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20EFF493" w14:textId="63AC294E" w:rsidR="009A0F40" w:rsidRDefault="009A0F40" w:rsidP="00FD6DCE">
      <w:pPr>
        <w:spacing w:line="360" w:lineRule="auto"/>
        <w:rPr>
          <w:rFonts w:cs="Times New Roman"/>
          <w:b/>
          <w:sz w:val="32"/>
          <w:szCs w:val="32"/>
          <w:lang w:val="vi-VN"/>
        </w:rPr>
      </w:pPr>
      <w:r w:rsidRPr="000765BA">
        <w:rPr>
          <w:rFonts w:cs="Times New Roman"/>
          <w:i/>
          <w:noProof/>
          <w:color w:val="1F3864" w:themeColor="accent1" w:themeShade="80"/>
          <w:sz w:val="32"/>
          <w:szCs w:val="32"/>
          <w:lang w:val="vi-VN" w:eastAsia="vi-VN"/>
        </w:rPr>
        <mc:AlternateContent>
          <mc:Choice Requires="wpg">
            <w:drawing>
              <wp:anchor distT="0" distB="0" distL="114300" distR="114300" simplePos="0" relativeHeight="251658282" behindDoc="1" locked="0" layoutInCell="1" allowOverlap="1" wp14:anchorId="03C79567" wp14:editId="7DB93DE2">
                <wp:simplePos x="0" y="0"/>
                <wp:positionH relativeFrom="margin">
                  <wp:posOffset>-275401</wp:posOffset>
                </wp:positionH>
                <wp:positionV relativeFrom="paragraph">
                  <wp:posOffset>-311223</wp:posOffset>
                </wp:positionV>
                <wp:extent cx="6347345" cy="9443924"/>
                <wp:effectExtent l="0" t="0" r="0" b="5080"/>
                <wp:wrapNone/>
                <wp:docPr id="155"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7345" cy="9443924"/>
                          <a:chOff x="1625" y="1003"/>
                          <a:chExt cx="9158" cy="14683"/>
                        </a:xfrm>
                      </wpg:grpSpPr>
                      <wps:wsp>
                        <wps:cNvPr id="156"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8"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7"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8"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1"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2" name="Rectangle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192"/>
                        <wps:cNvSpPr>
                          <a:spLocks noChangeArrowheads="1"/>
                        </wps:cNvSpPr>
                        <wps:spPr bwMode="auto">
                          <a:xfrm>
                            <a:off x="4087" y="1122"/>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5"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8"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4"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5"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6"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7"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9"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Rectangle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DEF2E6" id="Group 143" o:spid="_x0000_s1026" style="position:absolute;margin-left:-21.7pt;margin-top:-24.5pt;width:499.8pt;height:743.6pt;z-index:-251658198;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" fillcolor="#005196" stroked="f"/>
                <v:rect id="Rectangle 192" o:spid="_x0000_s1075" style="position:absolute;left:4087;top:1122;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" fillcolor="#005196" stroked="f"/>
                <w10:wrap anchorx="margin"/>
              </v:group>
            </w:pict>
          </mc:Fallback>
        </mc:AlternateContent>
      </w:r>
    </w:p>
    <w:p w14:paraId="3960D03E" w14:textId="1E6A00C4" w:rsidR="00824BD0" w:rsidRPr="009A0F40" w:rsidRDefault="00824BD0" w:rsidP="00DB2A91">
      <w:pPr>
        <w:spacing w:line="360" w:lineRule="auto"/>
        <w:jc w:val="center"/>
        <w:rPr>
          <w:rFonts w:cs="Times New Roman"/>
          <w:b/>
          <w:sz w:val="32"/>
          <w:szCs w:val="32"/>
          <w:lang w:val="vi-VN"/>
        </w:rPr>
      </w:pPr>
      <w:r w:rsidRPr="009A0F40">
        <w:rPr>
          <w:rFonts w:cs="Times New Roman"/>
          <w:b/>
          <w:sz w:val="32"/>
          <w:szCs w:val="32"/>
          <w:lang w:val="vi-VN"/>
        </w:rPr>
        <w:t>ĐẠI HỌC QUỐC GIA THÀNH PHỐ HỒ CHÍ MINH</w:t>
      </w:r>
    </w:p>
    <w:p w14:paraId="080AA0F5" w14:textId="4D262510" w:rsidR="00DB2A91" w:rsidRPr="009A0F40" w:rsidRDefault="00DB2A91" w:rsidP="00DB2A91">
      <w:pPr>
        <w:spacing w:line="360" w:lineRule="auto"/>
        <w:jc w:val="center"/>
        <w:rPr>
          <w:rFonts w:cs="Times New Roman"/>
          <w:b/>
          <w:sz w:val="28"/>
          <w:szCs w:val="28"/>
          <w:lang w:val="vi-VN"/>
        </w:rPr>
      </w:pPr>
      <w:r w:rsidRPr="009A0F40">
        <w:rPr>
          <w:rFonts w:cs="Times New Roman"/>
          <w:b/>
          <w:sz w:val="28"/>
          <w:szCs w:val="28"/>
          <w:lang w:val="vi-VN"/>
        </w:rPr>
        <w:t>TRƯỜNG ĐẠI HỌC CÔNG NGHỆ THÔNG TIN</w:t>
      </w:r>
    </w:p>
    <w:p w14:paraId="1ACD9293" w14:textId="69B03462" w:rsidR="00DB2A91" w:rsidRPr="009A0F40" w:rsidRDefault="00DB2A91" w:rsidP="00DB2A91">
      <w:pPr>
        <w:spacing w:line="360" w:lineRule="auto"/>
        <w:jc w:val="center"/>
        <w:rPr>
          <w:rFonts w:cs="Times New Roman"/>
          <w:b/>
          <w:sz w:val="28"/>
          <w:szCs w:val="28"/>
          <w:lang w:val="vi-VN"/>
        </w:rPr>
      </w:pPr>
      <w:r w:rsidRPr="000765BA">
        <w:rPr>
          <w:rFonts w:cs="Times New Roman"/>
          <w:noProof/>
          <w:sz w:val="28"/>
          <w:szCs w:val="28"/>
          <w:lang w:val="vi-VN" w:eastAsia="vi-VN"/>
        </w:rPr>
        <w:drawing>
          <wp:anchor distT="0" distB="0" distL="114300" distR="114300" simplePos="0" relativeHeight="251658283" behindDoc="0" locked="0" layoutInCell="1" allowOverlap="1" wp14:anchorId="727F37B3" wp14:editId="1588CDEF">
            <wp:simplePos x="0" y="0"/>
            <wp:positionH relativeFrom="margin">
              <wp:posOffset>1971675</wp:posOffset>
            </wp:positionH>
            <wp:positionV relativeFrom="paragraph">
              <wp:posOffset>442595</wp:posOffset>
            </wp:positionV>
            <wp:extent cx="1933575" cy="1450975"/>
            <wp:effectExtent l="0" t="0" r="9525" b="0"/>
            <wp:wrapTopAndBottom/>
            <wp:docPr id="95" name="Picture 95" descr="U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T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33575" cy="1450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0F40">
        <w:rPr>
          <w:rFonts w:cs="Times New Roman"/>
          <w:b/>
          <w:sz w:val="28"/>
          <w:szCs w:val="28"/>
          <w:lang w:val="vi-VN"/>
        </w:rPr>
        <w:t>KHOA CÔNG NGHỆ PHẦN MỀM</w:t>
      </w:r>
    </w:p>
    <w:p w14:paraId="5B7CD463" w14:textId="27147230" w:rsidR="00DB2A91" w:rsidRPr="009A0F40" w:rsidRDefault="00DB2A91" w:rsidP="00DB2A91">
      <w:pPr>
        <w:tabs>
          <w:tab w:val="left" w:pos="0"/>
        </w:tabs>
        <w:spacing w:line="360" w:lineRule="auto"/>
        <w:rPr>
          <w:rFonts w:cs="Times New Roman"/>
          <w:b/>
          <w:sz w:val="36"/>
          <w:szCs w:val="36"/>
          <w:lang w:val="vi-VN"/>
        </w:rPr>
      </w:pPr>
    </w:p>
    <w:p w14:paraId="5EECC2A3" w14:textId="1F02E5AE" w:rsidR="00DB2A91" w:rsidRPr="009A0F40" w:rsidRDefault="00DB2A91" w:rsidP="00824BD0">
      <w:pPr>
        <w:spacing w:line="360" w:lineRule="auto"/>
        <w:jc w:val="center"/>
        <w:rPr>
          <w:rFonts w:cs="Times New Roman"/>
          <w:b/>
          <w:sz w:val="40"/>
          <w:szCs w:val="40"/>
          <w:lang w:val="vi-VN"/>
        </w:rPr>
      </w:pPr>
      <w:r w:rsidRPr="009A0F40">
        <w:rPr>
          <w:rFonts w:cs="Times New Roman"/>
          <w:b/>
          <w:sz w:val="40"/>
          <w:szCs w:val="40"/>
          <w:lang w:val="vi-VN"/>
        </w:rPr>
        <w:t xml:space="preserve">BÁO CÁO ĐỒ ÁN </w:t>
      </w:r>
      <w:r w:rsidR="007429E9" w:rsidRPr="009A0F40">
        <w:rPr>
          <w:rFonts w:cs="Times New Roman"/>
          <w:b/>
          <w:sz w:val="40"/>
          <w:szCs w:val="40"/>
          <w:lang w:val="vi-VN"/>
        </w:rPr>
        <w:t>CHUYÊN NGÀNH</w:t>
      </w:r>
    </w:p>
    <w:p w14:paraId="1594B5F8" w14:textId="1E553561" w:rsidR="00DB2A91" w:rsidRPr="009A0F40" w:rsidRDefault="00DB2A91" w:rsidP="00824BD0">
      <w:pPr>
        <w:spacing w:line="360" w:lineRule="auto"/>
        <w:jc w:val="center"/>
        <w:rPr>
          <w:rFonts w:cs="Times New Roman"/>
          <w:b/>
          <w:sz w:val="40"/>
          <w:szCs w:val="40"/>
          <w:lang w:val="vi-VN"/>
        </w:rPr>
      </w:pPr>
      <w:r w:rsidRPr="009A0F40">
        <w:rPr>
          <w:rFonts w:cs="Times New Roman"/>
          <w:b/>
          <w:sz w:val="40"/>
          <w:szCs w:val="40"/>
          <w:lang w:val="vi-VN"/>
        </w:rPr>
        <w:t>SE</w:t>
      </w:r>
      <w:r w:rsidR="00ED025F" w:rsidRPr="009A0F40">
        <w:rPr>
          <w:rFonts w:cs="Times New Roman"/>
          <w:b/>
          <w:sz w:val="40"/>
          <w:szCs w:val="40"/>
          <w:lang w:val="vi-VN"/>
        </w:rPr>
        <w:t>112</w:t>
      </w:r>
      <w:r w:rsidRPr="009A0F40">
        <w:rPr>
          <w:rFonts w:cs="Times New Roman"/>
          <w:b/>
          <w:sz w:val="40"/>
          <w:szCs w:val="40"/>
          <w:lang w:val="vi-VN"/>
        </w:rPr>
        <w:t>.K11</w:t>
      </w:r>
    </w:p>
    <w:p w14:paraId="3B0E470B" w14:textId="77777777" w:rsidR="006D22E0" w:rsidRPr="009A0F40" w:rsidRDefault="00DB2A91" w:rsidP="00C22715">
      <w:pPr>
        <w:tabs>
          <w:tab w:val="left" w:pos="0"/>
        </w:tabs>
        <w:spacing w:line="360" w:lineRule="auto"/>
        <w:rPr>
          <w:rFonts w:cs="Times New Roman"/>
          <w:b/>
          <w:sz w:val="30"/>
          <w:szCs w:val="30"/>
          <w:u w:val="single"/>
          <w:lang w:val="vi-VN"/>
        </w:rPr>
      </w:pPr>
      <w:r w:rsidRPr="009A0F40">
        <w:rPr>
          <w:rFonts w:cs="Times New Roman"/>
          <w:b/>
          <w:szCs w:val="28"/>
          <w:lang w:val="vi-VN"/>
        </w:rPr>
        <w:tab/>
      </w:r>
      <w:r w:rsidRPr="009A0F40">
        <w:rPr>
          <w:rFonts w:cs="Times New Roman"/>
          <w:b/>
          <w:sz w:val="30"/>
          <w:szCs w:val="30"/>
          <w:u w:val="single"/>
          <w:lang w:val="vi-VN"/>
        </w:rPr>
        <w:t>Đề tài:</w:t>
      </w:r>
    </w:p>
    <w:p w14:paraId="2D118EF1" w14:textId="263421BC" w:rsidR="00DB2A91" w:rsidRPr="00944FFA" w:rsidRDefault="00C22715" w:rsidP="006D22E0">
      <w:pPr>
        <w:tabs>
          <w:tab w:val="left" w:pos="0"/>
        </w:tabs>
        <w:spacing w:line="360" w:lineRule="auto"/>
        <w:jc w:val="center"/>
        <w:rPr>
          <w:rFonts w:cs="Times New Roman"/>
          <w:b/>
          <w:sz w:val="32"/>
          <w:szCs w:val="32"/>
          <w:lang w:val="vi-VN"/>
        </w:rPr>
      </w:pPr>
      <w:r w:rsidRPr="009A0F40">
        <w:rPr>
          <w:rFonts w:cs="Times New Roman"/>
          <w:b/>
          <w:sz w:val="32"/>
          <w:szCs w:val="32"/>
          <w:lang w:val="vi-VN"/>
        </w:rPr>
        <w:t>TÌM HIỂU WEB SERVICE</w:t>
      </w:r>
      <w:r w:rsidR="00D83267" w:rsidRPr="009A0F40">
        <w:rPr>
          <w:rFonts w:cs="Times New Roman"/>
          <w:b/>
          <w:sz w:val="32"/>
          <w:szCs w:val="32"/>
          <w:lang w:val="vi-VN"/>
        </w:rPr>
        <w:t xml:space="preserve"> VÀ XÂY DỰNG ỨNG DỤNG </w:t>
      </w:r>
      <w:r w:rsidR="00944FFA" w:rsidRPr="00944FFA">
        <w:rPr>
          <w:rFonts w:cs="Times New Roman"/>
          <w:b/>
          <w:sz w:val="32"/>
          <w:szCs w:val="32"/>
          <w:lang w:val="vi-VN"/>
        </w:rPr>
        <w:t>THƯƠNG MẠI ĐIỆN TỬ</w:t>
      </w:r>
    </w:p>
    <w:p w14:paraId="79F77D5D" w14:textId="77777777" w:rsidR="00A624EA" w:rsidRPr="009A0F40" w:rsidRDefault="00DB2A91" w:rsidP="00DB2A91">
      <w:pPr>
        <w:tabs>
          <w:tab w:val="left" w:pos="0"/>
        </w:tabs>
        <w:spacing w:line="360" w:lineRule="auto"/>
        <w:rPr>
          <w:rFonts w:cs="Times New Roman"/>
          <w:szCs w:val="36"/>
          <w:lang w:val="vi-VN"/>
        </w:rPr>
      </w:pPr>
      <w:r w:rsidRPr="009A0F40">
        <w:rPr>
          <w:rFonts w:cs="Times New Roman"/>
          <w:szCs w:val="36"/>
          <w:lang w:val="vi-VN"/>
        </w:rPr>
        <w:tab/>
      </w:r>
      <w:r w:rsidR="00A624EA" w:rsidRPr="009A0F40">
        <w:rPr>
          <w:rFonts w:cs="Times New Roman"/>
          <w:szCs w:val="36"/>
          <w:lang w:val="vi-VN"/>
        </w:rPr>
        <w:tab/>
      </w:r>
    </w:p>
    <w:p w14:paraId="15A57232" w14:textId="2EAB6F48" w:rsidR="00DB2A91" w:rsidRPr="009A0F40" w:rsidRDefault="00A624EA" w:rsidP="00DB2A91">
      <w:pPr>
        <w:tabs>
          <w:tab w:val="left" w:pos="0"/>
        </w:tabs>
        <w:spacing w:line="360" w:lineRule="auto"/>
        <w:rPr>
          <w:rFonts w:cs="Times New Roman"/>
          <w:szCs w:val="36"/>
          <w:lang w:val="vi-VN"/>
        </w:rPr>
      </w:pPr>
      <w:r w:rsidRPr="009A0F40">
        <w:rPr>
          <w:rFonts w:cs="Times New Roman"/>
          <w:szCs w:val="36"/>
          <w:lang w:val="vi-VN"/>
        </w:rPr>
        <w:tab/>
      </w:r>
      <w:r w:rsidRPr="009A0F40">
        <w:rPr>
          <w:rFonts w:cs="Times New Roman"/>
          <w:szCs w:val="36"/>
          <w:lang w:val="vi-VN"/>
        </w:rPr>
        <w:tab/>
      </w:r>
      <w:r w:rsidR="00DB2A91" w:rsidRPr="009A0F40">
        <w:rPr>
          <w:rFonts w:cs="Times New Roman"/>
          <w:szCs w:val="36"/>
          <w:lang w:val="vi-VN"/>
        </w:rPr>
        <w:t xml:space="preserve">Giảng viên hướng dẫn:  </w:t>
      </w:r>
      <w:r w:rsidRPr="009A0F40">
        <w:rPr>
          <w:rFonts w:cs="Times New Roman"/>
          <w:b/>
          <w:szCs w:val="36"/>
          <w:lang w:val="vi-VN"/>
        </w:rPr>
        <w:t>ĐỖ THỊ THANH TUYỀN</w:t>
      </w:r>
    </w:p>
    <w:p w14:paraId="771EB921" w14:textId="77777777" w:rsidR="00A624EA" w:rsidRPr="009A0F40" w:rsidRDefault="00DB2A91" w:rsidP="00DB2A91">
      <w:pPr>
        <w:pStyle w:val="NoSpacing"/>
        <w:jc w:val="left"/>
        <w:rPr>
          <w:rFonts w:cs="Times New Roman"/>
          <w:szCs w:val="36"/>
          <w:lang w:val="vi-VN"/>
        </w:rPr>
      </w:pPr>
      <w:r w:rsidRPr="009A0F40">
        <w:rPr>
          <w:rFonts w:cs="Times New Roman"/>
          <w:szCs w:val="36"/>
          <w:lang w:val="vi-VN"/>
        </w:rPr>
        <w:tab/>
      </w:r>
      <w:r w:rsidRPr="009A0F40">
        <w:rPr>
          <w:rFonts w:cs="Times New Roman"/>
          <w:szCs w:val="36"/>
          <w:lang w:val="vi-VN"/>
        </w:rPr>
        <w:tab/>
      </w:r>
    </w:p>
    <w:p w14:paraId="071A95F3" w14:textId="01D8D98D" w:rsidR="00DB2A91" w:rsidRPr="009A0F40" w:rsidRDefault="00DB2A91" w:rsidP="00A624EA">
      <w:pPr>
        <w:pStyle w:val="NoSpacing"/>
        <w:ind w:left="720" w:firstLine="720"/>
        <w:jc w:val="left"/>
        <w:rPr>
          <w:rFonts w:cs="Times New Roman"/>
          <w:szCs w:val="36"/>
          <w:lang w:val="vi-VN"/>
        </w:rPr>
      </w:pPr>
      <w:r w:rsidRPr="009A0F40">
        <w:rPr>
          <w:rFonts w:cs="Times New Roman"/>
          <w:szCs w:val="36"/>
          <w:lang w:val="vi-VN"/>
        </w:rPr>
        <w:t xml:space="preserve">Sinh viên thực hiện: </w:t>
      </w:r>
    </w:p>
    <w:p w14:paraId="21F73E15" w14:textId="7B3B1BF1" w:rsidR="00DB2A91" w:rsidRPr="009A0F40" w:rsidRDefault="00DB2A91" w:rsidP="00DB2A91">
      <w:pPr>
        <w:pStyle w:val="NoSpacing"/>
        <w:ind w:left="2880" w:firstLine="720"/>
        <w:jc w:val="left"/>
        <w:rPr>
          <w:rFonts w:cs="Times New Roman"/>
          <w:b/>
          <w:lang w:val="vi-VN"/>
        </w:rPr>
      </w:pPr>
    </w:p>
    <w:p w14:paraId="6A669EF1" w14:textId="2298D2CE" w:rsidR="00DB2A91" w:rsidRPr="009A0F40" w:rsidRDefault="00DB2A91" w:rsidP="00A624EA">
      <w:pPr>
        <w:pStyle w:val="NoSpacing"/>
        <w:ind w:left="2880" w:firstLine="720"/>
        <w:jc w:val="left"/>
        <w:rPr>
          <w:rFonts w:cs="Times New Roman"/>
          <w:b/>
          <w:lang w:val="vi-VN"/>
        </w:rPr>
      </w:pPr>
      <w:r w:rsidRPr="009A0F40">
        <w:rPr>
          <w:rFonts w:cs="Times New Roman"/>
          <w:b/>
          <w:lang w:val="vi-VN"/>
        </w:rPr>
        <w:t xml:space="preserve">Nguyễn Minh Hoàng </w:t>
      </w:r>
      <w:r w:rsidRPr="009A0F40">
        <w:rPr>
          <w:rFonts w:cs="Times New Roman"/>
          <w:b/>
          <w:lang w:val="vi-VN"/>
        </w:rPr>
        <w:tab/>
        <w:t>15520257</w:t>
      </w:r>
    </w:p>
    <w:p w14:paraId="5BDBE2D4" w14:textId="77777777" w:rsidR="00A624EA" w:rsidRPr="009A0F40" w:rsidRDefault="00A624EA" w:rsidP="00A624EA">
      <w:pPr>
        <w:pStyle w:val="NoSpacing"/>
        <w:ind w:left="2880" w:firstLine="720"/>
        <w:jc w:val="left"/>
        <w:rPr>
          <w:rFonts w:cs="Times New Roman"/>
          <w:b/>
          <w:lang w:val="vi-VN"/>
        </w:rPr>
      </w:pPr>
    </w:p>
    <w:p w14:paraId="2504BA68" w14:textId="0BB2341E" w:rsidR="00A624EA" w:rsidRPr="009A0F40" w:rsidRDefault="00A624EA" w:rsidP="00D83267">
      <w:pPr>
        <w:tabs>
          <w:tab w:val="left" w:pos="0"/>
          <w:tab w:val="left" w:pos="3885"/>
        </w:tabs>
        <w:spacing w:line="360" w:lineRule="auto"/>
        <w:rPr>
          <w:rFonts w:cs="Times New Roman"/>
          <w:szCs w:val="36"/>
          <w:lang w:val="vi-VN"/>
        </w:rPr>
      </w:pPr>
    </w:p>
    <w:p w14:paraId="7F4BD5D4" w14:textId="77777777" w:rsidR="00A624EA" w:rsidRPr="009A0F40" w:rsidRDefault="00A624EA" w:rsidP="00DB2A91">
      <w:pPr>
        <w:tabs>
          <w:tab w:val="left" w:pos="0"/>
        </w:tabs>
        <w:spacing w:line="360" w:lineRule="auto"/>
        <w:rPr>
          <w:rFonts w:cs="Times New Roman"/>
          <w:szCs w:val="36"/>
          <w:lang w:val="vi-VN"/>
        </w:rPr>
      </w:pPr>
    </w:p>
    <w:p w14:paraId="7DEC6F85" w14:textId="22010317" w:rsidR="00DB2A91" w:rsidRPr="009A0F40" w:rsidRDefault="00DB2A91" w:rsidP="00DB2A91">
      <w:pPr>
        <w:jc w:val="center"/>
        <w:rPr>
          <w:rFonts w:cs="Times New Roman"/>
          <w:b/>
          <w:i/>
          <w:sz w:val="28"/>
          <w:szCs w:val="28"/>
          <w:lang w:val="vi-VN"/>
        </w:rPr>
      </w:pPr>
      <w:r w:rsidRPr="009A0F40">
        <w:rPr>
          <w:rFonts w:cs="Times New Roman"/>
          <w:b/>
          <w:i/>
          <w:sz w:val="28"/>
          <w:szCs w:val="28"/>
          <w:lang w:val="vi-VN"/>
        </w:rPr>
        <w:t xml:space="preserve">TP. Hồ Chí Minh, ngày </w:t>
      </w:r>
      <w:r w:rsidR="00A624EA" w:rsidRPr="009A0F40">
        <w:rPr>
          <w:rFonts w:cs="Times New Roman"/>
          <w:b/>
          <w:i/>
          <w:sz w:val="28"/>
          <w:szCs w:val="28"/>
          <w:lang w:val="vi-VN"/>
        </w:rPr>
        <w:t>0</w:t>
      </w:r>
      <w:r w:rsidR="00D513DC" w:rsidRPr="009A0F40">
        <w:rPr>
          <w:rFonts w:cs="Times New Roman"/>
          <w:b/>
          <w:i/>
          <w:sz w:val="28"/>
          <w:szCs w:val="28"/>
          <w:lang w:val="vi-VN"/>
        </w:rPr>
        <w:t>1</w:t>
      </w:r>
      <w:r w:rsidRPr="009A0F40">
        <w:rPr>
          <w:rFonts w:cs="Times New Roman"/>
          <w:b/>
          <w:i/>
          <w:sz w:val="28"/>
          <w:szCs w:val="28"/>
          <w:lang w:val="vi-VN"/>
        </w:rPr>
        <w:t xml:space="preserve"> tháng </w:t>
      </w:r>
      <w:r w:rsidR="00A624EA" w:rsidRPr="009A0F40">
        <w:rPr>
          <w:rFonts w:cs="Times New Roman"/>
          <w:b/>
          <w:i/>
          <w:sz w:val="28"/>
          <w:szCs w:val="28"/>
          <w:lang w:val="vi-VN"/>
        </w:rPr>
        <w:t>0</w:t>
      </w:r>
      <w:r w:rsidRPr="009A0F40">
        <w:rPr>
          <w:rFonts w:cs="Times New Roman"/>
          <w:b/>
          <w:i/>
          <w:sz w:val="28"/>
          <w:szCs w:val="28"/>
          <w:lang w:val="vi-VN"/>
        </w:rPr>
        <w:t>1 năm 20</w:t>
      </w:r>
      <w:r w:rsidR="00A624EA" w:rsidRPr="009A0F40">
        <w:rPr>
          <w:rFonts w:cs="Times New Roman"/>
          <w:b/>
          <w:i/>
          <w:sz w:val="28"/>
          <w:szCs w:val="28"/>
          <w:lang w:val="vi-VN"/>
        </w:rPr>
        <w:t>20</w:t>
      </w:r>
    </w:p>
    <w:p w14:paraId="37C2298C" w14:textId="6AD010E9" w:rsidR="00F15521" w:rsidRPr="009A0F40" w:rsidRDefault="00564771" w:rsidP="00936A49">
      <w:pPr>
        <w:jc w:val="center"/>
        <w:rPr>
          <w:rFonts w:eastAsiaTheme="majorEastAsia" w:cstheme="majorBidi"/>
          <w:b/>
          <w:sz w:val="32"/>
          <w:szCs w:val="32"/>
          <w:lang w:val="vi-VN"/>
        </w:rPr>
      </w:pPr>
      <w:r w:rsidRPr="009A0F40">
        <w:rPr>
          <w:lang w:val="vi-VN"/>
        </w:rPr>
        <w:br w:type="page"/>
      </w:r>
      <w:r w:rsidR="00F15521" w:rsidRPr="00534549">
        <w:rPr>
          <w:b/>
          <w:noProof/>
          <w:color w:val="000000" w:themeColor="text1"/>
          <w:szCs w:val="26"/>
          <w:lang w:val="vi-VN"/>
        </w:rPr>
        <w:lastRenderedPageBreak/>
        <w:t>NHẬN XÉT CỦA GIẢNG VIÊN</w:t>
      </w:r>
    </w:p>
    <w:p w14:paraId="2EC0BCEC" w14:textId="77777777" w:rsidR="00F15521" w:rsidRPr="00534549" w:rsidRDefault="00F15521" w:rsidP="00F15521">
      <w:pPr>
        <w:pStyle w:val="Title"/>
        <w:pBdr>
          <w:bottom w:val="single" w:sz="8" w:space="31" w:color="5B9BD5"/>
        </w:pBdr>
        <w:spacing w:line="360" w:lineRule="auto"/>
        <w:jc w:val="center"/>
        <w:rPr>
          <w:rStyle w:val="SubtleEmphasis"/>
          <w:rFonts w:ascii="Times New Roman" w:hAnsi="Times New Roman"/>
          <w:noProof/>
          <w:sz w:val="22"/>
          <w:szCs w:val="22"/>
          <w:lang w:val="vi-VN"/>
        </w:rPr>
      </w:pPr>
      <w:r w:rsidRPr="00534549">
        <w:rPr>
          <w:rFonts w:ascii="Times New Roman" w:hAnsi="Times New Roman"/>
          <w:noProof/>
          <w:sz w:val="22"/>
          <w:szCs w:val="22"/>
          <w:lang w:val="vi-VN"/>
        </w:rPr>
        <w:t>………………………………………………………………………………………………....</w:t>
      </w:r>
    </w:p>
    <w:p w14:paraId="331C7424"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65A04AB7"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515F2CD1"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4B471BB3"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01FE90B3"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1E01E15F"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492FB1C9"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45C4464F"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15CA19D2"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054D4DF5"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01B45A1E"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7EF1E785"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214BC31F"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728932BB"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146C3229"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15CD1D0C"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78E01A24"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4857CD8A"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6B7507B7"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03B5D67E"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71F25F89"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7A47FAB6"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366A0058"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1B9BFCEC" w14:textId="77777777" w:rsidR="00F15521" w:rsidRPr="00534549"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4A42B21D" w14:textId="77777777" w:rsidR="00F15521"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7BB7EE34" w14:textId="77777777" w:rsidR="00F15521"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5A3A41C4" w14:textId="77777777" w:rsidR="00F15521"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07F9E63B" w14:textId="77777777" w:rsidR="00F15521"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190219BC" w14:textId="77777777" w:rsidR="00F15521"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00A212E6" w14:textId="1EE5A4F8" w:rsidR="00F15521" w:rsidRDefault="00F15521" w:rsidP="00F15521">
      <w:pPr>
        <w:pStyle w:val="Title"/>
        <w:pBdr>
          <w:bottom w:val="single" w:sz="8" w:space="31" w:color="5B9BD5"/>
        </w:pBdr>
        <w:spacing w:line="360" w:lineRule="auto"/>
        <w:jc w:val="center"/>
        <w:rPr>
          <w:rFonts w:ascii="Times New Roman" w:hAnsi="Times New Roman"/>
          <w:noProof/>
          <w:sz w:val="22"/>
          <w:szCs w:val="22"/>
          <w:lang w:val="vi-VN"/>
        </w:rPr>
      </w:pPr>
      <w:r w:rsidRPr="00534549">
        <w:rPr>
          <w:rFonts w:ascii="Times New Roman" w:hAnsi="Times New Roman"/>
          <w:noProof/>
          <w:sz w:val="22"/>
          <w:szCs w:val="22"/>
          <w:lang w:val="vi-VN"/>
        </w:rPr>
        <w:t>…………………………………………………………………………………………………</w:t>
      </w:r>
    </w:p>
    <w:p w14:paraId="6C3170B3" w14:textId="77777777" w:rsidR="00824BD0" w:rsidRDefault="00824BD0">
      <w:pPr>
        <w:rPr>
          <w:b/>
          <w:bCs/>
          <w:noProof/>
          <w:sz w:val="40"/>
          <w:szCs w:val="40"/>
          <w:lang w:val="vi-VN"/>
        </w:rPr>
      </w:pPr>
      <w:bookmarkStart w:id="1" w:name="_Toc28294677"/>
      <w:r>
        <w:rPr>
          <w:b/>
          <w:bCs/>
          <w:noProof/>
          <w:sz w:val="40"/>
          <w:szCs w:val="40"/>
          <w:lang w:val="vi-VN"/>
        </w:rPr>
        <w:br w:type="page"/>
      </w:r>
    </w:p>
    <w:p w14:paraId="681D46B7" w14:textId="4AADB638" w:rsidR="000475FF" w:rsidRPr="000475FF" w:rsidRDefault="000475FF" w:rsidP="000475FF">
      <w:pPr>
        <w:jc w:val="center"/>
        <w:rPr>
          <w:b/>
          <w:bCs/>
          <w:noProof/>
          <w:sz w:val="40"/>
          <w:szCs w:val="40"/>
          <w:lang w:val="vi-VN"/>
        </w:rPr>
      </w:pPr>
      <w:r w:rsidRPr="000475FF">
        <w:rPr>
          <w:b/>
          <w:bCs/>
          <w:noProof/>
          <w:sz w:val="40"/>
          <w:szCs w:val="40"/>
          <w:lang w:val="vi-VN"/>
        </w:rPr>
        <w:lastRenderedPageBreak/>
        <w:t>LỜI MỞ ĐẦU</w:t>
      </w:r>
    </w:p>
    <w:p w14:paraId="7EC93885" w14:textId="36309088" w:rsidR="006721D5" w:rsidRPr="006721D5" w:rsidRDefault="006721D5" w:rsidP="006721D5">
      <w:pPr>
        <w:spacing w:line="360" w:lineRule="auto"/>
        <w:ind w:firstLine="360"/>
        <w:rPr>
          <w:noProof/>
          <w:szCs w:val="26"/>
          <w:lang w:val="vi-VN"/>
        </w:rPr>
      </w:pPr>
      <w:r w:rsidRPr="006721D5">
        <w:rPr>
          <w:noProof/>
          <w:szCs w:val="26"/>
          <w:lang w:val="vi-VN"/>
        </w:rPr>
        <w:t>Dịch vụ Web (Web Service) được coi là một công nghệ mang đến cuộc cách mạng trong cách thức hoạt động của các dịch vụ B2B (Business to Business) và B2C (Business to Customer). Giá trị cơ bản của dịch vụ Web dựa trên việc cung cấp các phương thức theo chuẩn trong việc truy nhập đối với hệ thống đóng gói và hệ thống kế thừa. Các phần mềm được viết bởi những ngôn ngữ lập trình khác nhau và chạy trên những nền tảng khác nhau có thể sử dụng dịch vụ Web để chuyển đổi dữ liệu thông qua mạng Internet theo cách giao tiếp tương tự bên trong một máy tính. Tuy nhiên, công nghệ xây dựng dịch vụ Web không nhất thiết phải là các công nghệ mới, nó có thể kết hợp với các công nghệ đã có như XML, SOAP, WSDL, UDDI… Với sự phát triển và lớn mạnh của Internet, dịch vụ Web thật sự là một công nghệ đáng được quan tâm để giảm chi phí và độ phức tạp trong tích hợp và phát triển  hệ thống.</w:t>
      </w:r>
    </w:p>
    <w:p w14:paraId="088A5476" w14:textId="77777777" w:rsidR="006721D5" w:rsidRPr="006721D5" w:rsidRDefault="006721D5" w:rsidP="006721D5">
      <w:pPr>
        <w:spacing w:line="360" w:lineRule="auto"/>
        <w:ind w:firstLine="360"/>
        <w:rPr>
          <w:noProof/>
          <w:szCs w:val="26"/>
          <w:lang w:val="vi-VN"/>
        </w:rPr>
      </w:pPr>
      <w:r w:rsidRPr="006721D5">
        <w:rPr>
          <w:noProof/>
          <w:szCs w:val="26"/>
          <w:lang w:val="vi-VN"/>
        </w:rPr>
        <w:t>Thương mại điện tử (Electronic commerce - E-commerce) là hình thái hoạt động thương mại bằng phương pháp điện tử; là việc trao đổi thông tin thương mại thông qua các phương tiện công nghệ điện tử. Hoạt động thương mại gồm có trao đổi, mua bán hàng hóa, dịch vụ, xúc tiến thương mại, quảng cáo, khuyến mại… Các hoạt động này nhất thiết phải trên một hạ tầng mạng truyền tải thông tin số hóa  như Mạng Internet, Website, mạng điện thoại di động… Quá trình giao dịch không nhất thiết phải có hai bên tham gia trực tiếp nhưng có hóa đơn hoặc bất cứ giấy tờ điện tử nào có thể chứng thực. Việc thanh toán dựa vào các ứng dụng về số hóa: thẻ tín dụng, thẻ trả sau, tài khoản ngân hàng online – E-banking….Còn việc chứng thực giao dịch có thể dựa vào các luật về thương mại điện tử quốc tế hoặc vùng lãnh thổ diễn ra giao dịch, chữ ký điện tử, mã số thẻ ….</w:t>
      </w:r>
    </w:p>
    <w:p w14:paraId="438DB696" w14:textId="3DD6D602" w:rsidR="000475FF" w:rsidRDefault="006721D5" w:rsidP="006721D5">
      <w:pPr>
        <w:spacing w:line="360" w:lineRule="auto"/>
        <w:ind w:firstLine="360"/>
        <w:rPr>
          <w:b/>
          <w:bCs/>
          <w:noProof/>
          <w:sz w:val="40"/>
          <w:szCs w:val="40"/>
          <w:lang w:val="vi-VN"/>
        </w:rPr>
      </w:pPr>
      <w:r w:rsidRPr="006721D5">
        <w:rPr>
          <w:noProof/>
          <w:szCs w:val="26"/>
          <w:lang w:val="vi-VN"/>
        </w:rPr>
        <w:t>Ngày nay Web service đã trở nên rất thông dụng. Nó được ứng dụng rất rộng rãi trong các lĩnh vực của cuộc sống, trong Công nghệ thông tin nói chung và trong thương mại điện tử nói riêng. Web service có thể được ứng dụng trong tất cả các hoạt động của thương mại điện tử như: quảng cáo trực tuyến, sử dụng trong các công cụ tìm kiếm, ứng dụng trong giao dịch mua bán hàng trực tuyến và trong dịch vụ thanh toán.</w:t>
      </w:r>
      <w:r w:rsidR="000475FF">
        <w:rPr>
          <w:b/>
          <w:bCs/>
          <w:noProof/>
          <w:sz w:val="40"/>
          <w:szCs w:val="40"/>
          <w:lang w:val="vi-VN"/>
        </w:rPr>
        <w:br w:type="page"/>
      </w:r>
    </w:p>
    <w:p w14:paraId="4C84F8C9" w14:textId="0534542B" w:rsidR="00936A49" w:rsidRPr="00936A49" w:rsidRDefault="00936A49" w:rsidP="00936A49">
      <w:pPr>
        <w:jc w:val="center"/>
        <w:rPr>
          <w:b/>
          <w:bCs/>
          <w:noProof/>
          <w:sz w:val="40"/>
          <w:szCs w:val="40"/>
          <w:lang w:val="vi-VN"/>
        </w:rPr>
      </w:pPr>
      <w:r w:rsidRPr="00936A49">
        <w:rPr>
          <w:b/>
          <w:bCs/>
          <w:noProof/>
          <w:sz w:val="40"/>
          <w:szCs w:val="40"/>
          <w:lang w:val="vi-VN"/>
        </w:rPr>
        <w:lastRenderedPageBreak/>
        <w:t>LỜI CẢM ƠN</w:t>
      </w:r>
      <w:bookmarkEnd w:id="1"/>
    </w:p>
    <w:p w14:paraId="24490D0A" w14:textId="77777777" w:rsidR="00936A49" w:rsidRPr="00534549" w:rsidRDefault="00936A49" w:rsidP="00936A49">
      <w:pPr>
        <w:rPr>
          <w:noProof/>
          <w:lang w:val="vi-VN"/>
        </w:rPr>
      </w:pPr>
    </w:p>
    <w:p w14:paraId="21860031" w14:textId="31D56BA7" w:rsidR="00936A49" w:rsidRPr="00534549" w:rsidRDefault="00936A49" w:rsidP="00936A49">
      <w:pPr>
        <w:spacing w:line="360" w:lineRule="auto"/>
        <w:ind w:firstLine="360"/>
        <w:rPr>
          <w:noProof/>
          <w:szCs w:val="26"/>
          <w:lang w:val="vi-VN"/>
        </w:rPr>
      </w:pPr>
      <w:r w:rsidRPr="00534549">
        <w:rPr>
          <w:noProof/>
          <w:szCs w:val="26"/>
          <w:lang w:val="vi-VN"/>
        </w:rPr>
        <w:t xml:space="preserve">Đầu tiên, </w:t>
      </w:r>
      <w:r>
        <w:rPr>
          <w:noProof/>
          <w:szCs w:val="26"/>
          <w:lang w:val="vi-VN"/>
        </w:rPr>
        <w:t>em</w:t>
      </w:r>
      <w:r w:rsidRPr="00534549">
        <w:rPr>
          <w:noProof/>
          <w:szCs w:val="26"/>
          <w:lang w:val="vi-VN"/>
        </w:rPr>
        <w:t xml:space="preserve"> xin gởi lời cảm ơn chân thành đến tập thể quý Thầy Cô Trường Đại học Công nghệ thông tin – Đại học Quốc gia TP.HCM và quý Thầy Cô khoa Công Nghệ Phần Mềm đã giúp cho </w:t>
      </w:r>
      <w:r>
        <w:rPr>
          <w:noProof/>
          <w:szCs w:val="26"/>
          <w:lang w:val="vi-VN"/>
        </w:rPr>
        <w:t>em</w:t>
      </w:r>
      <w:r w:rsidRPr="00534549">
        <w:rPr>
          <w:noProof/>
          <w:szCs w:val="26"/>
          <w:lang w:val="vi-VN"/>
        </w:rPr>
        <w:t xml:space="preserve"> có những kiến thức cơ bản làm nền tảng để thực hiện đề tài này.  </w:t>
      </w:r>
    </w:p>
    <w:p w14:paraId="2CC21D30" w14:textId="51E244DE" w:rsidR="00936A49" w:rsidRPr="00534549" w:rsidRDefault="00936A49" w:rsidP="00936A49">
      <w:pPr>
        <w:spacing w:line="360" w:lineRule="auto"/>
        <w:ind w:firstLine="360"/>
        <w:rPr>
          <w:noProof/>
          <w:szCs w:val="26"/>
          <w:lang w:val="vi-VN"/>
        </w:rPr>
      </w:pPr>
      <w:r w:rsidRPr="00534549">
        <w:rPr>
          <w:noProof/>
          <w:szCs w:val="26"/>
          <w:lang w:val="vi-VN"/>
        </w:rPr>
        <w:t xml:space="preserve">Đặc biệt, </w:t>
      </w:r>
      <w:r>
        <w:rPr>
          <w:noProof/>
          <w:szCs w:val="26"/>
          <w:lang w:val="vi-VN"/>
        </w:rPr>
        <w:t>em</w:t>
      </w:r>
      <w:r w:rsidRPr="00534549">
        <w:rPr>
          <w:noProof/>
          <w:szCs w:val="26"/>
          <w:lang w:val="vi-VN"/>
        </w:rPr>
        <w:t xml:space="preserve"> xin gửi lời cảm ơn và lòng biết ơn sâu sắc nhất tới </w:t>
      </w:r>
      <w:r w:rsidRPr="00936A49">
        <w:rPr>
          <w:noProof/>
          <w:szCs w:val="26"/>
          <w:lang w:val="vi-VN"/>
        </w:rPr>
        <w:t xml:space="preserve">Cô </w:t>
      </w:r>
      <w:r w:rsidRPr="00936A49">
        <w:rPr>
          <w:b/>
          <w:bCs/>
          <w:noProof/>
          <w:szCs w:val="26"/>
          <w:lang w:val="vi-VN"/>
        </w:rPr>
        <w:t>Đỗ Thị Thanh Tuyền</w:t>
      </w:r>
      <w:r w:rsidRPr="00534549">
        <w:rPr>
          <w:noProof/>
          <w:szCs w:val="26"/>
          <w:lang w:val="vi-VN"/>
        </w:rPr>
        <w:t xml:space="preserve">. Đã giúp em hoàn thành tốt báo cáo môn học của mình. </w:t>
      </w:r>
    </w:p>
    <w:p w14:paraId="2DE6758F" w14:textId="588CBF28" w:rsidR="00936A49" w:rsidRPr="00534549" w:rsidRDefault="00936A49" w:rsidP="00936A49">
      <w:pPr>
        <w:spacing w:line="360" w:lineRule="auto"/>
        <w:ind w:firstLine="360"/>
        <w:rPr>
          <w:noProof/>
          <w:szCs w:val="26"/>
          <w:lang w:val="vi-VN"/>
        </w:rPr>
      </w:pPr>
      <w:r w:rsidRPr="00534549">
        <w:rPr>
          <w:noProof/>
          <w:szCs w:val="26"/>
          <w:lang w:val="vi-VN"/>
        </w:rPr>
        <w:t xml:space="preserve">Trong thời gian một học kỳ thực hiện đề tài, </w:t>
      </w:r>
      <w:r>
        <w:rPr>
          <w:noProof/>
          <w:szCs w:val="26"/>
          <w:lang w:val="vi-VN"/>
        </w:rPr>
        <w:t>em</w:t>
      </w:r>
      <w:r w:rsidRPr="00534549">
        <w:rPr>
          <w:noProof/>
          <w:szCs w:val="26"/>
          <w:lang w:val="vi-VN"/>
        </w:rPr>
        <w:t xml:space="preserve"> đã vận dụng những kiến thức nền tảng đã tích lũy đồng thời kết hợp với việc học hỏi và nghiên cứu những kiến thức mới. Từ đó, </w:t>
      </w:r>
      <w:r>
        <w:rPr>
          <w:noProof/>
          <w:szCs w:val="26"/>
          <w:lang w:val="vi-VN"/>
        </w:rPr>
        <w:t>em</w:t>
      </w:r>
      <w:r w:rsidRPr="00534549">
        <w:rPr>
          <w:noProof/>
          <w:szCs w:val="26"/>
          <w:lang w:val="vi-VN"/>
        </w:rPr>
        <w:t xml:space="preserve"> vận dụng tối đa những gì đã thu thập được để hoàn thành một báo cáo đồ án tốt nhất. Tuy nhiên, trong quá trình thực hiện, </w:t>
      </w:r>
      <w:r>
        <w:rPr>
          <w:noProof/>
          <w:szCs w:val="26"/>
          <w:lang w:val="vi-VN"/>
        </w:rPr>
        <w:t>em</w:t>
      </w:r>
      <w:r w:rsidRPr="00534549">
        <w:rPr>
          <w:noProof/>
          <w:szCs w:val="26"/>
          <w:lang w:val="vi-VN"/>
        </w:rPr>
        <w:t xml:space="preserve"> không tránh khỏi những thiếu sót. Chính vì vậy, </w:t>
      </w:r>
      <w:r>
        <w:rPr>
          <w:noProof/>
          <w:szCs w:val="26"/>
          <w:lang w:val="vi-VN"/>
        </w:rPr>
        <w:t>em</w:t>
      </w:r>
      <w:r w:rsidRPr="00534549">
        <w:rPr>
          <w:noProof/>
          <w:szCs w:val="26"/>
          <w:lang w:val="vi-VN"/>
        </w:rPr>
        <w:t xml:space="preserve"> rất mong nhận được những sự góp ý từ phía các Thầy Cô nhằm hoàn thiện những kiến thức mà </w:t>
      </w:r>
      <w:r>
        <w:rPr>
          <w:noProof/>
          <w:szCs w:val="26"/>
          <w:lang w:val="vi-VN"/>
        </w:rPr>
        <w:t>em</w:t>
      </w:r>
      <w:r w:rsidRPr="00534549">
        <w:rPr>
          <w:noProof/>
          <w:szCs w:val="26"/>
          <w:lang w:val="vi-VN"/>
        </w:rPr>
        <w:t xml:space="preserve"> đã học tập và là hành trang để </w:t>
      </w:r>
      <w:r>
        <w:rPr>
          <w:noProof/>
          <w:szCs w:val="26"/>
          <w:lang w:val="vi-VN"/>
        </w:rPr>
        <w:t>em</w:t>
      </w:r>
      <w:r w:rsidRPr="00534549">
        <w:rPr>
          <w:noProof/>
          <w:szCs w:val="26"/>
          <w:lang w:val="vi-VN"/>
        </w:rPr>
        <w:t xml:space="preserve"> thực hiện tiếp các đề tài khác trong tương lai.</w:t>
      </w:r>
    </w:p>
    <w:p w14:paraId="7D38AE7C" w14:textId="4664ECA5" w:rsidR="00936A49" w:rsidRPr="00534549" w:rsidRDefault="00936A49" w:rsidP="00936A49">
      <w:pPr>
        <w:spacing w:line="360" w:lineRule="auto"/>
        <w:jc w:val="center"/>
        <w:rPr>
          <w:noProof/>
          <w:szCs w:val="26"/>
          <w:lang w:val="vi-VN"/>
        </w:rPr>
      </w:pPr>
      <w:r w:rsidRPr="00936A49">
        <w:rPr>
          <w:noProof/>
          <w:szCs w:val="26"/>
          <w:lang w:val="vi-VN"/>
        </w:rPr>
        <w:t>Em</w:t>
      </w:r>
      <w:r w:rsidRPr="00534549">
        <w:rPr>
          <w:noProof/>
          <w:szCs w:val="26"/>
          <w:lang w:val="vi-VN"/>
        </w:rPr>
        <w:t xml:space="preserve"> xin chân thành cảm ơn quý Thầy Cô!</w:t>
      </w:r>
    </w:p>
    <w:p w14:paraId="028ACC74" w14:textId="77777777" w:rsidR="00936A49" w:rsidRPr="00534549" w:rsidRDefault="00936A49" w:rsidP="00936A49">
      <w:pPr>
        <w:spacing w:line="360" w:lineRule="auto"/>
        <w:ind w:left="1440"/>
        <w:rPr>
          <w:noProof/>
          <w:szCs w:val="26"/>
          <w:lang w:val="vi-VN"/>
        </w:rPr>
      </w:pPr>
    </w:p>
    <w:p w14:paraId="21D225EE" w14:textId="77777777" w:rsidR="00936A49" w:rsidRPr="00534549" w:rsidRDefault="00936A49" w:rsidP="00936A49">
      <w:pPr>
        <w:spacing w:line="360" w:lineRule="auto"/>
        <w:rPr>
          <w:rFonts w:cs="Times New Roman"/>
          <w:noProof/>
          <w:szCs w:val="28"/>
          <w:lang w:val="vi-VN"/>
        </w:rPr>
      </w:pPr>
    </w:p>
    <w:p w14:paraId="36FE34FF" w14:textId="08E7987A" w:rsidR="00936A49" w:rsidRPr="00936A49" w:rsidRDefault="00936A49" w:rsidP="00936A49">
      <w:pPr>
        <w:spacing w:line="360" w:lineRule="auto"/>
        <w:ind w:left="5760" w:firstLine="720"/>
        <w:rPr>
          <w:rFonts w:cs="Times New Roman"/>
          <w:i/>
          <w:noProof/>
          <w:szCs w:val="28"/>
          <w:lang w:val="vi-VN"/>
        </w:rPr>
      </w:pPr>
      <w:r w:rsidRPr="00B46E9B">
        <w:rPr>
          <w:rFonts w:cs="Times New Roman"/>
          <w:i/>
          <w:noProof/>
          <w:szCs w:val="28"/>
          <w:lang w:val="vi-VN"/>
        </w:rPr>
        <w:t>Sinh</w:t>
      </w:r>
      <w:r w:rsidRPr="00534549">
        <w:rPr>
          <w:rFonts w:cs="Times New Roman"/>
          <w:i/>
          <w:noProof/>
          <w:szCs w:val="28"/>
          <w:lang w:val="vi-VN"/>
        </w:rPr>
        <w:t xml:space="preserve"> viên thực hiện</w:t>
      </w:r>
    </w:p>
    <w:p w14:paraId="7643D14F" w14:textId="77777777" w:rsidR="00936A49" w:rsidRDefault="00936A49">
      <w:pPr>
        <w:rPr>
          <w:rFonts w:eastAsiaTheme="majorEastAsia" w:cstheme="majorBidi"/>
          <w:b/>
          <w:sz w:val="32"/>
          <w:szCs w:val="32"/>
          <w:lang w:val="vi-VN"/>
        </w:rPr>
      </w:pPr>
      <w:r>
        <w:rPr>
          <w:lang w:val="vi-VN"/>
        </w:rPr>
        <w:br w:type="page"/>
      </w:r>
    </w:p>
    <w:sdt>
      <w:sdtPr>
        <w:rPr>
          <w:rFonts w:ascii="Times New Roman" w:eastAsiaTheme="minorEastAsia" w:hAnsi="Times New Roman" w:cs="Times New Roman"/>
          <w:b/>
          <w:bCs/>
          <w:color w:val="000000" w:themeColor="text1"/>
          <w:sz w:val="26"/>
          <w:szCs w:val="22"/>
          <w:lang w:eastAsia="ja-JP"/>
        </w:rPr>
        <w:id w:val="305675607"/>
        <w:docPartObj>
          <w:docPartGallery w:val="Table of Contents"/>
          <w:docPartUnique/>
        </w:docPartObj>
      </w:sdtPr>
      <w:sdtEndPr>
        <w:rPr>
          <w:rFonts w:cstheme="minorBidi"/>
          <w:noProof/>
          <w:color w:val="auto"/>
        </w:rPr>
      </w:sdtEndPr>
      <w:sdtContent>
        <w:p w14:paraId="0FC9D9BB" w14:textId="72FA4D8A" w:rsidR="003C7646" w:rsidRPr="00DD47F9" w:rsidRDefault="009B3C49" w:rsidP="009B3C49">
          <w:pPr>
            <w:pStyle w:val="TOCHeading"/>
            <w:jc w:val="center"/>
            <w:rPr>
              <w:rFonts w:ascii="Times New Roman" w:hAnsi="Times New Roman" w:cs="Times New Roman"/>
              <w:b/>
              <w:bCs/>
              <w:color w:val="000000" w:themeColor="text1"/>
              <w:lang w:val="vi-VN"/>
            </w:rPr>
          </w:pPr>
          <w:r w:rsidRPr="00DD47F9">
            <w:rPr>
              <w:rFonts w:ascii="Times New Roman" w:hAnsi="Times New Roman" w:cs="Times New Roman"/>
              <w:b/>
              <w:bCs/>
              <w:color w:val="000000" w:themeColor="text1"/>
              <w:lang w:val="vi-VN"/>
            </w:rPr>
            <w:t>MỤC LỤC</w:t>
          </w:r>
        </w:p>
        <w:p w14:paraId="3CA4CF50" w14:textId="5E7D69B9" w:rsidR="00C93419" w:rsidRDefault="003C7646">
          <w:pPr>
            <w:pStyle w:val="TOC1"/>
            <w:rPr>
              <w:rFonts w:asciiTheme="minorHAnsi" w:eastAsiaTheme="minorEastAsia" w:hAnsiTheme="minorHAnsi"/>
              <w:noProof/>
              <w:sz w:val="22"/>
              <w:lang w:eastAsia="ja-JP"/>
            </w:rPr>
          </w:pPr>
          <w:r>
            <w:fldChar w:fldCharType="begin"/>
          </w:r>
          <w:r>
            <w:instrText xml:space="preserve"> TOC \o "1-3" \h \z \u </w:instrText>
          </w:r>
          <w:r>
            <w:fldChar w:fldCharType="separate"/>
          </w:r>
          <w:hyperlink w:anchor="_Toc28993112" w:history="1">
            <w:r w:rsidR="00C93419" w:rsidRPr="00CA1141">
              <w:rPr>
                <w:rStyle w:val="Hyperlink"/>
                <w:noProof/>
                <w:lang w:val="vi-VN"/>
              </w:rPr>
              <w:t>A. TÌM HIỀU VỀ WEB SERVICE VÀ THƯƠNG MẠI ĐIỆN TỬ</w:t>
            </w:r>
            <w:r w:rsidR="00C93419">
              <w:rPr>
                <w:noProof/>
                <w:webHidden/>
              </w:rPr>
              <w:tab/>
            </w:r>
            <w:r w:rsidR="00C93419">
              <w:rPr>
                <w:noProof/>
                <w:webHidden/>
              </w:rPr>
              <w:fldChar w:fldCharType="begin"/>
            </w:r>
            <w:r w:rsidR="00C93419">
              <w:rPr>
                <w:noProof/>
                <w:webHidden/>
              </w:rPr>
              <w:instrText xml:space="preserve"> PAGEREF _Toc28993112 \h </w:instrText>
            </w:r>
            <w:r w:rsidR="00C93419">
              <w:rPr>
                <w:noProof/>
                <w:webHidden/>
              </w:rPr>
            </w:r>
            <w:r w:rsidR="00C93419">
              <w:rPr>
                <w:noProof/>
                <w:webHidden/>
              </w:rPr>
              <w:fldChar w:fldCharType="separate"/>
            </w:r>
            <w:r w:rsidR="0005140D">
              <w:rPr>
                <w:noProof/>
                <w:webHidden/>
              </w:rPr>
              <w:t>9</w:t>
            </w:r>
            <w:r w:rsidR="00C93419">
              <w:rPr>
                <w:noProof/>
                <w:webHidden/>
              </w:rPr>
              <w:fldChar w:fldCharType="end"/>
            </w:r>
          </w:hyperlink>
        </w:p>
        <w:p w14:paraId="19B1F513" w14:textId="2A1D7908" w:rsidR="00C93419" w:rsidRDefault="00C93419">
          <w:pPr>
            <w:pStyle w:val="TOC1"/>
            <w:rPr>
              <w:rFonts w:asciiTheme="minorHAnsi" w:eastAsiaTheme="minorEastAsia" w:hAnsiTheme="minorHAnsi"/>
              <w:noProof/>
              <w:sz w:val="22"/>
              <w:lang w:eastAsia="ja-JP"/>
            </w:rPr>
          </w:pPr>
          <w:hyperlink w:anchor="_Toc28993113" w:history="1">
            <w:r w:rsidRPr="00CA1141">
              <w:rPr>
                <w:rStyle w:val="Hyperlink"/>
                <w:noProof/>
                <w:lang w:val="vi-VN"/>
              </w:rPr>
              <w:t>CHƯƠNG I. TÌM HIỂU VỀ WEB SERVICE</w:t>
            </w:r>
            <w:r>
              <w:rPr>
                <w:noProof/>
                <w:webHidden/>
              </w:rPr>
              <w:tab/>
            </w:r>
            <w:r>
              <w:rPr>
                <w:noProof/>
                <w:webHidden/>
              </w:rPr>
              <w:fldChar w:fldCharType="begin"/>
            </w:r>
            <w:r>
              <w:rPr>
                <w:noProof/>
                <w:webHidden/>
              </w:rPr>
              <w:instrText xml:space="preserve"> PAGEREF _Toc28993113 \h </w:instrText>
            </w:r>
            <w:r>
              <w:rPr>
                <w:noProof/>
                <w:webHidden/>
              </w:rPr>
            </w:r>
            <w:r>
              <w:rPr>
                <w:noProof/>
                <w:webHidden/>
              </w:rPr>
              <w:fldChar w:fldCharType="separate"/>
            </w:r>
            <w:r w:rsidR="0005140D">
              <w:rPr>
                <w:noProof/>
                <w:webHidden/>
              </w:rPr>
              <w:t>10</w:t>
            </w:r>
            <w:r>
              <w:rPr>
                <w:noProof/>
                <w:webHidden/>
              </w:rPr>
              <w:fldChar w:fldCharType="end"/>
            </w:r>
          </w:hyperlink>
        </w:p>
        <w:p w14:paraId="5B13988B" w14:textId="1A99C6B5"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14" w:history="1">
            <w:r w:rsidRPr="00CA1141">
              <w:rPr>
                <w:rStyle w:val="Hyperlink"/>
                <w:noProof/>
              </w:rPr>
              <w:t>1.</w:t>
            </w:r>
            <w:r>
              <w:rPr>
                <w:rFonts w:asciiTheme="minorHAnsi" w:eastAsiaTheme="minorEastAsia" w:hAnsiTheme="minorHAnsi"/>
                <w:noProof/>
                <w:sz w:val="22"/>
                <w:lang w:eastAsia="ja-JP"/>
              </w:rPr>
              <w:tab/>
            </w:r>
            <w:r w:rsidRPr="00CA1141">
              <w:rPr>
                <w:rStyle w:val="Hyperlink"/>
                <w:noProof/>
              </w:rPr>
              <w:t>Khái niệm về Web Service</w:t>
            </w:r>
            <w:r>
              <w:rPr>
                <w:noProof/>
                <w:webHidden/>
              </w:rPr>
              <w:tab/>
            </w:r>
            <w:r>
              <w:rPr>
                <w:noProof/>
                <w:webHidden/>
              </w:rPr>
              <w:fldChar w:fldCharType="begin"/>
            </w:r>
            <w:r>
              <w:rPr>
                <w:noProof/>
                <w:webHidden/>
              </w:rPr>
              <w:instrText xml:space="preserve"> PAGEREF _Toc28993114 \h </w:instrText>
            </w:r>
            <w:r>
              <w:rPr>
                <w:noProof/>
                <w:webHidden/>
              </w:rPr>
            </w:r>
            <w:r>
              <w:rPr>
                <w:noProof/>
                <w:webHidden/>
              </w:rPr>
              <w:fldChar w:fldCharType="separate"/>
            </w:r>
            <w:r w:rsidR="0005140D">
              <w:rPr>
                <w:noProof/>
                <w:webHidden/>
              </w:rPr>
              <w:t>10</w:t>
            </w:r>
            <w:r>
              <w:rPr>
                <w:noProof/>
                <w:webHidden/>
              </w:rPr>
              <w:fldChar w:fldCharType="end"/>
            </w:r>
          </w:hyperlink>
        </w:p>
        <w:p w14:paraId="19CFE0A5" w14:textId="06034386"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15" w:history="1">
            <w:r w:rsidRPr="00CA1141">
              <w:rPr>
                <w:rStyle w:val="Hyperlink"/>
                <w:noProof/>
              </w:rPr>
              <w:t>2.</w:t>
            </w:r>
            <w:r>
              <w:rPr>
                <w:rFonts w:asciiTheme="minorHAnsi" w:eastAsiaTheme="minorEastAsia" w:hAnsiTheme="minorHAnsi"/>
                <w:noProof/>
                <w:sz w:val="22"/>
                <w:lang w:eastAsia="ja-JP"/>
              </w:rPr>
              <w:tab/>
            </w:r>
            <w:r w:rsidRPr="00CA1141">
              <w:rPr>
                <w:rStyle w:val="Hyperlink"/>
                <w:noProof/>
              </w:rPr>
              <w:t>Đặc điểm của Web Service</w:t>
            </w:r>
            <w:r>
              <w:rPr>
                <w:noProof/>
                <w:webHidden/>
              </w:rPr>
              <w:tab/>
            </w:r>
            <w:r>
              <w:rPr>
                <w:noProof/>
                <w:webHidden/>
              </w:rPr>
              <w:fldChar w:fldCharType="begin"/>
            </w:r>
            <w:r>
              <w:rPr>
                <w:noProof/>
                <w:webHidden/>
              </w:rPr>
              <w:instrText xml:space="preserve"> PAGEREF _Toc28993115 \h </w:instrText>
            </w:r>
            <w:r>
              <w:rPr>
                <w:noProof/>
                <w:webHidden/>
              </w:rPr>
            </w:r>
            <w:r>
              <w:rPr>
                <w:noProof/>
                <w:webHidden/>
              </w:rPr>
              <w:fldChar w:fldCharType="separate"/>
            </w:r>
            <w:r w:rsidR="0005140D">
              <w:rPr>
                <w:noProof/>
                <w:webHidden/>
              </w:rPr>
              <w:t>11</w:t>
            </w:r>
            <w:r>
              <w:rPr>
                <w:noProof/>
                <w:webHidden/>
              </w:rPr>
              <w:fldChar w:fldCharType="end"/>
            </w:r>
          </w:hyperlink>
        </w:p>
        <w:p w14:paraId="56E9CCBE" w14:textId="70C65DCE"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16" w:history="1">
            <w:r w:rsidRPr="00CA1141">
              <w:rPr>
                <w:rStyle w:val="Hyperlink"/>
                <w:noProof/>
              </w:rPr>
              <w:t>3.</w:t>
            </w:r>
            <w:r>
              <w:rPr>
                <w:rFonts w:asciiTheme="minorHAnsi" w:eastAsiaTheme="minorEastAsia" w:hAnsiTheme="minorHAnsi"/>
                <w:noProof/>
                <w:sz w:val="22"/>
                <w:lang w:eastAsia="ja-JP"/>
              </w:rPr>
              <w:tab/>
            </w:r>
            <w:r w:rsidRPr="00CA1141">
              <w:rPr>
                <w:rStyle w:val="Hyperlink"/>
                <w:noProof/>
              </w:rPr>
              <w:t>Ưu, nhược điểm của Web Service</w:t>
            </w:r>
            <w:r>
              <w:rPr>
                <w:noProof/>
                <w:webHidden/>
              </w:rPr>
              <w:tab/>
            </w:r>
            <w:r>
              <w:rPr>
                <w:noProof/>
                <w:webHidden/>
              </w:rPr>
              <w:fldChar w:fldCharType="begin"/>
            </w:r>
            <w:r>
              <w:rPr>
                <w:noProof/>
                <w:webHidden/>
              </w:rPr>
              <w:instrText xml:space="preserve"> PAGEREF _Toc28993116 \h </w:instrText>
            </w:r>
            <w:r>
              <w:rPr>
                <w:noProof/>
                <w:webHidden/>
              </w:rPr>
            </w:r>
            <w:r>
              <w:rPr>
                <w:noProof/>
                <w:webHidden/>
              </w:rPr>
              <w:fldChar w:fldCharType="separate"/>
            </w:r>
            <w:r w:rsidR="0005140D">
              <w:rPr>
                <w:noProof/>
                <w:webHidden/>
              </w:rPr>
              <w:t>12</w:t>
            </w:r>
            <w:r>
              <w:rPr>
                <w:noProof/>
                <w:webHidden/>
              </w:rPr>
              <w:fldChar w:fldCharType="end"/>
            </w:r>
          </w:hyperlink>
        </w:p>
        <w:p w14:paraId="626074B5" w14:textId="5D5566D4"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17" w:history="1">
            <w:r w:rsidRPr="00CA1141">
              <w:rPr>
                <w:rStyle w:val="Hyperlink"/>
                <w:noProof/>
              </w:rPr>
              <w:t>4.</w:t>
            </w:r>
            <w:r>
              <w:rPr>
                <w:rFonts w:asciiTheme="minorHAnsi" w:eastAsiaTheme="minorEastAsia" w:hAnsiTheme="minorHAnsi"/>
                <w:noProof/>
                <w:sz w:val="22"/>
                <w:lang w:eastAsia="ja-JP"/>
              </w:rPr>
              <w:tab/>
            </w:r>
            <w:r w:rsidRPr="00CA1141">
              <w:rPr>
                <w:rStyle w:val="Hyperlink"/>
                <w:noProof/>
              </w:rPr>
              <w:t>Mô hình Web Service</w:t>
            </w:r>
            <w:r>
              <w:rPr>
                <w:noProof/>
                <w:webHidden/>
              </w:rPr>
              <w:tab/>
            </w:r>
            <w:r>
              <w:rPr>
                <w:noProof/>
                <w:webHidden/>
              </w:rPr>
              <w:fldChar w:fldCharType="begin"/>
            </w:r>
            <w:r>
              <w:rPr>
                <w:noProof/>
                <w:webHidden/>
              </w:rPr>
              <w:instrText xml:space="preserve"> PAGEREF _Toc28993117 \h </w:instrText>
            </w:r>
            <w:r>
              <w:rPr>
                <w:noProof/>
                <w:webHidden/>
              </w:rPr>
            </w:r>
            <w:r>
              <w:rPr>
                <w:noProof/>
                <w:webHidden/>
              </w:rPr>
              <w:fldChar w:fldCharType="separate"/>
            </w:r>
            <w:r w:rsidR="0005140D">
              <w:rPr>
                <w:noProof/>
                <w:webHidden/>
              </w:rPr>
              <w:t>14</w:t>
            </w:r>
            <w:r>
              <w:rPr>
                <w:noProof/>
                <w:webHidden/>
              </w:rPr>
              <w:fldChar w:fldCharType="end"/>
            </w:r>
          </w:hyperlink>
        </w:p>
        <w:p w14:paraId="296A1BDF" w14:textId="0A29289A"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18" w:history="1">
            <w:r w:rsidRPr="00CA1141">
              <w:rPr>
                <w:rStyle w:val="Hyperlink"/>
                <w:noProof/>
              </w:rPr>
              <w:t>5.</w:t>
            </w:r>
            <w:r>
              <w:rPr>
                <w:rFonts w:asciiTheme="minorHAnsi" w:eastAsiaTheme="minorEastAsia" w:hAnsiTheme="minorHAnsi"/>
                <w:noProof/>
                <w:sz w:val="22"/>
                <w:lang w:eastAsia="ja-JP"/>
              </w:rPr>
              <w:tab/>
            </w:r>
            <w:r w:rsidRPr="00CA1141">
              <w:rPr>
                <w:rStyle w:val="Hyperlink"/>
                <w:noProof/>
              </w:rPr>
              <w:t>Các thành chính của Web Service</w:t>
            </w:r>
            <w:r>
              <w:rPr>
                <w:noProof/>
                <w:webHidden/>
              </w:rPr>
              <w:tab/>
            </w:r>
            <w:r>
              <w:rPr>
                <w:noProof/>
                <w:webHidden/>
              </w:rPr>
              <w:fldChar w:fldCharType="begin"/>
            </w:r>
            <w:r>
              <w:rPr>
                <w:noProof/>
                <w:webHidden/>
              </w:rPr>
              <w:instrText xml:space="preserve"> PAGEREF _Toc28993118 \h </w:instrText>
            </w:r>
            <w:r>
              <w:rPr>
                <w:noProof/>
                <w:webHidden/>
              </w:rPr>
            </w:r>
            <w:r>
              <w:rPr>
                <w:noProof/>
                <w:webHidden/>
              </w:rPr>
              <w:fldChar w:fldCharType="separate"/>
            </w:r>
            <w:r w:rsidR="0005140D">
              <w:rPr>
                <w:noProof/>
                <w:webHidden/>
              </w:rPr>
              <w:t>14</w:t>
            </w:r>
            <w:r>
              <w:rPr>
                <w:noProof/>
                <w:webHidden/>
              </w:rPr>
              <w:fldChar w:fldCharType="end"/>
            </w:r>
          </w:hyperlink>
        </w:p>
        <w:p w14:paraId="66BC04DD" w14:textId="7C95875C"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19" w:history="1">
            <w:r w:rsidRPr="00CA1141">
              <w:rPr>
                <w:rStyle w:val="Hyperlink"/>
                <w:noProof/>
              </w:rPr>
              <w:t>5.1.</w:t>
            </w:r>
            <w:r>
              <w:rPr>
                <w:rFonts w:asciiTheme="minorHAnsi" w:eastAsiaTheme="minorEastAsia" w:hAnsiTheme="minorHAnsi"/>
                <w:noProof/>
                <w:sz w:val="22"/>
                <w:lang w:eastAsia="ja-JP"/>
              </w:rPr>
              <w:tab/>
            </w:r>
            <w:r w:rsidRPr="00CA1141">
              <w:rPr>
                <w:rStyle w:val="Hyperlink"/>
                <w:noProof/>
              </w:rPr>
              <w:t>Giao thức vận HTTP</w:t>
            </w:r>
            <w:r>
              <w:rPr>
                <w:noProof/>
                <w:webHidden/>
              </w:rPr>
              <w:tab/>
            </w:r>
            <w:r>
              <w:rPr>
                <w:noProof/>
                <w:webHidden/>
              </w:rPr>
              <w:fldChar w:fldCharType="begin"/>
            </w:r>
            <w:r>
              <w:rPr>
                <w:noProof/>
                <w:webHidden/>
              </w:rPr>
              <w:instrText xml:space="preserve"> PAGEREF _Toc28993119 \h </w:instrText>
            </w:r>
            <w:r>
              <w:rPr>
                <w:noProof/>
                <w:webHidden/>
              </w:rPr>
            </w:r>
            <w:r>
              <w:rPr>
                <w:noProof/>
                <w:webHidden/>
              </w:rPr>
              <w:fldChar w:fldCharType="separate"/>
            </w:r>
            <w:r w:rsidR="0005140D">
              <w:rPr>
                <w:noProof/>
                <w:webHidden/>
              </w:rPr>
              <w:t>15</w:t>
            </w:r>
            <w:r>
              <w:rPr>
                <w:noProof/>
                <w:webHidden/>
              </w:rPr>
              <w:fldChar w:fldCharType="end"/>
            </w:r>
          </w:hyperlink>
        </w:p>
        <w:p w14:paraId="56137DBB" w14:textId="5A4C8C87"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20" w:history="1">
            <w:r w:rsidRPr="00CA1141">
              <w:rPr>
                <w:rStyle w:val="Hyperlink"/>
                <w:noProof/>
              </w:rPr>
              <w:t>5.2.</w:t>
            </w:r>
            <w:r>
              <w:rPr>
                <w:rFonts w:asciiTheme="minorHAnsi" w:eastAsiaTheme="minorEastAsia" w:hAnsiTheme="minorHAnsi"/>
                <w:noProof/>
                <w:sz w:val="22"/>
                <w:lang w:eastAsia="ja-JP"/>
              </w:rPr>
              <w:tab/>
            </w:r>
            <w:r w:rsidRPr="00CA1141">
              <w:rPr>
                <w:rStyle w:val="Hyperlink"/>
                <w:noProof/>
              </w:rPr>
              <w:t>Giao thức truyền thông SOAP</w:t>
            </w:r>
            <w:r>
              <w:rPr>
                <w:noProof/>
                <w:webHidden/>
              </w:rPr>
              <w:tab/>
            </w:r>
            <w:r>
              <w:rPr>
                <w:noProof/>
                <w:webHidden/>
              </w:rPr>
              <w:fldChar w:fldCharType="begin"/>
            </w:r>
            <w:r>
              <w:rPr>
                <w:noProof/>
                <w:webHidden/>
              </w:rPr>
              <w:instrText xml:space="preserve"> PAGEREF _Toc28993120 \h </w:instrText>
            </w:r>
            <w:r>
              <w:rPr>
                <w:noProof/>
                <w:webHidden/>
              </w:rPr>
            </w:r>
            <w:r>
              <w:rPr>
                <w:noProof/>
                <w:webHidden/>
              </w:rPr>
              <w:fldChar w:fldCharType="separate"/>
            </w:r>
            <w:r w:rsidR="0005140D">
              <w:rPr>
                <w:noProof/>
                <w:webHidden/>
              </w:rPr>
              <w:t>15</w:t>
            </w:r>
            <w:r>
              <w:rPr>
                <w:noProof/>
                <w:webHidden/>
              </w:rPr>
              <w:fldChar w:fldCharType="end"/>
            </w:r>
          </w:hyperlink>
        </w:p>
        <w:p w14:paraId="44CB5AE8" w14:textId="3D27F9B2"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21" w:history="1">
            <w:r w:rsidRPr="00CA1141">
              <w:rPr>
                <w:rStyle w:val="Hyperlink"/>
                <w:noProof/>
              </w:rPr>
              <w:t>5.3.</w:t>
            </w:r>
            <w:r>
              <w:rPr>
                <w:rFonts w:asciiTheme="minorHAnsi" w:eastAsiaTheme="minorEastAsia" w:hAnsiTheme="minorHAnsi"/>
                <w:noProof/>
                <w:sz w:val="22"/>
                <w:lang w:eastAsia="ja-JP"/>
              </w:rPr>
              <w:tab/>
            </w:r>
            <w:r w:rsidRPr="00CA1141">
              <w:rPr>
                <w:rStyle w:val="Hyperlink"/>
                <w:noProof/>
              </w:rPr>
              <w:t>Tầng mô tả dịch vụ XML, WSDL</w:t>
            </w:r>
            <w:r>
              <w:rPr>
                <w:noProof/>
                <w:webHidden/>
              </w:rPr>
              <w:tab/>
            </w:r>
            <w:r>
              <w:rPr>
                <w:noProof/>
                <w:webHidden/>
              </w:rPr>
              <w:fldChar w:fldCharType="begin"/>
            </w:r>
            <w:r>
              <w:rPr>
                <w:noProof/>
                <w:webHidden/>
              </w:rPr>
              <w:instrText xml:space="preserve"> PAGEREF _Toc28993121 \h </w:instrText>
            </w:r>
            <w:r>
              <w:rPr>
                <w:noProof/>
                <w:webHidden/>
              </w:rPr>
            </w:r>
            <w:r>
              <w:rPr>
                <w:noProof/>
                <w:webHidden/>
              </w:rPr>
              <w:fldChar w:fldCharType="separate"/>
            </w:r>
            <w:r w:rsidR="0005140D">
              <w:rPr>
                <w:noProof/>
                <w:webHidden/>
              </w:rPr>
              <w:t>19</w:t>
            </w:r>
            <w:r>
              <w:rPr>
                <w:noProof/>
                <w:webHidden/>
              </w:rPr>
              <w:fldChar w:fldCharType="end"/>
            </w:r>
          </w:hyperlink>
        </w:p>
        <w:p w14:paraId="486B464E" w14:textId="243E398C"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22" w:history="1">
            <w:r w:rsidRPr="00CA1141">
              <w:rPr>
                <w:rStyle w:val="Hyperlink"/>
                <w:noProof/>
              </w:rPr>
              <w:t>5.4.</w:t>
            </w:r>
            <w:r>
              <w:rPr>
                <w:rFonts w:asciiTheme="minorHAnsi" w:eastAsiaTheme="minorEastAsia" w:hAnsiTheme="minorHAnsi"/>
                <w:noProof/>
                <w:sz w:val="22"/>
                <w:lang w:eastAsia="ja-JP"/>
              </w:rPr>
              <w:tab/>
            </w:r>
            <w:r w:rsidRPr="00CA1141">
              <w:rPr>
                <w:rStyle w:val="Hyperlink"/>
                <w:noProof/>
              </w:rPr>
              <w:t>Universal Discovery Description and Intergration</w:t>
            </w:r>
            <w:r>
              <w:rPr>
                <w:noProof/>
                <w:webHidden/>
              </w:rPr>
              <w:tab/>
            </w:r>
            <w:r>
              <w:rPr>
                <w:noProof/>
                <w:webHidden/>
              </w:rPr>
              <w:fldChar w:fldCharType="begin"/>
            </w:r>
            <w:r>
              <w:rPr>
                <w:noProof/>
                <w:webHidden/>
              </w:rPr>
              <w:instrText xml:space="preserve"> PAGEREF _Toc28993122 \h </w:instrText>
            </w:r>
            <w:r>
              <w:rPr>
                <w:noProof/>
                <w:webHidden/>
              </w:rPr>
            </w:r>
            <w:r>
              <w:rPr>
                <w:noProof/>
                <w:webHidden/>
              </w:rPr>
              <w:fldChar w:fldCharType="separate"/>
            </w:r>
            <w:r w:rsidR="0005140D">
              <w:rPr>
                <w:noProof/>
                <w:webHidden/>
              </w:rPr>
              <w:t>22</w:t>
            </w:r>
            <w:r>
              <w:rPr>
                <w:noProof/>
                <w:webHidden/>
              </w:rPr>
              <w:fldChar w:fldCharType="end"/>
            </w:r>
          </w:hyperlink>
        </w:p>
        <w:p w14:paraId="5674F7E0" w14:textId="63EE36D5"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23" w:history="1">
            <w:r w:rsidRPr="00CA1141">
              <w:rPr>
                <w:rStyle w:val="Hyperlink"/>
                <w:noProof/>
              </w:rPr>
              <w:t>6.</w:t>
            </w:r>
            <w:r>
              <w:rPr>
                <w:rFonts w:asciiTheme="minorHAnsi" w:eastAsiaTheme="minorEastAsia" w:hAnsiTheme="minorHAnsi"/>
                <w:noProof/>
                <w:sz w:val="22"/>
                <w:lang w:eastAsia="ja-JP"/>
              </w:rPr>
              <w:tab/>
            </w:r>
            <w:r w:rsidRPr="00CA1141">
              <w:rPr>
                <w:rStyle w:val="Hyperlink"/>
                <w:noProof/>
              </w:rPr>
              <w:t>Web Service hoạt động như thế nào?</w:t>
            </w:r>
            <w:r>
              <w:rPr>
                <w:noProof/>
                <w:webHidden/>
              </w:rPr>
              <w:tab/>
            </w:r>
            <w:r>
              <w:rPr>
                <w:noProof/>
                <w:webHidden/>
              </w:rPr>
              <w:fldChar w:fldCharType="begin"/>
            </w:r>
            <w:r>
              <w:rPr>
                <w:noProof/>
                <w:webHidden/>
              </w:rPr>
              <w:instrText xml:space="preserve"> PAGEREF _Toc28993123 \h </w:instrText>
            </w:r>
            <w:r>
              <w:rPr>
                <w:noProof/>
                <w:webHidden/>
              </w:rPr>
            </w:r>
            <w:r>
              <w:rPr>
                <w:noProof/>
                <w:webHidden/>
              </w:rPr>
              <w:fldChar w:fldCharType="separate"/>
            </w:r>
            <w:r w:rsidR="0005140D">
              <w:rPr>
                <w:noProof/>
                <w:webHidden/>
              </w:rPr>
              <w:t>24</w:t>
            </w:r>
            <w:r>
              <w:rPr>
                <w:noProof/>
                <w:webHidden/>
              </w:rPr>
              <w:fldChar w:fldCharType="end"/>
            </w:r>
          </w:hyperlink>
        </w:p>
        <w:p w14:paraId="60562889" w14:textId="403D8456"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24" w:history="1">
            <w:r w:rsidRPr="00CA1141">
              <w:rPr>
                <w:rStyle w:val="Hyperlink"/>
                <w:noProof/>
              </w:rPr>
              <w:t>7.</w:t>
            </w:r>
            <w:r>
              <w:rPr>
                <w:rFonts w:asciiTheme="minorHAnsi" w:eastAsiaTheme="minorEastAsia" w:hAnsiTheme="minorHAnsi"/>
                <w:noProof/>
                <w:sz w:val="22"/>
                <w:lang w:eastAsia="ja-JP"/>
              </w:rPr>
              <w:tab/>
            </w:r>
            <w:r w:rsidRPr="00CA1141">
              <w:rPr>
                <w:rStyle w:val="Hyperlink"/>
                <w:noProof/>
              </w:rPr>
              <w:t>Các loại Web Service</w:t>
            </w:r>
            <w:r>
              <w:rPr>
                <w:noProof/>
                <w:webHidden/>
              </w:rPr>
              <w:tab/>
            </w:r>
            <w:r>
              <w:rPr>
                <w:noProof/>
                <w:webHidden/>
              </w:rPr>
              <w:fldChar w:fldCharType="begin"/>
            </w:r>
            <w:r>
              <w:rPr>
                <w:noProof/>
                <w:webHidden/>
              </w:rPr>
              <w:instrText xml:space="preserve"> PAGEREF _Toc28993124 \h </w:instrText>
            </w:r>
            <w:r>
              <w:rPr>
                <w:noProof/>
                <w:webHidden/>
              </w:rPr>
            </w:r>
            <w:r>
              <w:rPr>
                <w:noProof/>
                <w:webHidden/>
              </w:rPr>
              <w:fldChar w:fldCharType="separate"/>
            </w:r>
            <w:r w:rsidR="0005140D">
              <w:rPr>
                <w:noProof/>
                <w:webHidden/>
              </w:rPr>
              <w:t>26</w:t>
            </w:r>
            <w:r>
              <w:rPr>
                <w:noProof/>
                <w:webHidden/>
              </w:rPr>
              <w:fldChar w:fldCharType="end"/>
            </w:r>
          </w:hyperlink>
        </w:p>
        <w:p w14:paraId="645DF9A4" w14:textId="18F6A9CF"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25" w:history="1">
            <w:r w:rsidRPr="00CA1141">
              <w:rPr>
                <w:rStyle w:val="Hyperlink"/>
                <w:noProof/>
              </w:rPr>
              <w:t>7.1.</w:t>
            </w:r>
            <w:r>
              <w:rPr>
                <w:rFonts w:asciiTheme="minorHAnsi" w:eastAsiaTheme="minorEastAsia" w:hAnsiTheme="minorHAnsi"/>
                <w:noProof/>
                <w:sz w:val="22"/>
                <w:lang w:eastAsia="ja-JP"/>
              </w:rPr>
              <w:tab/>
            </w:r>
            <w:r w:rsidRPr="00CA1141">
              <w:rPr>
                <w:rStyle w:val="Hyperlink"/>
                <w:noProof/>
              </w:rPr>
              <w:t>SOAP Web Service là gì?</w:t>
            </w:r>
            <w:r>
              <w:rPr>
                <w:noProof/>
                <w:webHidden/>
              </w:rPr>
              <w:tab/>
            </w:r>
            <w:r>
              <w:rPr>
                <w:noProof/>
                <w:webHidden/>
              </w:rPr>
              <w:fldChar w:fldCharType="begin"/>
            </w:r>
            <w:r>
              <w:rPr>
                <w:noProof/>
                <w:webHidden/>
              </w:rPr>
              <w:instrText xml:space="preserve"> PAGEREF _Toc28993125 \h </w:instrText>
            </w:r>
            <w:r>
              <w:rPr>
                <w:noProof/>
                <w:webHidden/>
              </w:rPr>
            </w:r>
            <w:r>
              <w:rPr>
                <w:noProof/>
                <w:webHidden/>
              </w:rPr>
              <w:fldChar w:fldCharType="separate"/>
            </w:r>
            <w:r w:rsidR="0005140D">
              <w:rPr>
                <w:noProof/>
                <w:webHidden/>
              </w:rPr>
              <w:t>26</w:t>
            </w:r>
            <w:r>
              <w:rPr>
                <w:noProof/>
                <w:webHidden/>
              </w:rPr>
              <w:fldChar w:fldCharType="end"/>
            </w:r>
          </w:hyperlink>
        </w:p>
        <w:p w14:paraId="043EFBAC" w14:textId="43973E35"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26" w:history="1">
            <w:r w:rsidRPr="00CA1141">
              <w:rPr>
                <w:rStyle w:val="Hyperlink"/>
                <w:noProof/>
              </w:rPr>
              <w:t>7.2.</w:t>
            </w:r>
            <w:r>
              <w:rPr>
                <w:rFonts w:asciiTheme="minorHAnsi" w:eastAsiaTheme="minorEastAsia" w:hAnsiTheme="minorHAnsi"/>
                <w:noProof/>
                <w:sz w:val="22"/>
                <w:lang w:eastAsia="ja-JP"/>
              </w:rPr>
              <w:tab/>
            </w:r>
            <w:r w:rsidRPr="00CA1141">
              <w:rPr>
                <w:rStyle w:val="Hyperlink"/>
                <w:noProof/>
              </w:rPr>
              <w:t>RESTful Web Service là gì?</w:t>
            </w:r>
            <w:r>
              <w:rPr>
                <w:noProof/>
                <w:webHidden/>
              </w:rPr>
              <w:tab/>
            </w:r>
            <w:r>
              <w:rPr>
                <w:noProof/>
                <w:webHidden/>
              </w:rPr>
              <w:fldChar w:fldCharType="begin"/>
            </w:r>
            <w:r>
              <w:rPr>
                <w:noProof/>
                <w:webHidden/>
              </w:rPr>
              <w:instrText xml:space="preserve"> PAGEREF _Toc28993126 \h </w:instrText>
            </w:r>
            <w:r>
              <w:rPr>
                <w:noProof/>
                <w:webHidden/>
              </w:rPr>
            </w:r>
            <w:r>
              <w:rPr>
                <w:noProof/>
                <w:webHidden/>
              </w:rPr>
              <w:fldChar w:fldCharType="separate"/>
            </w:r>
            <w:r w:rsidR="0005140D">
              <w:rPr>
                <w:noProof/>
                <w:webHidden/>
              </w:rPr>
              <w:t>26</w:t>
            </w:r>
            <w:r>
              <w:rPr>
                <w:noProof/>
                <w:webHidden/>
              </w:rPr>
              <w:fldChar w:fldCharType="end"/>
            </w:r>
          </w:hyperlink>
        </w:p>
        <w:p w14:paraId="7F49A8F5" w14:textId="05BB8695"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27" w:history="1">
            <w:r w:rsidRPr="00CA1141">
              <w:rPr>
                <w:rStyle w:val="Hyperlink"/>
                <w:noProof/>
              </w:rPr>
              <w:t>7.3.</w:t>
            </w:r>
            <w:r>
              <w:rPr>
                <w:rFonts w:asciiTheme="minorHAnsi" w:eastAsiaTheme="minorEastAsia" w:hAnsiTheme="minorHAnsi"/>
                <w:noProof/>
                <w:sz w:val="22"/>
                <w:lang w:eastAsia="ja-JP"/>
              </w:rPr>
              <w:tab/>
            </w:r>
            <w:r w:rsidRPr="00CA1141">
              <w:rPr>
                <w:rStyle w:val="Hyperlink"/>
                <w:noProof/>
              </w:rPr>
              <w:t>Sự khác nhau giữa REST và SOAP</w:t>
            </w:r>
            <w:r>
              <w:rPr>
                <w:noProof/>
                <w:webHidden/>
              </w:rPr>
              <w:tab/>
            </w:r>
            <w:r>
              <w:rPr>
                <w:noProof/>
                <w:webHidden/>
              </w:rPr>
              <w:fldChar w:fldCharType="begin"/>
            </w:r>
            <w:r>
              <w:rPr>
                <w:noProof/>
                <w:webHidden/>
              </w:rPr>
              <w:instrText xml:space="preserve"> PAGEREF _Toc28993127 \h </w:instrText>
            </w:r>
            <w:r>
              <w:rPr>
                <w:noProof/>
                <w:webHidden/>
              </w:rPr>
            </w:r>
            <w:r>
              <w:rPr>
                <w:noProof/>
                <w:webHidden/>
              </w:rPr>
              <w:fldChar w:fldCharType="separate"/>
            </w:r>
            <w:r w:rsidR="0005140D">
              <w:rPr>
                <w:noProof/>
                <w:webHidden/>
              </w:rPr>
              <w:t>31</w:t>
            </w:r>
            <w:r>
              <w:rPr>
                <w:noProof/>
                <w:webHidden/>
              </w:rPr>
              <w:fldChar w:fldCharType="end"/>
            </w:r>
          </w:hyperlink>
        </w:p>
        <w:p w14:paraId="47E3B70A" w14:textId="16344B6E"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28" w:history="1">
            <w:r w:rsidRPr="00CA1141">
              <w:rPr>
                <w:rStyle w:val="Hyperlink"/>
                <w:noProof/>
              </w:rPr>
              <w:t>8.</w:t>
            </w:r>
            <w:r>
              <w:rPr>
                <w:rFonts w:asciiTheme="minorHAnsi" w:eastAsiaTheme="minorEastAsia" w:hAnsiTheme="minorHAnsi"/>
                <w:noProof/>
                <w:sz w:val="22"/>
                <w:lang w:eastAsia="ja-JP"/>
              </w:rPr>
              <w:tab/>
            </w:r>
            <w:r w:rsidRPr="00CA1141">
              <w:rPr>
                <w:rStyle w:val="Hyperlink"/>
                <w:noProof/>
              </w:rPr>
              <w:t>Lý do sử dụng REST thay vì SOAP?</w:t>
            </w:r>
            <w:r>
              <w:rPr>
                <w:noProof/>
                <w:webHidden/>
              </w:rPr>
              <w:tab/>
            </w:r>
            <w:r>
              <w:rPr>
                <w:noProof/>
                <w:webHidden/>
              </w:rPr>
              <w:fldChar w:fldCharType="begin"/>
            </w:r>
            <w:r>
              <w:rPr>
                <w:noProof/>
                <w:webHidden/>
              </w:rPr>
              <w:instrText xml:space="preserve"> PAGEREF _Toc28993128 \h </w:instrText>
            </w:r>
            <w:r>
              <w:rPr>
                <w:noProof/>
                <w:webHidden/>
              </w:rPr>
            </w:r>
            <w:r>
              <w:rPr>
                <w:noProof/>
                <w:webHidden/>
              </w:rPr>
              <w:fldChar w:fldCharType="separate"/>
            </w:r>
            <w:r w:rsidR="0005140D">
              <w:rPr>
                <w:noProof/>
                <w:webHidden/>
              </w:rPr>
              <w:t>32</w:t>
            </w:r>
            <w:r>
              <w:rPr>
                <w:noProof/>
                <w:webHidden/>
              </w:rPr>
              <w:fldChar w:fldCharType="end"/>
            </w:r>
          </w:hyperlink>
        </w:p>
        <w:p w14:paraId="05F1D42D" w14:textId="4D24A20F"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29" w:history="1">
            <w:r w:rsidRPr="00CA1141">
              <w:rPr>
                <w:rStyle w:val="Hyperlink"/>
                <w:noProof/>
              </w:rPr>
              <w:t>9.</w:t>
            </w:r>
            <w:r>
              <w:rPr>
                <w:rFonts w:asciiTheme="minorHAnsi" w:eastAsiaTheme="minorEastAsia" w:hAnsiTheme="minorHAnsi"/>
                <w:noProof/>
                <w:sz w:val="22"/>
                <w:lang w:eastAsia="ja-JP"/>
              </w:rPr>
              <w:tab/>
            </w:r>
            <w:r w:rsidRPr="00CA1141">
              <w:rPr>
                <w:rStyle w:val="Hyperlink"/>
                <w:noProof/>
              </w:rPr>
              <w:t>Lý do sử dụng SOAP?</w:t>
            </w:r>
            <w:r>
              <w:rPr>
                <w:noProof/>
                <w:webHidden/>
              </w:rPr>
              <w:tab/>
            </w:r>
            <w:r>
              <w:rPr>
                <w:noProof/>
                <w:webHidden/>
              </w:rPr>
              <w:fldChar w:fldCharType="begin"/>
            </w:r>
            <w:r>
              <w:rPr>
                <w:noProof/>
                <w:webHidden/>
              </w:rPr>
              <w:instrText xml:space="preserve"> PAGEREF _Toc28993129 \h </w:instrText>
            </w:r>
            <w:r>
              <w:rPr>
                <w:noProof/>
                <w:webHidden/>
              </w:rPr>
            </w:r>
            <w:r>
              <w:rPr>
                <w:noProof/>
                <w:webHidden/>
              </w:rPr>
              <w:fldChar w:fldCharType="separate"/>
            </w:r>
            <w:r w:rsidR="0005140D">
              <w:rPr>
                <w:noProof/>
                <w:webHidden/>
              </w:rPr>
              <w:t>32</w:t>
            </w:r>
            <w:r>
              <w:rPr>
                <w:noProof/>
                <w:webHidden/>
              </w:rPr>
              <w:fldChar w:fldCharType="end"/>
            </w:r>
          </w:hyperlink>
        </w:p>
        <w:p w14:paraId="29657826" w14:textId="2BB50C61"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30" w:history="1">
            <w:r w:rsidRPr="00CA1141">
              <w:rPr>
                <w:rStyle w:val="Hyperlink"/>
                <w:noProof/>
              </w:rPr>
              <w:t>10.</w:t>
            </w:r>
            <w:r>
              <w:rPr>
                <w:rFonts w:asciiTheme="minorHAnsi" w:eastAsiaTheme="minorEastAsia" w:hAnsiTheme="minorHAnsi"/>
                <w:noProof/>
                <w:sz w:val="22"/>
                <w:lang w:eastAsia="ja-JP"/>
              </w:rPr>
              <w:tab/>
            </w:r>
            <w:r w:rsidRPr="00CA1141">
              <w:rPr>
                <w:rStyle w:val="Hyperlink"/>
                <w:noProof/>
              </w:rPr>
              <w:t>Vấn đề an toàn cho Web Service</w:t>
            </w:r>
            <w:r>
              <w:rPr>
                <w:noProof/>
                <w:webHidden/>
              </w:rPr>
              <w:tab/>
            </w:r>
            <w:r>
              <w:rPr>
                <w:noProof/>
                <w:webHidden/>
              </w:rPr>
              <w:fldChar w:fldCharType="begin"/>
            </w:r>
            <w:r>
              <w:rPr>
                <w:noProof/>
                <w:webHidden/>
              </w:rPr>
              <w:instrText xml:space="preserve"> PAGEREF _Toc28993130 \h </w:instrText>
            </w:r>
            <w:r>
              <w:rPr>
                <w:noProof/>
                <w:webHidden/>
              </w:rPr>
            </w:r>
            <w:r>
              <w:rPr>
                <w:noProof/>
                <w:webHidden/>
              </w:rPr>
              <w:fldChar w:fldCharType="separate"/>
            </w:r>
            <w:r w:rsidR="0005140D">
              <w:rPr>
                <w:noProof/>
                <w:webHidden/>
              </w:rPr>
              <w:t>33</w:t>
            </w:r>
            <w:r>
              <w:rPr>
                <w:noProof/>
                <w:webHidden/>
              </w:rPr>
              <w:fldChar w:fldCharType="end"/>
            </w:r>
          </w:hyperlink>
        </w:p>
        <w:p w14:paraId="34BF0D51" w14:textId="72640332"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31" w:history="1">
            <w:r w:rsidRPr="00CA1141">
              <w:rPr>
                <w:rStyle w:val="Hyperlink"/>
                <w:noProof/>
              </w:rPr>
              <w:t>11.</w:t>
            </w:r>
            <w:r>
              <w:rPr>
                <w:rFonts w:asciiTheme="minorHAnsi" w:eastAsiaTheme="minorEastAsia" w:hAnsiTheme="minorHAnsi"/>
                <w:noProof/>
                <w:sz w:val="22"/>
                <w:lang w:eastAsia="ja-JP"/>
              </w:rPr>
              <w:tab/>
            </w:r>
            <w:r w:rsidRPr="00CA1141">
              <w:rPr>
                <w:rStyle w:val="Hyperlink"/>
                <w:noProof/>
              </w:rPr>
              <w:t>Mô hình của ứng dụng Web Service</w:t>
            </w:r>
            <w:r>
              <w:rPr>
                <w:noProof/>
                <w:webHidden/>
              </w:rPr>
              <w:tab/>
            </w:r>
            <w:r>
              <w:rPr>
                <w:noProof/>
                <w:webHidden/>
              </w:rPr>
              <w:fldChar w:fldCharType="begin"/>
            </w:r>
            <w:r>
              <w:rPr>
                <w:noProof/>
                <w:webHidden/>
              </w:rPr>
              <w:instrText xml:space="preserve"> PAGEREF _Toc28993131 \h </w:instrText>
            </w:r>
            <w:r>
              <w:rPr>
                <w:noProof/>
                <w:webHidden/>
              </w:rPr>
            </w:r>
            <w:r>
              <w:rPr>
                <w:noProof/>
                <w:webHidden/>
              </w:rPr>
              <w:fldChar w:fldCharType="separate"/>
            </w:r>
            <w:r w:rsidR="0005140D">
              <w:rPr>
                <w:noProof/>
                <w:webHidden/>
              </w:rPr>
              <w:t>35</w:t>
            </w:r>
            <w:r>
              <w:rPr>
                <w:noProof/>
                <w:webHidden/>
              </w:rPr>
              <w:fldChar w:fldCharType="end"/>
            </w:r>
          </w:hyperlink>
        </w:p>
        <w:p w14:paraId="206EA928" w14:textId="5E0F9F23" w:rsidR="00C93419" w:rsidRDefault="00C93419">
          <w:pPr>
            <w:pStyle w:val="TOC3"/>
            <w:tabs>
              <w:tab w:val="left" w:pos="1980"/>
              <w:tab w:val="right" w:leader="dot" w:pos="9376"/>
            </w:tabs>
            <w:rPr>
              <w:rFonts w:asciiTheme="minorHAnsi" w:eastAsiaTheme="minorEastAsia" w:hAnsiTheme="minorHAnsi"/>
              <w:noProof/>
              <w:sz w:val="22"/>
              <w:lang w:eastAsia="ja-JP"/>
            </w:rPr>
          </w:pPr>
          <w:hyperlink w:anchor="_Toc28993132" w:history="1">
            <w:r w:rsidRPr="00CA1141">
              <w:rPr>
                <w:rStyle w:val="Hyperlink"/>
                <w:noProof/>
              </w:rPr>
              <w:t>11.1.</w:t>
            </w:r>
            <w:r>
              <w:rPr>
                <w:rFonts w:asciiTheme="minorHAnsi" w:eastAsiaTheme="minorEastAsia" w:hAnsiTheme="minorHAnsi"/>
                <w:noProof/>
                <w:sz w:val="22"/>
                <w:lang w:eastAsia="ja-JP"/>
              </w:rPr>
              <w:tab/>
            </w:r>
            <w:r w:rsidRPr="00CA1141">
              <w:rPr>
                <w:rStyle w:val="Hyperlink"/>
                <w:noProof/>
              </w:rPr>
              <w:t>Xây dựng một Web Service</w:t>
            </w:r>
            <w:r>
              <w:rPr>
                <w:noProof/>
                <w:webHidden/>
              </w:rPr>
              <w:tab/>
            </w:r>
            <w:r>
              <w:rPr>
                <w:noProof/>
                <w:webHidden/>
              </w:rPr>
              <w:fldChar w:fldCharType="begin"/>
            </w:r>
            <w:r>
              <w:rPr>
                <w:noProof/>
                <w:webHidden/>
              </w:rPr>
              <w:instrText xml:space="preserve"> PAGEREF _Toc28993132 \h </w:instrText>
            </w:r>
            <w:r>
              <w:rPr>
                <w:noProof/>
                <w:webHidden/>
              </w:rPr>
            </w:r>
            <w:r>
              <w:rPr>
                <w:noProof/>
                <w:webHidden/>
              </w:rPr>
              <w:fldChar w:fldCharType="separate"/>
            </w:r>
            <w:r w:rsidR="0005140D">
              <w:rPr>
                <w:noProof/>
                <w:webHidden/>
              </w:rPr>
              <w:t>35</w:t>
            </w:r>
            <w:r>
              <w:rPr>
                <w:noProof/>
                <w:webHidden/>
              </w:rPr>
              <w:fldChar w:fldCharType="end"/>
            </w:r>
          </w:hyperlink>
        </w:p>
        <w:p w14:paraId="505C1702" w14:textId="27A33475" w:rsidR="00C93419" w:rsidRDefault="00C93419">
          <w:pPr>
            <w:pStyle w:val="TOC3"/>
            <w:tabs>
              <w:tab w:val="left" w:pos="1980"/>
              <w:tab w:val="right" w:leader="dot" w:pos="9376"/>
            </w:tabs>
            <w:rPr>
              <w:rFonts w:asciiTheme="minorHAnsi" w:eastAsiaTheme="minorEastAsia" w:hAnsiTheme="minorHAnsi"/>
              <w:noProof/>
              <w:sz w:val="22"/>
              <w:lang w:eastAsia="ja-JP"/>
            </w:rPr>
          </w:pPr>
          <w:hyperlink w:anchor="_Toc28993133" w:history="1">
            <w:r w:rsidRPr="00CA1141">
              <w:rPr>
                <w:rStyle w:val="Hyperlink"/>
                <w:noProof/>
              </w:rPr>
              <w:t>11.2.</w:t>
            </w:r>
            <w:r>
              <w:rPr>
                <w:rFonts w:asciiTheme="minorHAnsi" w:eastAsiaTheme="minorEastAsia" w:hAnsiTheme="minorHAnsi"/>
                <w:noProof/>
                <w:sz w:val="22"/>
                <w:lang w:eastAsia="ja-JP"/>
              </w:rPr>
              <w:tab/>
            </w:r>
            <w:r w:rsidRPr="00CA1141">
              <w:rPr>
                <w:rStyle w:val="Hyperlink"/>
                <w:noProof/>
              </w:rPr>
              <w:t>Qui trình xây dựng một dịch vụ Web</w:t>
            </w:r>
            <w:r>
              <w:rPr>
                <w:noProof/>
                <w:webHidden/>
              </w:rPr>
              <w:tab/>
            </w:r>
            <w:r>
              <w:rPr>
                <w:noProof/>
                <w:webHidden/>
              </w:rPr>
              <w:fldChar w:fldCharType="begin"/>
            </w:r>
            <w:r>
              <w:rPr>
                <w:noProof/>
                <w:webHidden/>
              </w:rPr>
              <w:instrText xml:space="preserve"> PAGEREF _Toc28993133 \h </w:instrText>
            </w:r>
            <w:r>
              <w:rPr>
                <w:noProof/>
                <w:webHidden/>
              </w:rPr>
            </w:r>
            <w:r>
              <w:rPr>
                <w:noProof/>
                <w:webHidden/>
              </w:rPr>
              <w:fldChar w:fldCharType="separate"/>
            </w:r>
            <w:r w:rsidR="0005140D">
              <w:rPr>
                <w:noProof/>
                <w:webHidden/>
              </w:rPr>
              <w:t>36</w:t>
            </w:r>
            <w:r>
              <w:rPr>
                <w:noProof/>
                <w:webHidden/>
              </w:rPr>
              <w:fldChar w:fldCharType="end"/>
            </w:r>
          </w:hyperlink>
        </w:p>
        <w:p w14:paraId="77EB7965" w14:textId="5B9724EC" w:rsidR="00C93419" w:rsidRDefault="00C93419">
          <w:pPr>
            <w:pStyle w:val="TOC3"/>
            <w:tabs>
              <w:tab w:val="left" w:pos="1980"/>
              <w:tab w:val="right" w:leader="dot" w:pos="9376"/>
            </w:tabs>
            <w:rPr>
              <w:rFonts w:asciiTheme="minorHAnsi" w:eastAsiaTheme="minorEastAsia" w:hAnsiTheme="minorHAnsi"/>
              <w:noProof/>
              <w:sz w:val="22"/>
              <w:lang w:eastAsia="ja-JP"/>
            </w:rPr>
          </w:pPr>
          <w:hyperlink w:anchor="_Toc28993134" w:history="1">
            <w:r w:rsidRPr="00CA1141">
              <w:rPr>
                <w:rStyle w:val="Hyperlink"/>
                <w:noProof/>
              </w:rPr>
              <w:t>11.3.</w:t>
            </w:r>
            <w:r>
              <w:rPr>
                <w:rFonts w:asciiTheme="minorHAnsi" w:eastAsiaTheme="minorEastAsia" w:hAnsiTheme="minorHAnsi"/>
                <w:noProof/>
                <w:sz w:val="22"/>
                <w:lang w:eastAsia="ja-JP"/>
              </w:rPr>
              <w:tab/>
            </w:r>
            <w:r w:rsidRPr="00CA1141">
              <w:rPr>
                <w:rStyle w:val="Hyperlink"/>
                <w:noProof/>
              </w:rPr>
              <w:t>Tích hợp Web service theo chuẩn</w:t>
            </w:r>
            <w:r>
              <w:rPr>
                <w:noProof/>
                <w:webHidden/>
              </w:rPr>
              <w:tab/>
            </w:r>
            <w:r>
              <w:rPr>
                <w:noProof/>
                <w:webHidden/>
              </w:rPr>
              <w:fldChar w:fldCharType="begin"/>
            </w:r>
            <w:r>
              <w:rPr>
                <w:noProof/>
                <w:webHidden/>
              </w:rPr>
              <w:instrText xml:space="preserve"> PAGEREF _Toc28993134 \h </w:instrText>
            </w:r>
            <w:r>
              <w:rPr>
                <w:noProof/>
                <w:webHidden/>
              </w:rPr>
            </w:r>
            <w:r>
              <w:rPr>
                <w:noProof/>
                <w:webHidden/>
              </w:rPr>
              <w:fldChar w:fldCharType="separate"/>
            </w:r>
            <w:r w:rsidR="0005140D">
              <w:rPr>
                <w:noProof/>
                <w:webHidden/>
              </w:rPr>
              <w:t>36</w:t>
            </w:r>
            <w:r>
              <w:rPr>
                <w:noProof/>
                <w:webHidden/>
              </w:rPr>
              <w:fldChar w:fldCharType="end"/>
            </w:r>
          </w:hyperlink>
        </w:p>
        <w:p w14:paraId="1F9D1772" w14:textId="007A47C9"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35" w:history="1">
            <w:r w:rsidRPr="00CA1141">
              <w:rPr>
                <w:rStyle w:val="Hyperlink"/>
                <w:noProof/>
              </w:rPr>
              <w:t>12.</w:t>
            </w:r>
            <w:r>
              <w:rPr>
                <w:rFonts w:asciiTheme="minorHAnsi" w:eastAsiaTheme="minorEastAsia" w:hAnsiTheme="minorHAnsi"/>
                <w:noProof/>
                <w:sz w:val="22"/>
                <w:lang w:eastAsia="ja-JP"/>
              </w:rPr>
              <w:tab/>
            </w:r>
            <w:r w:rsidRPr="00CA1141">
              <w:rPr>
                <w:rStyle w:val="Hyperlink"/>
                <w:noProof/>
              </w:rPr>
              <w:t>Giới thiệu về Web API</w:t>
            </w:r>
            <w:r>
              <w:rPr>
                <w:noProof/>
                <w:webHidden/>
              </w:rPr>
              <w:tab/>
            </w:r>
            <w:r>
              <w:rPr>
                <w:noProof/>
                <w:webHidden/>
              </w:rPr>
              <w:fldChar w:fldCharType="begin"/>
            </w:r>
            <w:r>
              <w:rPr>
                <w:noProof/>
                <w:webHidden/>
              </w:rPr>
              <w:instrText xml:space="preserve"> PAGEREF _Toc28993135 \h </w:instrText>
            </w:r>
            <w:r>
              <w:rPr>
                <w:noProof/>
                <w:webHidden/>
              </w:rPr>
            </w:r>
            <w:r>
              <w:rPr>
                <w:noProof/>
                <w:webHidden/>
              </w:rPr>
              <w:fldChar w:fldCharType="separate"/>
            </w:r>
            <w:r w:rsidR="0005140D">
              <w:rPr>
                <w:noProof/>
                <w:webHidden/>
              </w:rPr>
              <w:t>37</w:t>
            </w:r>
            <w:r>
              <w:rPr>
                <w:noProof/>
                <w:webHidden/>
              </w:rPr>
              <w:fldChar w:fldCharType="end"/>
            </w:r>
          </w:hyperlink>
        </w:p>
        <w:p w14:paraId="68993EB6" w14:textId="71220705" w:rsidR="00C93419" w:rsidRDefault="00C93419">
          <w:pPr>
            <w:pStyle w:val="TOC3"/>
            <w:tabs>
              <w:tab w:val="left" w:pos="1980"/>
              <w:tab w:val="right" w:leader="dot" w:pos="9376"/>
            </w:tabs>
            <w:rPr>
              <w:rFonts w:asciiTheme="minorHAnsi" w:eastAsiaTheme="minorEastAsia" w:hAnsiTheme="minorHAnsi"/>
              <w:noProof/>
              <w:sz w:val="22"/>
              <w:lang w:eastAsia="ja-JP"/>
            </w:rPr>
          </w:pPr>
          <w:hyperlink w:anchor="_Toc28993136" w:history="1">
            <w:r w:rsidRPr="00CA1141">
              <w:rPr>
                <w:rStyle w:val="Hyperlink"/>
                <w:noProof/>
              </w:rPr>
              <w:t>12.1.</w:t>
            </w:r>
            <w:r>
              <w:rPr>
                <w:rFonts w:asciiTheme="minorHAnsi" w:eastAsiaTheme="minorEastAsia" w:hAnsiTheme="minorHAnsi"/>
                <w:noProof/>
                <w:sz w:val="22"/>
                <w:lang w:eastAsia="ja-JP"/>
              </w:rPr>
              <w:tab/>
            </w:r>
            <w:r w:rsidRPr="00CA1141">
              <w:rPr>
                <w:rStyle w:val="Hyperlink"/>
                <w:noProof/>
              </w:rPr>
              <w:t>Phương thức thiết kế tự động</w:t>
            </w:r>
            <w:r>
              <w:rPr>
                <w:noProof/>
                <w:webHidden/>
              </w:rPr>
              <w:tab/>
            </w:r>
            <w:r>
              <w:rPr>
                <w:noProof/>
                <w:webHidden/>
              </w:rPr>
              <w:fldChar w:fldCharType="begin"/>
            </w:r>
            <w:r>
              <w:rPr>
                <w:noProof/>
                <w:webHidden/>
              </w:rPr>
              <w:instrText xml:space="preserve"> PAGEREF _Toc28993136 \h </w:instrText>
            </w:r>
            <w:r>
              <w:rPr>
                <w:noProof/>
                <w:webHidden/>
              </w:rPr>
            </w:r>
            <w:r>
              <w:rPr>
                <w:noProof/>
                <w:webHidden/>
              </w:rPr>
              <w:fldChar w:fldCharType="separate"/>
            </w:r>
            <w:r w:rsidR="0005140D">
              <w:rPr>
                <w:noProof/>
                <w:webHidden/>
              </w:rPr>
              <w:t>37</w:t>
            </w:r>
            <w:r>
              <w:rPr>
                <w:noProof/>
                <w:webHidden/>
              </w:rPr>
              <w:fldChar w:fldCharType="end"/>
            </w:r>
          </w:hyperlink>
        </w:p>
        <w:p w14:paraId="5A07C533" w14:textId="21CB7A78" w:rsidR="00C93419" w:rsidRDefault="00C93419">
          <w:pPr>
            <w:pStyle w:val="TOC3"/>
            <w:tabs>
              <w:tab w:val="left" w:pos="1980"/>
              <w:tab w:val="right" w:leader="dot" w:pos="9376"/>
            </w:tabs>
            <w:rPr>
              <w:rFonts w:asciiTheme="minorHAnsi" w:eastAsiaTheme="minorEastAsia" w:hAnsiTheme="minorHAnsi"/>
              <w:noProof/>
              <w:sz w:val="22"/>
              <w:lang w:eastAsia="ja-JP"/>
            </w:rPr>
          </w:pPr>
          <w:hyperlink w:anchor="_Toc28993137" w:history="1">
            <w:r w:rsidRPr="00CA1141">
              <w:rPr>
                <w:rStyle w:val="Hyperlink"/>
                <w:noProof/>
              </w:rPr>
              <w:t>12.2.</w:t>
            </w:r>
            <w:r>
              <w:rPr>
                <w:rFonts w:asciiTheme="minorHAnsi" w:eastAsiaTheme="minorEastAsia" w:hAnsiTheme="minorHAnsi"/>
                <w:noProof/>
                <w:sz w:val="22"/>
                <w:lang w:eastAsia="ja-JP"/>
              </w:rPr>
              <w:tab/>
            </w:r>
            <w:r w:rsidRPr="00CA1141">
              <w:rPr>
                <w:rStyle w:val="Hyperlink"/>
                <w:noProof/>
              </w:rPr>
              <w:t>Web Service sử dụng ngôn ngữ đánh dấu</w:t>
            </w:r>
            <w:r>
              <w:rPr>
                <w:noProof/>
                <w:webHidden/>
              </w:rPr>
              <w:tab/>
            </w:r>
            <w:r>
              <w:rPr>
                <w:noProof/>
                <w:webHidden/>
              </w:rPr>
              <w:fldChar w:fldCharType="begin"/>
            </w:r>
            <w:r>
              <w:rPr>
                <w:noProof/>
                <w:webHidden/>
              </w:rPr>
              <w:instrText xml:space="preserve"> PAGEREF _Toc28993137 \h </w:instrText>
            </w:r>
            <w:r>
              <w:rPr>
                <w:noProof/>
                <w:webHidden/>
              </w:rPr>
            </w:r>
            <w:r>
              <w:rPr>
                <w:noProof/>
                <w:webHidden/>
              </w:rPr>
              <w:fldChar w:fldCharType="separate"/>
            </w:r>
            <w:r w:rsidR="0005140D">
              <w:rPr>
                <w:noProof/>
                <w:webHidden/>
              </w:rPr>
              <w:t>38</w:t>
            </w:r>
            <w:r>
              <w:rPr>
                <w:noProof/>
                <w:webHidden/>
              </w:rPr>
              <w:fldChar w:fldCharType="end"/>
            </w:r>
          </w:hyperlink>
        </w:p>
        <w:p w14:paraId="772523BE" w14:textId="4ADE82E4" w:rsidR="00C93419" w:rsidRDefault="00C93419">
          <w:pPr>
            <w:pStyle w:val="TOC3"/>
            <w:tabs>
              <w:tab w:val="left" w:pos="1980"/>
              <w:tab w:val="right" w:leader="dot" w:pos="9376"/>
            </w:tabs>
            <w:rPr>
              <w:rFonts w:asciiTheme="minorHAnsi" w:eastAsiaTheme="minorEastAsia" w:hAnsiTheme="minorHAnsi"/>
              <w:noProof/>
              <w:sz w:val="22"/>
              <w:lang w:eastAsia="ja-JP"/>
            </w:rPr>
          </w:pPr>
          <w:hyperlink w:anchor="_Toc28993138" w:history="1">
            <w:r w:rsidRPr="00CA1141">
              <w:rPr>
                <w:rStyle w:val="Hyperlink"/>
                <w:noProof/>
              </w:rPr>
              <w:t>12.3.</w:t>
            </w:r>
            <w:r>
              <w:rPr>
                <w:rFonts w:asciiTheme="minorHAnsi" w:eastAsiaTheme="minorEastAsia" w:hAnsiTheme="minorHAnsi"/>
                <w:noProof/>
                <w:sz w:val="22"/>
                <w:lang w:eastAsia="ja-JP"/>
              </w:rPr>
              <w:tab/>
            </w:r>
            <w:r w:rsidRPr="00CA1141">
              <w:rPr>
                <w:rStyle w:val="Hyperlink"/>
                <w:noProof/>
              </w:rPr>
              <w:t>Khuyết điểm</w:t>
            </w:r>
            <w:r>
              <w:rPr>
                <w:noProof/>
                <w:webHidden/>
              </w:rPr>
              <w:tab/>
            </w:r>
            <w:r>
              <w:rPr>
                <w:noProof/>
                <w:webHidden/>
              </w:rPr>
              <w:fldChar w:fldCharType="begin"/>
            </w:r>
            <w:r>
              <w:rPr>
                <w:noProof/>
                <w:webHidden/>
              </w:rPr>
              <w:instrText xml:space="preserve"> PAGEREF _Toc28993138 \h </w:instrText>
            </w:r>
            <w:r>
              <w:rPr>
                <w:noProof/>
                <w:webHidden/>
              </w:rPr>
            </w:r>
            <w:r>
              <w:rPr>
                <w:noProof/>
                <w:webHidden/>
              </w:rPr>
              <w:fldChar w:fldCharType="separate"/>
            </w:r>
            <w:r w:rsidR="0005140D">
              <w:rPr>
                <w:noProof/>
                <w:webHidden/>
              </w:rPr>
              <w:t>38</w:t>
            </w:r>
            <w:r>
              <w:rPr>
                <w:noProof/>
                <w:webHidden/>
              </w:rPr>
              <w:fldChar w:fldCharType="end"/>
            </w:r>
          </w:hyperlink>
        </w:p>
        <w:p w14:paraId="66D937A4" w14:textId="04B73E52" w:rsidR="00C93419" w:rsidRDefault="00C93419">
          <w:pPr>
            <w:pStyle w:val="TOC3"/>
            <w:tabs>
              <w:tab w:val="left" w:pos="1980"/>
              <w:tab w:val="right" w:leader="dot" w:pos="9376"/>
            </w:tabs>
            <w:rPr>
              <w:rFonts w:asciiTheme="minorHAnsi" w:eastAsiaTheme="minorEastAsia" w:hAnsiTheme="minorHAnsi"/>
              <w:noProof/>
              <w:sz w:val="22"/>
              <w:lang w:eastAsia="ja-JP"/>
            </w:rPr>
          </w:pPr>
          <w:hyperlink w:anchor="_Toc28993139" w:history="1">
            <w:r w:rsidRPr="00CA1141">
              <w:rPr>
                <w:rStyle w:val="Hyperlink"/>
                <w:noProof/>
              </w:rPr>
              <w:t>12.4.</w:t>
            </w:r>
            <w:r>
              <w:rPr>
                <w:rFonts w:asciiTheme="minorHAnsi" w:eastAsiaTheme="minorEastAsia" w:hAnsiTheme="minorHAnsi"/>
                <w:noProof/>
                <w:sz w:val="22"/>
                <w:lang w:eastAsia="ja-JP"/>
              </w:rPr>
              <w:tab/>
            </w:r>
            <w:r w:rsidRPr="00CA1141">
              <w:rPr>
                <w:rStyle w:val="Hyperlink"/>
                <w:noProof/>
              </w:rPr>
              <w:t>Kiểm thử hồi quy trong Web Service</w:t>
            </w:r>
            <w:r>
              <w:rPr>
                <w:noProof/>
                <w:webHidden/>
              </w:rPr>
              <w:tab/>
            </w:r>
            <w:r>
              <w:rPr>
                <w:noProof/>
                <w:webHidden/>
              </w:rPr>
              <w:fldChar w:fldCharType="begin"/>
            </w:r>
            <w:r>
              <w:rPr>
                <w:noProof/>
                <w:webHidden/>
              </w:rPr>
              <w:instrText xml:space="preserve"> PAGEREF _Toc28993139 \h </w:instrText>
            </w:r>
            <w:r>
              <w:rPr>
                <w:noProof/>
                <w:webHidden/>
              </w:rPr>
            </w:r>
            <w:r>
              <w:rPr>
                <w:noProof/>
                <w:webHidden/>
              </w:rPr>
              <w:fldChar w:fldCharType="separate"/>
            </w:r>
            <w:r w:rsidR="0005140D">
              <w:rPr>
                <w:noProof/>
                <w:webHidden/>
              </w:rPr>
              <w:t>39</w:t>
            </w:r>
            <w:r>
              <w:rPr>
                <w:noProof/>
                <w:webHidden/>
              </w:rPr>
              <w:fldChar w:fldCharType="end"/>
            </w:r>
          </w:hyperlink>
        </w:p>
        <w:p w14:paraId="36388617" w14:textId="665EC4E2" w:rsidR="00C93419" w:rsidRDefault="00C93419">
          <w:pPr>
            <w:pStyle w:val="TOC3"/>
            <w:tabs>
              <w:tab w:val="left" w:pos="1980"/>
              <w:tab w:val="right" w:leader="dot" w:pos="9376"/>
            </w:tabs>
            <w:rPr>
              <w:rFonts w:asciiTheme="minorHAnsi" w:eastAsiaTheme="minorEastAsia" w:hAnsiTheme="minorHAnsi"/>
              <w:noProof/>
              <w:sz w:val="22"/>
              <w:lang w:eastAsia="ja-JP"/>
            </w:rPr>
          </w:pPr>
          <w:hyperlink w:anchor="_Toc28993140" w:history="1">
            <w:r w:rsidRPr="00CA1141">
              <w:rPr>
                <w:rStyle w:val="Hyperlink"/>
                <w:noProof/>
              </w:rPr>
              <w:t>12.5.</w:t>
            </w:r>
            <w:r>
              <w:rPr>
                <w:rFonts w:asciiTheme="minorHAnsi" w:eastAsiaTheme="minorEastAsia" w:hAnsiTheme="minorHAnsi"/>
                <w:noProof/>
                <w:sz w:val="22"/>
                <w:lang w:eastAsia="ja-JP"/>
              </w:rPr>
              <w:tab/>
            </w:r>
            <w:r w:rsidRPr="00CA1141">
              <w:rPr>
                <w:rStyle w:val="Hyperlink"/>
                <w:noProof/>
              </w:rPr>
              <w:t>Web Service change management</w:t>
            </w:r>
            <w:r>
              <w:rPr>
                <w:noProof/>
                <w:webHidden/>
              </w:rPr>
              <w:tab/>
            </w:r>
            <w:r>
              <w:rPr>
                <w:noProof/>
                <w:webHidden/>
              </w:rPr>
              <w:fldChar w:fldCharType="begin"/>
            </w:r>
            <w:r>
              <w:rPr>
                <w:noProof/>
                <w:webHidden/>
              </w:rPr>
              <w:instrText xml:space="preserve"> PAGEREF _Toc28993140 \h </w:instrText>
            </w:r>
            <w:r>
              <w:rPr>
                <w:noProof/>
                <w:webHidden/>
              </w:rPr>
            </w:r>
            <w:r>
              <w:rPr>
                <w:noProof/>
                <w:webHidden/>
              </w:rPr>
              <w:fldChar w:fldCharType="separate"/>
            </w:r>
            <w:r w:rsidR="0005140D">
              <w:rPr>
                <w:noProof/>
                <w:webHidden/>
              </w:rPr>
              <w:t>39</w:t>
            </w:r>
            <w:r>
              <w:rPr>
                <w:noProof/>
                <w:webHidden/>
              </w:rPr>
              <w:fldChar w:fldCharType="end"/>
            </w:r>
          </w:hyperlink>
        </w:p>
        <w:p w14:paraId="317CEF55" w14:textId="009709E3"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41" w:history="1">
            <w:r w:rsidRPr="00CA1141">
              <w:rPr>
                <w:rStyle w:val="Hyperlink"/>
                <w:noProof/>
              </w:rPr>
              <w:t>13.</w:t>
            </w:r>
            <w:r>
              <w:rPr>
                <w:rFonts w:asciiTheme="minorHAnsi" w:eastAsiaTheme="minorEastAsia" w:hAnsiTheme="minorHAnsi"/>
                <w:noProof/>
                <w:sz w:val="22"/>
                <w:lang w:eastAsia="ja-JP"/>
              </w:rPr>
              <w:tab/>
            </w:r>
            <w:r w:rsidRPr="00CA1141">
              <w:rPr>
                <w:rStyle w:val="Hyperlink"/>
                <w:noProof/>
              </w:rPr>
              <w:t>JSON</w:t>
            </w:r>
            <w:r>
              <w:rPr>
                <w:noProof/>
                <w:webHidden/>
              </w:rPr>
              <w:tab/>
            </w:r>
            <w:r>
              <w:rPr>
                <w:noProof/>
                <w:webHidden/>
              </w:rPr>
              <w:fldChar w:fldCharType="begin"/>
            </w:r>
            <w:r>
              <w:rPr>
                <w:noProof/>
                <w:webHidden/>
              </w:rPr>
              <w:instrText xml:space="preserve"> PAGEREF _Toc28993141 \h </w:instrText>
            </w:r>
            <w:r>
              <w:rPr>
                <w:noProof/>
                <w:webHidden/>
              </w:rPr>
            </w:r>
            <w:r>
              <w:rPr>
                <w:noProof/>
                <w:webHidden/>
              </w:rPr>
              <w:fldChar w:fldCharType="separate"/>
            </w:r>
            <w:r w:rsidR="0005140D">
              <w:rPr>
                <w:noProof/>
                <w:webHidden/>
              </w:rPr>
              <w:t>39</w:t>
            </w:r>
            <w:r>
              <w:rPr>
                <w:noProof/>
                <w:webHidden/>
              </w:rPr>
              <w:fldChar w:fldCharType="end"/>
            </w:r>
          </w:hyperlink>
        </w:p>
        <w:p w14:paraId="20F65497" w14:textId="186C284A" w:rsidR="00C93419" w:rsidRDefault="00C93419">
          <w:pPr>
            <w:pStyle w:val="TOC1"/>
            <w:rPr>
              <w:rFonts w:asciiTheme="minorHAnsi" w:eastAsiaTheme="minorEastAsia" w:hAnsiTheme="minorHAnsi"/>
              <w:noProof/>
              <w:sz w:val="22"/>
              <w:lang w:eastAsia="ja-JP"/>
            </w:rPr>
          </w:pPr>
          <w:hyperlink w:anchor="_Toc28993142" w:history="1">
            <w:r w:rsidRPr="00CA1141">
              <w:rPr>
                <w:rStyle w:val="Hyperlink"/>
                <w:noProof/>
                <w:lang w:val="vi-VN"/>
              </w:rPr>
              <w:t>CHƯƠNG II. TỔNG QUAN VỀ THƯƠNG MẠI ĐIỆN TỬ</w:t>
            </w:r>
            <w:r>
              <w:rPr>
                <w:noProof/>
                <w:webHidden/>
              </w:rPr>
              <w:tab/>
            </w:r>
            <w:r>
              <w:rPr>
                <w:noProof/>
                <w:webHidden/>
              </w:rPr>
              <w:fldChar w:fldCharType="begin"/>
            </w:r>
            <w:r>
              <w:rPr>
                <w:noProof/>
                <w:webHidden/>
              </w:rPr>
              <w:instrText xml:space="preserve"> PAGEREF _Toc28993142 \h </w:instrText>
            </w:r>
            <w:r>
              <w:rPr>
                <w:noProof/>
                <w:webHidden/>
              </w:rPr>
            </w:r>
            <w:r>
              <w:rPr>
                <w:noProof/>
                <w:webHidden/>
              </w:rPr>
              <w:fldChar w:fldCharType="separate"/>
            </w:r>
            <w:r w:rsidR="0005140D">
              <w:rPr>
                <w:noProof/>
                <w:webHidden/>
              </w:rPr>
              <w:t>44</w:t>
            </w:r>
            <w:r>
              <w:rPr>
                <w:noProof/>
                <w:webHidden/>
              </w:rPr>
              <w:fldChar w:fldCharType="end"/>
            </w:r>
          </w:hyperlink>
        </w:p>
        <w:p w14:paraId="2517EDFD" w14:textId="59F79C0A"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43" w:history="1">
            <w:r w:rsidRPr="00CA1141">
              <w:rPr>
                <w:rStyle w:val="Hyperlink"/>
                <w:noProof/>
                <w:lang w:val="vi-VN"/>
              </w:rPr>
              <w:t>1.</w:t>
            </w:r>
            <w:r>
              <w:rPr>
                <w:rFonts w:asciiTheme="minorHAnsi" w:eastAsiaTheme="minorEastAsia" w:hAnsiTheme="minorHAnsi"/>
                <w:noProof/>
                <w:sz w:val="22"/>
                <w:lang w:eastAsia="ja-JP"/>
              </w:rPr>
              <w:tab/>
            </w:r>
            <w:r w:rsidRPr="00CA1141">
              <w:rPr>
                <w:rStyle w:val="Hyperlink"/>
                <w:noProof/>
                <w:lang w:val="vi-VN"/>
              </w:rPr>
              <w:t>Khái niệm thương mại điện</w:t>
            </w:r>
            <w:r w:rsidRPr="00CA1141">
              <w:rPr>
                <w:rStyle w:val="Hyperlink"/>
                <w:noProof/>
                <w:spacing w:val="-8"/>
                <w:lang w:val="vi-VN"/>
              </w:rPr>
              <w:t xml:space="preserve"> </w:t>
            </w:r>
            <w:r w:rsidRPr="00CA1141">
              <w:rPr>
                <w:rStyle w:val="Hyperlink"/>
                <w:noProof/>
                <w:lang w:val="vi-VN"/>
              </w:rPr>
              <w:t>tử</w:t>
            </w:r>
            <w:r>
              <w:rPr>
                <w:noProof/>
                <w:webHidden/>
              </w:rPr>
              <w:tab/>
            </w:r>
            <w:r>
              <w:rPr>
                <w:noProof/>
                <w:webHidden/>
              </w:rPr>
              <w:fldChar w:fldCharType="begin"/>
            </w:r>
            <w:r>
              <w:rPr>
                <w:noProof/>
                <w:webHidden/>
              </w:rPr>
              <w:instrText xml:space="preserve"> PAGEREF _Toc28993143 \h </w:instrText>
            </w:r>
            <w:r>
              <w:rPr>
                <w:noProof/>
                <w:webHidden/>
              </w:rPr>
            </w:r>
            <w:r>
              <w:rPr>
                <w:noProof/>
                <w:webHidden/>
              </w:rPr>
              <w:fldChar w:fldCharType="separate"/>
            </w:r>
            <w:r w:rsidR="0005140D">
              <w:rPr>
                <w:noProof/>
                <w:webHidden/>
              </w:rPr>
              <w:t>44</w:t>
            </w:r>
            <w:r>
              <w:rPr>
                <w:noProof/>
                <w:webHidden/>
              </w:rPr>
              <w:fldChar w:fldCharType="end"/>
            </w:r>
          </w:hyperlink>
        </w:p>
        <w:p w14:paraId="2211C12D" w14:textId="68D2A597"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44" w:history="1">
            <w:r w:rsidRPr="00CA1141">
              <w:rPr>
                <w:rStyle w:val="Hyperlink"/>
                <w:noProof/>
                <w:lang w:val="vi-VN"/>
              </w:rPr>
              <w:t>1.1.</w:t>
            </w:r>
            <w:r>
              <w:rPr>
                <w:rFonts w:asciiTheme="minorHAnsi" w:eastAsiaTheme="minorEastAsia" w:hAnsiTheme="minorHAnsi"/>
                <w:noProof/>
                <w:sz w:val="22"/>
                <w:lang w:eastAsia="ja-JP"/>
              </w:rPr>
              <w:tab/>
            </w:r>
            <w:r w:rsidRPr="00CA1141">
              <w:rPr>
                <w:rStyle w:val="Hyperlink"/>
                <w:noProof/>
                <w:lang w:val="vi-VN"/>
              </w:rPr>
              <w:t>Thương mại điện tử theo nghĩa</w:t>
            </w:r>
            <w:r w:rsidRPr="00CA1141">
              <w:rPr>
                <w:rStyle w:val="Hyperlink"/>
                <w:noProof/>
                <w:spacing w:val="-27"/>
                <w:lang w:val="vi-VN"/>
              </w:rPr>
              <w:t xml:space="preserve"> </w:t>
            </w:r>
            <w:r w:rsidRPr="00CA1141">
              <w:rPr>
                <w:rStyle w:val="Hyperlink"/>
                <w:noProof/>
                <w:lang w:val="vi-VN"/>
              </w:rPr>
              <w:t>hẹp:</w:t>
            </w:r>
            <w:r>
              <w:rPr>
                <w:noProof/>
                <w:webHidden/>
              </w:rPr>
              <w:tab/>
            </w:r>
            <w:r>
              <w:rPr>
                <w:noProof/>
                <w:webHidden/>
              </w:rPr>
              <w:fldChar w:fldCharType="begin"/>
            </w:r>
            <w:r>
              <w:rPr>
                <w:noProof/>
                <w:webHidden/>
              </w:rPr>
              <w:instrText xml:space="preserve"> PAGEREF _Toc28993144 \h </w:instrText>
            </w:r>
            <w:r>
              <w:rPr>
                <w:noProof/>
                <w:webHidden/>
              </w:rPr>
            </w:r>
            <w:r>
              <w:rPr>
                <w:noProof/>
                <w:webHidden/>
              </w:rPr>
              <w:fldChar w:fldCharType="separate"/>
            </w:r>
            <w:r w:rsidR="0005140D">
              <w:rPr>
                <w:noProof/>
                <w:webHidden/>
              </w:rPr>
              <w:t>44</w:t>
            </w:r>
            <w:r>
              <w:rPr>
                <w:noProof/>
                <w:webHidden/>
              </w:rPr>
              <w:fldChar w:fldCharType="end"/>
            </w:r>
          </w:hyperlink>
        </w:p>
        <w:p w14:paraId="1E2CB304" w14:textId="288C0FA1"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45" w:history="1">
            <w:r w:rsidRPr="00CA1141">
              <w:rPr>
                <w:rStyle w:val="Hyperlink"/>
                <w:noProof/>
                <w:lang w:val="vi-VN"/>
              </w:rPr>
              <w:t>1.2.</w:t>
            </w:r>
            <w:r>
              <w:rPr>
                <w:rFonts w:asciiTheme="minorHAnsi" w:eastAsiaTheme="minorEastAsia" w:hAnsiTheme="minorHAnsi"/>
                <w:noProof/>
                <w:sz w:val="22"/>
                <w:lang w:eastAsia="ja-JP"/>
              </w:rPr>
              <w:tab/>
            </w:r>
            <w:r w:rsidRPr="00CA1141">
              <w:rPr>
                <w:rStyle w:val="Hyperlink"/>
                <w:noProof/>
                <w:lang w:val="vi-VN"/>
              </w:rPr>
              <w:t>Thương mại điện tử theo nghĩa</w:t>
            </w:r>
            <w:r w:rsidRPr="00CA1141">
              <w:rPr>
                <w:rStyle w:val="Hyperlink"/>
                <w:noProof/>
                <w:spacing w:val="-26"/>
                <w:lang w:val="vi-VN"/>
              </w:rPr>
              <w:t xml:space="preserve"> </w:t>
            </w:r>
            <w:r w:rsidRPr="00CA1141">
              <w:rPr>
                <w:rStyle w:val="Hyperlink"/>
                <w:noProof/>
                <w:lang w:val="vi-VN"/>
              </w:rPr>
              <w:t>rộng:</w:t>
            </w:r>
            <w:r>
              <w:rPr>
                <w:noProof/>
                <w:webHidden/>
              </w:rPr>
              <w:tab/>
            </w:r>
            <w:r>
              <w:rPr>
                <w:noProof/>
                <w:webHidden/>
              </w:rPr>
              <w:fldChar w:fldCharType="begin"/>
            </w:r>
            <w:r>
              <w:rPr>
                <w:noProof/>
                <w:webHidden/>
              </w:rPr>
              <w:instrText xml:space="preserve"> PAGEREF _Toc28993145 \h </w:instrText>
            </w:r>
            <w:r>
              <w:rPr>
                <w:noProof/>
                <w:webHidden/>
              </w:rPr>
            </w:r>
            <w:r>
              <w:rPr>
                <w:noProof/>
                <w:webHidden/>
              </w:rPr>
              <w:fldChar w:fldCharType="separate"/>
            </w:r>
            <w:r w:rsidR="0005140D">
              <w:rPr>
                <w:noProof/>
                <w:webHidden/>
              </w:rPr>
              <w:t>44</w:t>
            </w:r>
            <w:r>
              <w:rPr>
                <w:noProof/>
                <w:webHidden/>
              </w:rPr>
              <w:fldChar w:fldCharType="end"/>
            </w:r>
          </w:hyperlink>
        </w:p>
        <w:p w14:paraId="33DC67DC" w14:textId="60649B91"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46" w:history="1">
            <w:r w:rsidRPr="00CA1141">
              <w:rPr>
                <w:rStyle w:val="Hyperlink"/>
                <w:noProof/>
              </w:rPr>
              <w:t>2.</w:t>
            </w:r>
            <w:r>
              <w:rPr>
                <w:rFonts w:asciiTheme="minorHAnsi" w:eastAsiaTheme="minorEastAsia" w:hAnsiTheme="minorHAnsi"/>
                <w:noProof/>
                <w:sz w:val="22"/>
                <w:lang w:eastAsia="ja-JP"/>
              </w:rPr>
              <w:tab/>
            </w:r>
            <w:r w:rsidRPr="00CA1141">
              <w:rPr>
                <w:rStyle w:val="Hyperlink"/>
                <w:noProof/>
              </w:rPr>
              <w:t>Bản chất, đặc trưng, lợi ích và hạn chế của thương mại điện tử</w:t>
            </w:r>
            <w:r>
              <w:rPr>
                <w:noProof/>
                <w:webHidden/>
              </w:rPr>
              <w:tab/>
            </w:r>
            <w:r>
              <w:rPr>
                <w:noProof/>
                <w:webHidden/>
              </w:rPr>
              <w:fldChar w:fldCharType="begin"/>
            </w:r>
            <w:r>
              <w:rPr>
                <w:noProof/>
                <w:webHidden/>
              </w:rPr>
              <w:instrText xml:space="preserve"> PAGEREF _Toc28993146 \h </w:instrText>
            </w:r>
            <w:r>
              <w:rPr>
                <w:noProof/>
                <w:webHidden/>
              </w:rPr>
            </w:r>
            <w:r>
              <w:rPr>
                <w:noProof/>
                <w:webHidden/>
              </w:rPr>
              <w:fldChar w:fldCharType="separate"/>
            </w:r>
            <w:r w:rsidR="0005140D">
              <w:rPr>
                <w:noProof/>
                <w:webHidden/>
              </w:rPr>
              <w:t>45</w:t>
            </w:r>
            <w:r>
              <w:rPr>
                <w:noProof/>
                <w:webHidden/>
              </w:rPr>
              <w:fldChar w:fldCharType="end"/>
            </w:r>
          </w:hyperlink>
        </w:p>
        <w:p w14:paraId="298940BC" w14:textId="384514E1" w:rsidR="00C93419" w:rsidRDefault="00C93419">
          <w:pPr>
            <w:pStyle w:val="TOC3"/>
            <w:tabs>
              <w:tab w:val="right" w:leader="dot" w:pos="9376"/>
            </w:tabs>
            <w:rPr>
              <w:rFonts w:asciiTheme="minorHAnsi" w:eastAsiaTheme="minorEastAsia" w:hAnsiTheme="minorHAnsi"/>
              <w:noProof/>
              <w:sz w:val="22"/>
              <w:lang w:eastAsia="ja-JP"/>
            </w:rPr>
          </w:pPr>
          <w:hyperlink w:anchor="_Toc28993147" w:history="1">
            <w:r w:rsidRPr="00CA1141">
              <w:rPr>
                <w:rStyle w:val="Hyperlink"/>
                <w:noProof/>
              </w:rPr>
              <w:t>2.1. Bản chất của thương mại điện tử</w:t>
            </w:r>
            <w:r>
              <w:rPr>
                <w:noProof/>
                <w:webHidden/>
              </w:rPr>
              <w:tab/>
            </w:r>
            <w:r>
              <w:rPr>
                <w:noProof/>
                <w:webHidden/>
              </w:rPr>
              <w:fldChar w:fldCharType="begin"/>
            </w:r>
            <w:r>
              <w:rPr>
                <w:noProof/>
                <w:webHidden/>
              </w:rPr>
              <w:instrText xml:space="preserve"> PAGEREF _Toc28993147 \h </w:instrText>
            </w:r>
            <w:r>
              <w:rPr>
                <w:noProof/>
                <w:webHidden/>
              </w:rPr>
            </w:r>
            <w:r>
              <w:rPr>
                <w:noProof/>
                <w:webHidden/>
              </w:rPr>
              <w:fldChar w:fldCharType="separate"/>
            </w:r>
            <w:r w:rsidR="0005140D">
              <w:rPr>
                <w:noProof/>
                <w:webHidden/>
              </w:rPr>
              <w:t>45</w:t>
            </w:r>
            <w:r>
              <w:rPr>
                <w:noProof/>
                <w:webHidden/>
              </w:rPr>
              <w:fldChar w:fldCharType="end"/>
            </w:r>
          </w:hyperlink>
        </w:p>
        <w:p w14:paraId="11852FA9" w14:textId="7AE58ADA" w:rsidR="00C93419" w:rsidRDefault="00C93419">
          <w:pPr>
            <w:pStyle w:val="TOC3"/>
            <w:tabs>
              <w:tab w:val="right" w:leader="dot" w:pos="9376"/>
            </w:tabs>
            <w:rPr>
              <w:rFonts w:asciiTheme="minorHAnsi" w:eastAsiaTheme="minorEastAsia" w:hAnsiTheme="minorHAnsi"/>
              <w:noProof/>
              <w:sz w:val="22"/>
              <w:lang w:eastAsia="ja-JP"/>
            </w:rPr>
          </w:pPr>
          <w:hyperlink w:anchor="_Toc28993148" w:history="1">
            <w:r w:rsidRPr="00CA1141">
              <w:rPr>
                <w:rStyle w:val="Hyperlink"/>
                <w:noProof/>
                <w:lang w:val="vi-VN"/>
              </w:rPr>
              <w:t>2.2. Đặc trưng của thương mại điện tử</w:t>
            </w:r>
            <w:r>
              <w:rPr>
                <w:noProof/>
                <w:webHidden/>
              </w:rPr>
              <w:tab/>
            </w:r>
            <w:r>
              <w:rPr>
                <w:noProof/>
                <w:webHidden/>
              </w:rPr>
              <w:fldChar w:fldCharType="begin"/>
            </w:r>
            <w:r>
              <w:rPr>
                <w:noProof/>
                <w:webHidden/>
              </w:rPr>
              <w:instrText xml:space="preserve"> PAGEREF _Toc28993148 \h </w:instrText>
            </w:r>
            <w:r>
              <w:rPr>
                <w:noProof/>
                <w:webHidden/>
              </w:rPr>
            </w:r>
            <w:r>
              <w:rPr>
                <w:noProof/>
                <w:webHidden/>
              </w:rPr>
              <w:fldChar w:fldCharType="separate"/>
            </w:r>
            <w:r w:rsidR="0005140D">
              <w:rPr>
                <w:noProof/>
                <w:webHidden/>
              </w:rPr>
              <w:t>46</w:t>
            </w:r>
            <w:r>
              <w:rPr>
                <w:noProof/>
                <w:webHidden/>
              </w:rPr>
              <w:fldChar w:fldCharType="end"/>
            </w:r>
          </w:hyperlink>
        </w:p>
        <w:p w14:paraId="3D82252F" w14:textId="2E78450F"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49" w:history="1">
            <w:r w:rsidRPr="00CA1141">
              <w:rPr>
                <w:rStyle w:val="Hyperlink"/>
                <w:noProof/>
                <w:lang w:val="vi-VN"/>
              </w:rPr>
              <w:t>2.3.</w:t>
            </w:r>
            <w:r>
              <w:rPr>
                <w:rFonts w:asciiTheme="minorHAnsi" w:eastAsiaTheme="minorEastAsia" w:hAnsiTheme="minorHAnsi"/>
                <w:noProof/>
                <w:sz w:val="22"/>
                <w:lang w:eastAsia="ja-JP"/>
              </w:rPr>
              <w:tab/>
            </w:r>
            <w:r w:rsidRPr="00CA1141">
              <w:rPr>
                <w:rStyle w:val="Hyperlink"/>
                <w:noProof/>
                <w:lang w:val="vi-VN"/>
              </w:rPr>
              <w:t xml:space="preserve">Lợi ích và hạn chế của </w:t>
            </w:r>
            <w:r w:rsidRPr="00CA1141">
              <w:rPr>
                <w:rStyle w:val="Hyperlink"/>
                <w:bCs/>
                <w:noProof/>
                <w:lang w:val="vi-VN"/>
              </w:rPr>
              <w:t>thương mại điện tử</w:t>
            </w:r>
            <w:r>
              <w:rPr>
                <w:noProof/>
                <w:webHidden/>
              </w:rPr>
              <w:tab/>
            </w:r>
            <w:r>
              <w:rPr>
                <w:noProof/>
                <w:webHidden/>
              </w:rPr>
              <w:fldChar w:fldCharType="begin"/>
            </w:r>
            <w:r>
              <w:rPr>
                <w:noProof/>
                <w:webHidden/>
              </w:rPr>
              <w:instrText xml:space="preserve"> PAGEREF _Toc28993149 \h </w:instrText>
            </w:r>
            <w:r>
              <w:rPr>
                <w:noProof/>
                <w:webHidden/>
              </w:rPr>
            </w:r>
            <w:r>
              <w:rPr>
                <w:noProof/>
                <w:webHidden/>
              </w:rPr>
              <w:fldChar w:fldCharType="separate"/>
            </w:r>
            <w:r w:rsidR="0005140D">
              <w:rPr>
                <w:noProof/>
                <w:webHidden/>
              </w:rPr>
              <w:t>46</w:t>
            </w:r>
            <w:r>
              <w:rPr>
                <w:noProof/>
                <w:webHidden/>
              </w:rPr>
              <w:fldChar w:fldCharType="end"/>
            </w:r>
          </w:hyperlink>
        </w:p>
        <w:p w14:paraId="44D95E28" w14:textId="6F390F99"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50" w:history="1">
            <w:r w:rsidRPr="00CA1141">
              <w:rPr>
                <w:rStyle w:val="Hyperlink"/>
                <w:noProof/>
              </w:rPr>
              <w:t>3.</w:t>
            </w:r>
            <w:r>
              <w:rPr>
                <w:rFonts w:asciiTheme="minorHAnsi" w:eastAsiaTheme="minorEastAsia" w:hAnsiTheme="minorHAnsi"/>
                <w:noProof/>
                <w:sz w:val="22"/>
                <w:lang w:eastAsia="ja-JP"/>
              </w:rPr>
              <w:tab/>
            </w:r>
            <w:r w:rsidRPr="00CA1141">
              <w:rPr>
                <w:rStyle w:val="Hyperlink"/>
                <w:noProof/>
              </w:rPr>
              <w:t>Nền tảng của thương mại điện tử</w:t>
            </w:r>
            <w:r>
              <w:rPr>
                <w:noProof/>
                <w:webHidden/>
              </w:rPr>
              <w:tab/>
            </w:r>
            <w:r>
              <w:rPr>
                <w:noProof/>
                <w:webHidden/>
              </w:rPr>
              <w:fldChar w:fldCharType="begin"/>
            </w:r>
            <w:r>
              <w:rPr>
                <w:noProof/>
                <w:webHidden/>
              </w:rPr>
              <w:instrText xml:space="preserve"> PAGEREF _Toc28993150 \h </w:instrText>
            </w:r>
            <w:r>
              <w:rPr>
                <w:noProof/>
                <w:webHidden/>
              </w:rPr>
            </w:r>
            <w:r>
              <w:rPr>
                <w:noProof/>
                <w:webHidden/>
              </w:rPr>
              <w:fldChar w:fldCharType="separate"/>
            </w:r>
            <w:r w:rsidR="0005140D">
              <w:rPr>
                <w:noProof/>
                <w:webHidden/>
              </w:rPr>
              <w:t>52</w:t>
            </w:r>
            <w:r>
              <w:rPr>
                <w:noProof/>
                <w:webHidden/>
              </w:rPr>
              <w:fldChar w:fldCharType="end"/>
            </w:r>
          </w:hyperlink>
        </w:p>
        <w:p w14:paraId="61FDF574" w14:textId="6C8BA749" w:rsidR="00C93419" w:rsidRDefault="00C93419">
          <w:pPr>
            <w:pStyle w:val="TOC3"/>
            <w:tabs>
              <w:tab w:val="right" w:leader="dot" w:pos="9376"/>
            </w:tabs>
            <w:rPr>
              <w:rFonts w:asciiTheme="minorHAnsi" w:eastAsiaTheme="minorEastAsia" w:hAnsiTheme="minorHAnsi"/>
              <w:noProof/>
              <w:sz w:val="22"/>
              <w:lang w:eastAsia="ja-JP"/>
            </w:rPr>
          </w:pPr>
          <w:hyperlink w:anchor="_Toc28993151" w:history="1">
            <w:r w:rsidRPr="00CA1141">
              <w:rPr>
                <w:rStyle w:val="Hyperlink"/>
                <w:noProof/>
              </w:rPr>
              <w:t>3.1. Mạng viễn thông và</w:t>
            </w:r>
            <w:r w:rsidRPr="00CA1141">
              <w:rPr>
                <w:rStyle w:val="Hyperlink"/>
                <w:noProof/>
                <w:spacing w:val="-18"/>
              </w:rPr>
              <w:t xml:space="preserve"> </w:t>
            </w:r>
            <w:r w:rsidRPr="00CA1141">
              <w:rPr>
                <w:rStyle w:val="Hyperlink"/>
                <w:noProof/>
              </w:rPr>
              <w:t>Internet</w:t>
            </w:r>
            <w:r>
              <w:rPr>
                <w:noProof/>
                <w:webHidden/>
              </w:rPr>
              <w:tab/>
            </w:r>
            <w:r>
              <w:rPr>
                <w:noProof/>
                <w:webHidden/>
              </w:rPr>
              <w:fldChar w:fldCharType="begin"/>
            </w:r>
            <w:r>
              <w:rPr>
                <w:noProof/>
                <w:webHidden/>
              </w:rPr>
              <w:instrText xml:space="preserve"> PAGEREF _Toc28993151 \h </w:instrText>
            </w:r>
            <w:r>
              <w:rPr>
                <w:noProof/>
                <w:webHidden/>
              </w:rPr>
            </w:r>
            <w:r>
              <w:rPr>
                <w:noProof/>
                <w:webHidden/>
              </w:rPr>
              <w:fldChar w:fldCharType="separate"/>
            </w:r>
            <w:r w:rsidR="0005140D">
              <w:rPr>
                <w:noProof/>
                <w:webHidden/>
              </w:rPr>
              <w:t>52</w:t>
            </w:r>
            <w:r>
              <w:rPr>
                <w:noProof/>
                <w:webHidden/>
              </w:rPr>
              <w:fldChar w:fldCharType="end"/>
            </w:r>
          </w:hyperlink>
        </w:p>
        <w:p w14:paraId="66BE4392" w14:textId="6AFEF5E3" w:rsidR="00C93419" w:rsidRDefault="00C93419">
          <w:pPr>
            <w:pStyle w:val="TOC3"/>
            <w:tabs>
              <w:tab w:val="right" w:leader="dot" w:pos="9376"/>
            </w:tabs>
            <w:rPr>
              <w:rFonts w:asciiTheme="minorHAnsi" w:eastAsiaTheme="minorEastAsia" w:hAnsiTheme="minorHAnsi"/>
              <w:noProof/>
              <w:sz w:val="22"/>
              <w:lang w:eastAsia="ja-JP"/>
            </w:rPr>
          </w:pPr>
          <w:hyperlink w:anchor="_Toc28993152" w:history="1">
            <w:r w:rsidRPr="00CA1141">
              <w:rPr>
                <w:rStyle w:val="Hyperlink"/>
                <w:noProof/>
              </w:rPr>
              <w:t>3.2. Các công nghệ hỗ trợ thương mại điện tử</w:t>
            </w:r>
            <w:r>
              <w:rPr>
                <w:noProof/>
                <w:webHidden/>
              </w:rPr>
              <w:tab/>
            </w:r>
            <w:r>
              <w:rPr>
                <w:noProof/>
                <w:webHidden/>
              </w:rPr>
              <w:fldChar w:fldCharType="begin"/>
            </w:r>
            <w:r>
              <w:rPr>
                <w:noProof/>
                <w:webHidden/>
              </w:rPr>
              <w:instrText xml:space="preserve"> PAGEREF _Toc28993152 \h </w:instrText>
            </w:r>
            <w:r>
              <w:rPr>
                <w:noProof/>
                <w:webHidden/>
              </w:rPr>
            </w:r>
            <w:r>
              <w:rPr>
                <w:noProof/>
                <w:webHidden/>
              </w:rPr>
              <w:fldChar w:fldCharType="separate"/>
            </w:r>
            <w:r w:rsidR="0005140D">
              <w:rPr>
                <w:noProof/>
                <w:webHidden/>
              </w:rPr>
              <w:t>56</w:t>
            </w:r>
            <w:r>
              <w:rPr>
                <w:noProof/>
                <w:webHidden/>
              </w:rPr>
              <w:fldChar w:fldCharType="end"/>
            </w:r>
          </w:hyperlink>
        </w:p>
        <w:p w14:paraId="2C332F7A" w14:textId="7A478C74"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53" w:history="1">
            <w:r w:rsidRPr="00CA1141">
              <w:rPr>
                <w:rStyle w:val="Hyperlink"/>
                <w:noProof/>
              </w:rPr>
              <w:t>3.3.</w:t>
            </w:r>
            <w:r>
              <w:rPr>
                <w:rFonts w:asciiTheme="minorHAnsi" w:eastAsiaTheme="minorEastAsia" w:hAnsiTheme="minorHAnsi"/>
                <w:noProof/>
                <w:sz w:val="22"/>
                <w:lang w:eastAsia="ja-JP"/>
              </w:rPr>
              <w:tab/>
            </w:r>
            <w:r w:rsidRPr="00CA1141">
              <w:rPr>
                <w:rStyle w:val="Hyperlink"/>
                <w:noProof/>
                <w:spacing w:val="-3"/>
              </w:rPr>
              <w:t xml:space="preserve">Ứng </w:t>
            </w:r>
            <w:r w:rsidRPr="00CA1141">
              <w:rPr>
                <w:rStyle w:val="Hyperlink"/>
                <w:noProof/>
              </w:rPr>
              <w:t xml:space="preserve">dụng </w:t>
            </w:r>
            <w:r w:rsidRPr="00CA1141">
              <w:rPr>
                <w:rStyle w:val="Hyperlink"/>
                <w:noProof/>
                <w:spacing w:val="-3"/>
              </w:rPr>
              <w:t xml:space="preserve">của </w:t>
            </w:r>
            <w:r w:rsidRPr="00CA1141">
              <w:rPr>
                <w:rStyle w:val="Hyperlink"/>
                <w:noProof/>
              </w:rPr>
              <w:t>thương mại điện</w:t>
            </w:r>
            <w:r w:rsidRPr="00CA1141">
              <w:rPr>
                <w:rStyle w:val="Hyperlink"/>
                <w:noProof/>
                <w:spacing w:val="5"/>
              </w:rPr>
              <w:t xml:space="preserve"> </w:t>
            </w:r>
            <w:r w:rsidRPr="00CA1141">
              <w:rPr>
                <w:rStyle w:val="Hyperlink"/>
                <w:noProof/>
              </w:rPr>
              <w:t>tử:</w:t>
            </w:r>
            <w:r>
              <w:rPr>
                <w:noProof/>
                <w:webHidden/>
              </w:rPr>
              <w:tab/>
            </w:r>
            <w:r>
              <w:rPr>
                <w:noProof/>
                <w:webHidden/>
              </w:rPr>
              <w:fldChar w:fldCharType="begin"/>
            </w:r>
            <w:r>
              <w:rPr>
                <w:noProof/>
                <w:webHidden/>
              </w:rPr>
              <w:instrText xml:space="preserve"> PAGEREF _Toc28993153 \h </w:instrText>
            </w:r>
            <w:r>
              <w:rPr>
                <w:noProof/>
                <w:webHidden/>
              </w:rPr>
            </w:r>
            <w:r>
              <w:rPr>
                <w:noProof/>
                <w:webHidden/>
              </w:rPr>
              <w:fldChar w:fldCharType="separate"/>
            </w:r>
            <w:r w:rsidR="0005140D">
              <w:rPr>
                <w:noProof/>
                <w:webHidden/>
              </w:rPr>
              <w:t>58</w:t>
            </w:r>
            <w:r>
              <w:rPr>
                <w:noProof/>
                <w:webHidden/>
              </w:rPr>
              <w:fldChar w:fldCharType="end"/>
            </w:r>
          </w:hyperlink>
        </w:p>
        <w:p w14:paraId="42B12354" w14:textId="3F4432C9" w:rsidR="00C93419" w:rsidRDefault="00C93419">
          <w:pPr>
            <w:pStyle w:val="TOC1"/>
            <w:rPr>
              <w:rFonts w:asciiTheme="minorHAnsi" w:eastAsiaTheme="minorEastAsia" w:hAnsiTheme="minorHAnsi"/>
              <w:noProof/>
              <w:sz w:val="22"/>
              <w:lang w:eastAsia="ja-JP"/>
            </w:rPr>
          </w:pPr>
          <w:hyperlink w:anchor="_Toc28993154" w:history="1">
            <w:r w:rsidRPr="00CA1141">
              <w:rPr>
                <w:rStyle w:val="Hyperlink"/>
                <w:noProof/>
              </w:rPr>
              <w:t>CHƯƠNG III: ỨNG DỤNG CỦA WEB SERVICE TRONG TMĐT</w:t>
            </w:r>
            <w:r>
              <w:rPr>
                <w:noProof/>
                <w:webHidden/>
              </w:rPr>
              <w:tab/>
            </w:r>
            <w:r>
              <w:rPr>
                <w:noProof/>
                <w:webHidden/>
              </w:rPr>
              <w:fldChar w:fldCharType="begin"/>
            </w:r>
            <w:r>
              <w:rPr>
                <w:noProof/>
                <w:webHidden/>
              </w:rPr>
              <w:instrText xml:space="preserve"> PAGEREF _Toc28993154 \h </w:instrText>
            </w:r>
            <w:r>
              <w:rPr>
                <w:noProof/>
                <w:webHidden/>
              </w:rPr>
            </w:r>
            <w:r>
              <w:rPr>
                <w:noProof/>
                <w:webHidden/>
              </w:rPr>
              <w:fldChar w:fldCharType="separate"/>
            </w:r>
            <w:r w:rsidR="0005140D">
              <w:rPr>
                <w:noProof/>
                <w:webHidden/>
              </w:rPr>
              <w:t>65</w:t>
            </w:r>
            <w:r>
              <w:rPr>
                <w:noProof/>
                <w:webHidden/>
              </w:rPr>
              <w:fldChar w:fldCharType="end"/>
            </w:r>
          </w:hyperlink>
        </w:p>
        <w:p w14:paraId="20A51659" w14:textId="2B1565DE"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55" w:history="1">
            <w:r w:rsidRPr="00CA1141">
              <w:rPr>
                <w:rStyle w:val="Hyperlink"/>
                <w:noProof/>
              </w:rPr>
              <w:t>1.</w:t>
            </w:r>
            <w:r>
              <w:rPr>
                <w:rFonts w:asciiTheme="minorHAnsi" w:eastAsiaTheme="minorEastAsia" w:hAnsiTheme="minorHAnsi"/>
                <w:noProof/>
                <w:sz w:val="22"/>
                <w:lang w:eastAsia="ja-JP"/>
              </w:rPr>
              <w:tab/>
            </w:r>
            <w:r w:rsidRPr="00CA1141">
              <w:rPr>
                <w:rStyle w:val="Hyperlink"/>
                <w:noProof/>
              </w:rPr>
              <w:t>Ứng dụng trong quảng cáo trực tuyến:</w:t>
            </w:r>
            <w:r>
              <w:rPr>
                <w:noProof/>
                <w:webHidden/>
              </w:rPr>
              <w:tab/>
            </w:r>
            <w:r>
              <w:rPr>
                <w:noProof/>
                <w:webHidden/>
              </w:rPr>
              <w:fldChar w:fldCharType="begin"/>
            </w:r>
            <w:r>
              <w:rPr>
                <w:noProof/>
                <w:webHidden/>
              </w:rPr>
              <w:instrText xml:space="preserve"> PAGEREF _Toc28993155 \h </w:instrText>
            </w:r>
            <w:r>
              <w:rPr>
                <w:noProof/>
                <w:webHidden/>
              </w:rPr>
            </w:r>
            <w:r>
              <w:rPr>
                <w:noProof/>
                <w:webHidden/>
              </w:rPr>
              <w:fldChar w:fldCharType="separate"/>
            </w:r>
            <w:r w:rsidR="0005140D">
              <w:rPr>
                <w:noProof/>
                <w:webHidden/>
              </w:rPr>
              <w:t>65</w:t>
            </w:r>
            <w:r>
              <w:rPr>
                <w:noProof/>
                <w:webHidden/>
              </w:rPr>
              <w:fldChar w:fldCharType="end"/>
            </w:r>
          </w:hyperlink>
        </w:p>
        <w:p w14:paraId="78571D16" w14:textId="4A8FC42A"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56" w:history="1">
            <w:r w:rsidRPr="00CA1141">
              <w:rPr>
                <w:rStyle w:val="Hyperlink"/>
                <w:noProof/>
              </w:rPr>
              <w:t>1.2.</w:t>
            </w:r>
            <w:r>
              <w:rPr>
                <w:rFonts w:asciiTheme="minorHAnsi" w:eastAsiaTheme="minorEastAsia" w:hAnsiTheme="minorHAnsi"/>
                <w:noProof/>
                <w:sz w:val="22"/>
                <w:lang w:eastAsia="ja-JP"/>
              </w:rPr>
              <w:tab/>
            </w:r>
            <w:r w:rsidRPr="00CA1141">
              <w:rPr>
                <w:rStyle w:val="Hyperlink"/>
                <w:noProof/>
              </w:rPr>
              <w:t>Quảng cáo logo – banner, pop-up:</w:t>
            </w:r>
            <w:r>
              <w:rPr>
                <w:noProof/>
                <w:webHidden/>
              </w:rPr>
              <w:tab/>
            </w:r>
            <w:r>
              <w:rPr>
                <w:noProof/>
                <w:webHidden/>
              </w:rPr>
              <w:fldChar w:fldCharType="begin"/>
            </w:r>
            <w:r>
              <w:rPr>
                <w:noProof/>
                <w:webHidden/>
              </w:rPr>
              <w:instrText xml:space="preserve"> PAGEREF _Toc28993156 \h </w:instrText>
            </w:r>
            <w:r>
              <w:rPr>
                <w:noProof/>
                <w:webHidden/>
              </w:rPr>
            </w:r>
            <w:r>
              <w:rPr>
                <w:noProof/>
                <w:webHidden/>
              </w:rPr>
              <w:fldChar w:fldCharType="separate"/>
            </w:r>
            <w:r w:rsidR="0005140D">
              <w:rPr>
                <w:noProof/>
                <w:webHidden/>
              </w:rPr>
              <w:t>66</w:t>
            </w:r>
            <w:r>
              <w:rPr>
                <w:noProof/>
                <w:webHidden/>
              </w:rPr>
              <w:fldChar w:fldCharType="end"/>
            </w:r>
          </w:hyperlink>
        </w:p>
        <w:p w14:paraId="4103BD25" w14:textId="32DE6857"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57" w:history="1">
            <w:r w:rsidRPr="00CA1141">
              <w:rPr>
                <w:rStyle w:val="Hyperlink"/>
                <w:noProof/>
              </w:rPr>
              <w:t>1.3.</w:t>
            </w:r>
            <w:r>
              <w:rPr>
                <w:rFonts w:asciiTheme="minorHAnsi" w:eastAsiaTheme="minorEastAsia" w:hAnsiTheme="minorHAnsi"/>
                <w:noProof/>
                <w:sz w:val="22"/>
                <w:lang w:eastAsia="ja-JP"/>
              </w:rPr>
              <w:tab/>
            </w:r>
            <w:r w:rsidRPr="00CA1141">
              <w:rPr>
                <w:rStyle w:val="Hyperlink"/>
                <w:noProof/>
              </w:rPr>
              <w:t>Quảng cáo bằng đường Text link</w:t>
            </w:r>
            <w:r>
              <w:rPr>
                <w:noProof/>
                <w:webHidden/>
              </w:rPr>
              <w:tab/>
            </w:r>
            <w:r>
              <w:rPr>
                <w:noProof/>
                <w:webHidden/>
              </w:rPr>
              <w:fldChar w:fldCharType="begin"/>
            </w:r>
            <w:r>
              <w:rPr>
                <w:noProof/>
                <w:webHidden/>
              </w:rPr>
              <w:instrText xml:space="preserve"> PAGEREF _Toc28993157 \h </w:instrText>
            </w:r>
            <w:r>
              <w:rPr>
                <w:noProof/>
                <w:webHidden/>
              </w:rPr>
            </w:r>
            <w:r>
              <w:rPr>
                <w:noProof/>
                <w:webHidden/>
              </w:rPr>
              <w:fldChar w:fldCharType="separate"/>
            </w:r>
            <w:r w:rsidR="0005140D">
              <w:rPr>
                <w:noProof/>
                <w:webHidden/>
              </w:rPr>
              <w:t>66</w:t>
            </w:r>
            <w:r>
              <w:rPr>
                <w:noProof/>
                <w:webHidden/>
              </w:rPr>
              <w:fldChar w:fldCharType="end"/>
            </w:r>
          </w:hyperlink>
        </w:p>
        <w:p w14:paraId="477BFA80" w14:textId="07683D09"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58" w:history="1">
            <w:r w:rsidRPr="00CA1141">
              <w:rPr>
                <w:rStyle w:val="Hyperlink"/>
                <w:noProof/>
              </w:rPr>
              <w:t>1.4.</w:t>
            </w:r>
            <w:r>
              <w:rPr>
                <w:rFonts w:asciiTheme="minorHAnsi" w:eastAsiaTheme="minorEastAsia" w:hAnsiTheme="minorHAnsi"/>
                <w:noProof/>
                <w:sz w:val="22"/>
                <w:lang w:eastAsia="ja-JP"/>
              </w:rPr>
              <w:tab/>
            </w:r>
            <w:r w:rsidRPr="00CA1141">
              <w:rPr>
                <w:rStyle w:val="Hyperlink"/>
                <w:noProof/>
              </w:rPr>
              <w:t>Quảng cáo tài trợ tại Google, Yahoo!, MSN, Altavista…</w:t>
            </w:r>
            <w:r>
              <w:rPr>
                <w:noProof/>
                <w:webHidden/>
              </w:rPr>
              <w:tab/>
            </w:r>
            <w:r>
              <w:rPr>
                <w:noProof/>
                <w:webHidden/>
              </w:rPr>
              <w:fldChar w:fldCharType="begin"/>
            </w:r>
            <w:r>
              <w:rPr>
                <w:noProof/>
                <w:webHidden/>
              </w:rPr>
              <w:instrText xml:space="preserve"> PAGEREF _Toc28993158 \h </w:instrText>
            </w:r>
            <w:r>
              <w:rPr>
                <w:noProof/>
                <w:webHidden/>
              </w:rPr>
            </w:r>
            <w:r>
              <w:rPr>
                <w:noProof/>
                <w:webHidden/>
              </w:rPr>
              <w:fldChar w:fldCharType="separate"/>
            </w:r>
            <w:r w:rsidR="0005140D">
              <w:rPr>
                <w:noProof/>
                <w:webHidden/>
              </w:rPr>
              <w:t>66</w:t>
            </w:r>
            <w:r>
              <w:rPr>
                <w:noProof/>
                <w:webHidden/>
              </w:rPr>
              <w:fldChar w:fldCharType="end"/>
            </w:r>
          </w:hyperlink>
        </w:p>
        <w:p w14:paraId="7A45D3F8" w14:textId="509E9305"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59" w:history="1">
            <w:r w:rsidRPr="00CA1141">
              <w:rPr>
                <w:rStyle w:val="Hyperlink"/>
                <w:noProof/>
              </w:rPr>
              <w:t>2.</w:t>
            </w:r>
            <w:r>
              <w:rPr>
                <w:rFonts w:asciiTheme="minorHAnsi" w:eastAsiaTheme="minorEastAsia" w:hAnsiTheme="minorHAnsi"/>
                <w:noProof/>
                <w:sz w:val="22"/>
                <w:lang w:eastAsia="ja-JP"/>
              </w:rPr>
              <w:tab/>
            </w:r>
            <w:r w:rsidRPr="00CA1141">
              <w:rPr>
                <w:rStyle w:val="Hyperlink"/>
                <w:noProof/>
              </w:rPr>
              <w:t>Ứng dụng trong các công cụ tìm kiếm:</w:t>
            </w:r>
            <w:r>
              <w:rPr>
                <w:noProof/>
                <w:webHidden/>
              </w:rPr>
              <w:tab/>
            </w:r>
            <w:r>
              <w:rPr>
                <w:noProof/>
                <w:webHidden/>
              </w:rPr>
              <w:fldChar w:fldCharType="begin"/>
            </w:r>
            <w:r>
              <w:rPr>
                <w:noProof/>
                <w:webHidden/>
              </w:rPr>
              <w:instrText xml:space="preserve"> PAGEREF _Toc28993159 \h </w:instrText>
            </w:r>
            <w:r>
              <w:rPr>
                <w:noProof/>
                <w:webHidden/>
              </w:rPr>
            </w:r>
            <w:r>
              <w:rPr>
                <w:noProof/>
                <w:webHidden/>
              </w:rPr>
              <w:fldChar w:fldCharType="separate"/>
            </w:r>
            <w:r w:rsidR="0005140D">
              <w:rPr>
                <w:noProof/>
                <w:webHidden/>
              </w:rPr>
              <w:t>68</w:t>
            </w:r>
            <w:r>
              <w:rPr>
                <w:noProof/>
                <w:webHidden/>
              </w:rPr>
              <w:fldChar w:fldCharType="end"/>
            </w:r>
          </w:hyperlink>
        </w:p>
        <w:p w14:paraId="63E1B845" w14:textId="0105B100"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60" w:history="1">
            <w:r w:rsidRPr="00CA1141">
              <w:rPr>
                <w:rStyle w:val="Hyperlink"/>
                <w:noProof/>
              </w:rPr>
              <w:t>3.</w:t>
            </w:r>
            <w:r>
              <w:rPr>
                <w:rFonts w:asciiTheme="minorHAnsi" w:eastAsiaTheme="minorEastAsia" w:hAnsiTheme="minorHAnsi"/>
                <w:noProof/>
                <w:sz w:val="22"/>
                <w:lang w:eastAsia="ja-JP"/>
              </w:rPr>
              <w:tab/>
            </w:r>
            <w:r w:rsidRPr="00CA1141">
              <w:rPr>
                <w:rStyle w:val="Hyperlink"/>
                <w:noProof/>
              </w:rPr>
              <w:t>Ứng dụng trong giao dịch, mua bán hàng trực tuyến</w:t>
            </w:r>
            <w:r>
              <w:rPr>
                <w:noProof/>
                <w:webHidden/>
              </w:rPr>
              <w:tab/>
            </w:r>
            <w:r>
              <w:rPr>
                <w:noProof/>
                <w:webHidden/>
              </w:rPr>
              <w:fldChar w:fldCharType="begin"/>
            </w:r>
            <w:r>
              <w:rPr>
                <w:noProof/>
                <w:webHidden/>
              </w:rPr>
              <w:instrText xml:space="preserve"> PAGEREF _Toc28993160 \h </w:instrText>
            </w:r>
            <w:r>
              <w:rPr>
                <w:noProof/>
                <w:webHidden/>
              </w:rPr>
            </w:r>
            <w:r>
              <w:rPr>
                <w:noProof/>
                <w:webHidden/>
              </w:rPr>
              <w:fldChar w:fldCharType="separate"/>
            </w:r>
            <w:r w:rsidR="0005140D">
              <w:rPr>
                <w:noProof/>
                <w:webHidden/>
              </w:rPr>
              <w:t>70</w:t>
            </w:r>
            <w:r>
              <w:rPr>
                <w:noProof/>
                <w:webHidden/>
              </w:rPr>
              <w:fldChar w:fldCharType="end"/>
            </w:r>
          </w:hyperlink>
        </w:p>
        <w:p w14:paraId="65670D8D" w14:textId="5F28B460" w:rsidR="00C93419" w:rsidRDefault="00C93419">
          <w:pPr>
            <w:pStyle w:val="TOC2"/>
            <w:tabs>
              <w:tab w:val="left" w:pos="1540"/>
              <w:tab w:val="right" w:leader="dot" w:pos="9376"/>
            </w:tabs>
            <w:rPr>
              <w:rFonts w:asciiTheme="minorHAnsi" w:eastAsiaTheme="minorEastAsia" w:hAnsiTheme="minorHAnsi"/>
              <w:noProof/>
              <w:sz w:val="22"/>
              <w:lang w:eastAsia="ja-JP"/>
            </w:rPr>
          </w:pPr>
          <w:hyperlink w:anchor="_Toc28993161" w:history="1">
            <w:r w:rsidRPr="00CA1141">
              <w:rPr>
                <w:rStyle w:val="Hyperlink"/>
                <w:noProof/>
              </w:rPr>
              <w:t>4.</w:t>
            </w:r>
            <w:r>
              <w:rPr>
                <w:rFonts w:asciiTheme="minorHAnsi" w:eastAsiaTheme="minorEastAsia" w:hAnsiTheme="minorHAnsi"/>
                <w:noProof/>
                <w:sz w:val="22"/>
                <w:lang w:eastAsia="ja-JP"/>
              </w:rPr>
              <w:tab/>
            </w:r>
            <w:r w:rsidRPr="00CA1141">
              <w:rPr>
                <w:rStyle w:val="Hyperlink"/>
                <w:noProof/>
              </w:rPr>
              <w:t>Ứng dụng trong dịch vụ thanh toán (Payment gateway)</w:t>
            </w:r>
            <w:r>
              <w:rPr>
                <w:noProof/>
                <w:webHidden/>
              </w:rPr>
              <w:tab/>
            </w:r>
            <w:r>
              <w:rPr>
                <w:noProof/>
                <w:webHidden/>
              </w:rPr>
              <w:fldChar w:fldCharType="begin"/>
            </w:r>
            <w:r>
              <w:rPr>
                <w:noProof/>
                <w:webHidden/>
              </w:rPr>
              <w:instrText xml:space="preserve"> PAGEREF _Toc28993161 \h </w:instrText>
            </w:r>
            <w:r>
              <w:rPr>
                <w:noProof/>
                <w:webHidden/>
              </w:rPr>
            </w:r>
            <w:r>
              <w:rPr>
                <w:noProof/>
                <w:webHidden/>
              </w:rPr>
              <w:fldChar w:fldCharType="separate"/>
            </w:r>
            <w:r w:rsidR="0005140D">
              <w:rPr>
                <w:noProof/>
                <w:webHidden/>
              </w:rPr>
              <w:t>70</w:t>
            </w:r>
            <w:r>
              <w:rPr>
                <w:noProof/>
                <w:webHidden/>
              </w:rPr>
              <w:fldChar w:fldCharType="end"/>
            </w:r>
          </w:hyperlink>
        </w:p>
        <w:p w14:paraId="3D7FB5EF" w14:textId="0FF670D6" w:rsidR="00C93419" w:rsidRDefault="00C93419">
          <w:pPr>
            <w:pStyle w:val="TOC3"/>
            <w:tabs>
              <w:tab w:val="right" w:leader="dot" w:pos="9376"/>
            </w:tabs>
            <w:rPr>
              <w:rFonts w:asciiTheme="minorHAnsi" w:eastAsiaTheme="minorEastAsia" w:hAnsiTheme="minorHAnsi"/>
              <w:noProof/>
              <w:sz w:val="22"/>
              <w:lang w:eastAsia="ja-JP"/>
            </w:rPr>
          </w:pPr>
          <w:hyperlink w:anchor="_Toc28993162" w:history="1">
            <w:r w:rsidRPr="00CA1141">
              <w:rPr>
                <w:rStyle w:val="Hyperlink"/>
                <w:noProof/>
              </w:rPr>
              <w:t>4.1. Payment gateway là gì?</w:t>
            </w:r>
            <w:r>
              <w:rPr>
                <w:noProof/>
                <w:webHidden/>
              </w:rPr>
              <w:tab/>
            </w:r>
            <w:r>
              <w:rPr>
                <w:noProof/>
                <w:webHidden/>
              </w:rPr>
              <w:fldChar w:fldCharType="begin"/>
            </w:r>
            <w:r>
              <w:rPr>
                <w:noProof/>
                <w:webHidden/>
              </w:rPr>
              <w:instrText xml:space="preserve"> PAGEREF _Toc28993162 \h </w:instrText>
            </w:r>
            <w:r>
              <w:rPr>
                <w:noProof/>
                <w:webHidden/>
              </w:rPr>
            </w:r>
            <w:r>
              <w:rPr>
                <w:noProof/>
                <w:webHidden/>
              </w:rPr>
              <w:fldChar w:fldCharType="separate"/>
            </w:r>
            <w:r w:rsidR="0005140D">
              <w:rPr>
                <w:noProof/>
                <w:webHidden/>
              </w:rPr>
              <w:t>70</w:t>
            </w:r>
            <w:r>
              <w:rPr>
                <w:noProof/>
                <w:webHidden/>
              </w:rPr>
              <w:fldChar w:fldCharType="end"/>
            </w:r>
          </w:hyperlink>
        </w:p>
        <w:p w14:paraId="67737840" w14:textId="28549C10" w:rsidR="00C93419" w:rsidRDefault="00C93419">
          <w:pPr>
            <w:pStyle w:val="TOC3"/>
            <w:tabs>
              <w:tab w:val="left" w:pos="1850"/>
              <w:tab w:val="right" w:leader="dot" w:pos="9376"/>
            </w:tabs>
            <w:rPr>
              <w:rFonts w:asciiTheme="minorHAnsi" w:eastAsiaTheme="minorEastAsia" w:hAnsiTheme="minorHAnsi"/>
              <w:noProof/>
              <w:sz w:val="22"/>
              <w:lang w:eastAsia="ja-JP"/>
            </w:rPr>
          </w:pPr>
          <w:hyperlink w:anchor="_Toc28993163" w:history="1">
            <w:r w:rsidRPr="00CA1141">
              <w:rPr>
                <w:rStyle w:val="Hyperlink"/>
                <w:noProof/>
              </w:rPr>
              <w:t>4.2.</w:t>
            </w:r>
            <w:r>
              <w:rPr>
                <w:rFonts w:asciiTheme="minorHAnsi" w:eastAsiaTheme="minorEastAsia" w:hAnsiTheme="minorHAnsi"/>
                <w:noProof/>
                <w:sz w:val="22"/>
                <w:lang w:eastAsia="ja-JP"/>
              </w:rPr>
              <w:tab/>
            </w:r>
            <w:r w:rsidRPr="00CA1141">
              <w:rPr>
                <w:rStyle w:val="Hyperlink"/>
                <w:noProof/>
              </w:rPr>
              <w:t>Payment Gateway hoạt động thế nào?</w:t>
            </w:r>
            <w:r>
              <w:rPr>
                <w:noProof/>
                <w:webHidden/>
              </w:rPr>
              <w:tab/>
            </w:r>
            <w:r>
              <w:rPr>
                <w:noProof/>
                <w:webHidden/>
              </w:rPr>
              <w:fldChar w:fldCharType="begin"/>
            </w:r>
            <w:r>
              <w:rPr>
                <w:noProof/>
                <w:webHidden/>
              </w:rPr>
              <w:instrText xml:space="preserve"> PAGEREF _Toc28993163 \h </w:instrText>
            </w:r>
            <w:r>
              <w:rPr>
                <w:noProof/>
                <w:webHidden/>
              </w:rPr>
            </w:r>
            <w:r>
              <w:rPr>
                <w:noProof/>
                <w:webHidden/>
              </w:rPr>
              <w:fldChar w:fldCharType="separate"/>
            </w:r>
            <w:r w:rsidR="0005140D">
              <w:rPr>
                <w:noProof/>
                <w:webHidden/>
              </w:rPr>
              <w:t>71</w:t>
            </w:r>
            <w:r>
              <w:rPr>
                <w:noProof/>
                <w:webHidden/>
              </w:rPr>
              <w:fldChar w:fldCharType="end"/>
            </w:r>
          </w:hyperlink>
        </w:p>
        <w:p w14:paraId="53D914B4" w14:textId="33ECEDA8" w:rsidR="00C93419" w:rsidRDefault="00C93419">
          <w:pPr>
            <w:pStyle w:val="TOC1"/>
            <w:rPr>
              <w:rFonts w:asciiTheme="minorHAnsi" w:eastAsiaTheme="minorEastAsia" w:hAnsiTheme="minorHAnsi"/>
              <w:noProof/>
              <w:sz w:val="22"/>
              <w:lang w:eastAsia="ja-JP"/>
            </w:rPr>
          </w:pPr>
          <w:hyperlink w:anchor="_Toc28993164" w:history="1">
            <w:r w:rsidRPr="00CA1141">
              <w:rPr>
                <w:rStyle w:val="Hyperlink"/>
                <w:noProof/>
                <w:lang w:val="vi-VN"/>
              </w:rPr>
              <w:t>B. ỨNG DỤNG MUA HÀNG TRỰC TUYẾN TRÊN THIẾT BỊ DI ĐỘNG</w:t>
            </w:r>
            <w:r>
              <w:rPr>
                <w:noProof/>
                <w:webHidden/>
              </w:rPr>
              <w:tab/>
            </w:r>
            <w:r>
              <w:rPr>
                <w:noProof/>
                <w:webHidden/>
              </w:rPr>
              <w:fldChar w:fldCharType="begin"/>
            </w:r>
            <w:r>
              <w:rPr>
                <w:noProof/>
                <w:webHidden/>
              </w:rPr>
              <w:instrText xml:space="preserve"> PAGEREF _Toc28993164 \h </w:instrText>
            </w:r>
            <w:r>
              <w:rPr>
                <w:noProof/>
                <w:webHidden/>
              </w:rPr>
            </w:r>
            <w:r>
              <w:rPr>
                <w:noProof/>
                <w:webHidden/>
              </w:rPr>
              <w:fldChar w:fldCharType="separate"/>
            </w:r>
            <w:r w:rsidR="0005140D">
              <w:rPr>
                <w:noProof/>
                <w:webHidden/>
              </w:rPr>
              <w:t>73</w:t>
            </w:r>
            <w:r>
              <w:rPr>
                <w:noProof/>
                <w:webHidden/>
              </w:rPr>
              <w:fldChar w:fldCharType="end"/>
            </w:r>
          </w:hyperlink>
        </w:p>
        <w:p w14:paraId="49FC14FB" w14:textId="207CB8B4" w:rsidR="00C93419" w:rsidRDefault="00C93419">
          <w:pPr>
            <w:pStyle w:val="TOC1"/>
            <w:rPr>
              <w:rFonts w:asciiTheme="minorHAnsi" w:eastAsiaTheme="minorEastAsia" w:hAnsiTheme="minorHAnsi"/>
              <w:noProof/>
              <w:sz w:val="22"/>
              <w:lang w:eastAsia="ja-JP"/>
            </w:rPr>
          </w:pPr>
          <w:hyperlink w:anchor="_Toc28993165" w:history="1">
            <w:r w:rsidRPr="00CA1141">
              <w:rPr>
                <w:rStyle w:val="Hyperlink"/>
                <w:rFonts w:cs="Times New Roman"/>
                <w:noProof/>
                <w:lang w:val="vi-VN"/>
              </w:rPr>
              <w:t xml:space="preserve">CHƯƠNG I: </w:t>
            </w:r>
            <w:r w:rsidRPr="00CA1141">
              <w:rPr>
                <w:rStyle w:val="Hyperlink"/>
                <w:rFonts w:cs="Times New Roman"/>
                <w:noProof/>
              </w:rPr>
              <w:t>TỔNG QUAN ĐỀ TÀI</w:t>
            </w:r>
            <w:r>
              <w:rPr>
                <w:noProof/>
                <w:webHidden/>
              </w:rPr>
              <w:tab/>
            </w:r>
            <w:r>
              <w:rPr>
                <w:noProof/>
                <w:webHidden/>
              </w:rPr>
              <w:fldChar w:fldCharType="begin"/>
            </w:r>
            <w:r>
              <w:rPr>
                <w:noProof/>
                <w:webHidden/>
              </w:rPr>
              <w:instrText xml:space="preserve"> PAGEREF _Toc28993165 \h </w:instrText>
            </w:r>
            <w:r>
              <w:rPr>
                <w:noProof/>
                <w:webHidden/>
              </w:rPr>
            </w:r>
            <w:r>
              <w:rPr>
                <w:noProof/>
                <w:webHidden/>
              </w:rPr>
              <w:fldChar w:fldCharType="separate"/>
            </w:r>
            <w:r w:rsidR="0005140D">
              <w:rPr>
                <w:noProof/>
                <w:webHidden/>
              </w:rPr>
              <w:t>74</w:t>
            </w:r>
            <w:r>
              <w:rPr>
                <w:noProof/>
                <w:webHidden/>
              </w:rPr>
              <w:fldChar w:fldCharType="end"/>
            </w:r>
          </w:hyperlink>
        </w:p>
        <w:p w14:paraId="66BDC7FC" w14:textId="3AF7FDE8" w:rsidR="00C93419" w:rsidRDefault="00C93419">
          <w:pPr>
            <w:pStyle w:val="TOC2"/>
            <w:tabs>
              <w:tab w:val="right" w:leader="dot" w:pos="9376"/>
            </w:tabs>
            <w:rPr>
              <w:rFonts w:asciiTheme="minorHAnsi" w:eastAsiaTheme="minorEastAsia" w:hAnsiTheme="minorHAnsi"/>
              <w:noProof/>
              <w:sz w:val="22"/>
              <w:lang w:eastAsia="ja-JP"/>
            </w:rPr>
          </w:pPr>
          <w:hyperlink w:anchor="_Toc28993166" w:history="1">
            <w:r w:rsidRPr="00CA1141">
              <w:rPr>
                <w:rStyle w:val="Hyperlink"/>
                <w:noProof/>
                <w:lang w:val="vi-VN"/>
              </w:rPr>
              <w:t>1.</w:t>
            </w:r>
            <w:r w:rsidRPr="00CA1141">
              <w:rPr>
                <w:rStyle w:val="Hyperlink"/>
                <w:noProof/>
              </w:rPr>
              <w:t xml:space="preserve"> Tổng quan ứng dụng</w:t>
            </w:r>
            <w:r>
              <w:rPr>
                <w:noProof/>
                <w:webHidden/>
              </w:rPr>
              <w:tab/>
            </w:r>
            <w:r>
              <w:rPr>
                <w:noProof/>
                <w:webHidden/>
              </w:rPr>
              <w:fldChar w:fldCharType="begin"/>
            </w:r>
            <w:r>
              <w:rPr>
                <w:noProof/>
                <w:webHidden/>
              </w:rPr>
              <w:instrText xml:space="preserve"> PAGEREF _Toc28993166 \h </w:instrText>
            </w:r>
            <w:r>
              <w:rPr>
                <w:noProof/>
                <w:webHidden/>
              </w:rPr>
            </w:r>
            <w:r>
              <w:rPr>
                <w:noProof/>
                <w:webHidden/>
              </w:rPr>
              <w:fldChar w:fldCharType="separate"/>
            </w:r>
            <w:r w:rsidR="0005140D">
              <w:rPr>
                <w:noProof/>
                <w:webHidden/>
              </w:rPr>
              <w:t>74</w:t>
            </w:r>
            <w:r>
              <w:rPr>
                <w:noProof/>
                <w:webHidden/>
              </w:rPr>
              <w:fldChar w:fldCharType="end"/>
            </w:r>
          </w:hyperlink>
        </w:p>
        <w:p w14:paraId="19ADF07B" w14:textId="30791725" w:rsidR="00C93419" w:rsidRDefault="00C93419">
          <w:pPr>
            <w:pStyle w:val="TOC3"/>
            <w:tabs>
              <w:tab w:val="right" w:leader="dot" w:pos="9376"/>
            </w:tabs>
            <w:rPr>
              <w:rFonts w:asciiTheme="minorHAnsi" w:eastAsiaTheme="minorEastAsia" w:hAnsiTheme="minorHAnsi"/>
              <w:noProof/>
              <w:sz w:val="22"/>
              <w:lang w:eastAsia="ja-JP"/>
            </w:rPr>
          </w:pPr>
          <w:hyperlink w:anchor="_Toc28993167" w:history="1">
            <w:r w:rsidRPr="00CA1141">
              <w:rPr>
                <w:rStyle w:val="Hyperlink"/>
                <w:noProof/>
              </w:rPr>
              <w:t>1.1. Phạm vi</w:t>
            </w:r>
            <w:r>
              <w:rPr>
                <w:noProof/>
                <w:webHidden/>
              </w:rPr>
              <w:tab/>
            </w:r>
            <w:r>
              <w:rPr>
                <w:noProof/>
                <w:webHidden/>
              </w:rPr>
              <w:fldChar w:fldCharType="begin"/>
            </w:r>
            <w:r>
              <w:rPr>
                <w:noProof/>
                <w:webHidden/>
              </w:rPr>
              <w:instrText xml:space="preserve"> PAGEREF _Toc28993167 \h </w:instrText>
            </w:r>
            <w:r>
              <w:rPr>
                <w:noProof/>
                <w:webHidden/>
              </w:rPr>
            </w:r>
            <w:r>
              <w:rPr>
                <w:noProof/>
                <w:webHidden/>
              </w:rPr>
              <w:fldChar w:fldCharType="separate"/>
            </w:r>
            <w:r w:rsidR="0005140D">
              <w:rPr>
                <w:noProof/>
                <w:webHidden/>
              </w:rPr>
              <w:t>74</w:t>
            </w:r>
            <w:r>
              <w:rPr>
                <w:noProof/>
                <w:webHidden/>
              </w:rPr>
              <w:fldChar w:fldCharType="end"/>
            </w:r>
          </w:hyperlink>
        </w:p>
        <w:p w14:paraId="40EF61AB" w14:textId="478DB5F4" w:rsidR="00C93419" w:rsidRDefault="00C93419">
          <w:pPr>
            <w:pStyle w:val="TOC3"/>
            <w:tabs>
              <w:tab w:val="right" w:leader="dot" w:pos="9376"/>
            </w:tabs>
            <w:rPr>
              <w:rFonts w:asciiTheme="minorHAnsi" w:eastAsiaTheme="minorEastAsia" w:hAnsiTheme="minorHAnsi"/>
              <w:noProof/>
              <w:sz w:val="22"/>
              <w:lang w:eastAsia="ja-JP"/>
            </w:rPr>
          </w:pPr>
          <w:hyperlink w:anchor="_Toc28993168" w:history="1">
            <w:r w:rsidRPr="00CA1141">
              <w:rPr>
                <w:rStyle w:val="Hyperlink"/>
                <w:noProof/>
              </w:rPr>
              <w:t>1.2.</w:t>
            </w:r>
            <w:r w:rsidRPr="00CA1141">
              <w:rPr>
                <w:rStyle w:val="Hyperlink"/>
                <w:noProof/>
                <w:lang w:val="vi-VN"/>
              </w:rPr>
              <w:t xml:space="preserve"> Mục </w:t>
            </w:r>
            <w:r w:rsidRPr="00CA1141">
              <w:rPr>
                <w:rStyle w:val="Hyperlink"/>
                <w:noProof/>
              </w:rPr>
              <w:t>tiêu</w:t>
            </w:r>
            <w:r>
              <w:rPr>
                <w:noProof/>
                <w:webHidden/>
              </w:rPr>
              <w:tab/>
            </w:r>
            <w:r>
              <w:rPr>
                <w:noProof/>
                <w:webHidden/>
              </w:rPr>
              <w:fldChar w:fldCharType="begin"/>
            </w:r>
            <w:r>
              <w:rPr>
                <w:noProof/>
                <w:webHidden/>
              </w:rPr>
              <w:instrText xml:space="preserve"> PAGEREF _Toc28993168 \h </w:instrText>
            </w:r>
            <w:r>
              <w:rPr>
                <w:noProof/>
                <w:webHidden/>
              </w:rPr>
            </w:r>
            <w:r>
              <w:rPr>
                <w:noProof/>
                <w:webHidden/>
              </w:rPr>
              <w:fldChar w:fldCharType="separate"/>
            </w:r>
            <w:r w:rsidR="0005140D">
              <w:rPr>
                <w:noProof/>
                <w:webHidden/>
              </w:rPr>
              <w:t>74</w:t>
            </w:r>
            <w:r>
              <w:rPr>
                <w:noProof/>
                <w:webHidden/>
              </w:rPr>
              <w:fldChar w:fldCharType="end"/>
            </w:r>
          </w:hyperlink>
        </w:p>
        <w:p w14:paraId="3A82C5CC" w14:textId="27E6F40D" w:rsidR="00C93419" w:rsidRDefault="00C93419">
          <w:pPr>
            <w:pStyle w:val="TOC3"/>
            <w:tabs>
              <w:tab w:val="right" w:leader="dot" w:pos="9376"/>
            </w:tabs>
            <w:rPr>
              <w:rFonts w:asciiTheme="minorHAnsi" w:eastAsiaTheme="minorEastAsia" w:hAnsiTheme="minorHAnsi"/>
              <w:noProof/>
              <w:sz w:val="22"/>
              <w:lang w:eastAsia="ja-JP"/>
            </w:rPr>
          </w:pPr>
          <w:hyperlink w:anchor="_Toc28993169" w:history="1">
            <w:r w:rsidRPr="00CA1141">
              <w:rPr>
                <w:rStyle w:val="Hyperlink"/>
                <w:noProof/>
                <w:lang w:val="vi-VN"/>
              </w:rPr>
              <w:t>1.3. Ý nghĩa lý luận và thực tiễn của đề tài</w:t>
            </w:r>
            <w:r>
              <w:rPr>
                <w:noProof/>
                <w:webHidden/>
              </w:rPr>
              <w:tab/>
            </w:r>
            <w:r>
              <w:rPr>
                <w:noProof/>
                <w:webHidden/>
              </w:rPr>
              <w:fldChar w:fldCharType="begin"/>
            </w:r>
            <w:r>
              <w:rPr>
                <w:noProof/>
                <w:webHidden/>
              </w:rPr>
              <w:instrText xml:space="preserve"> PAGEREF _Toc28993169 \h </w:instrText>
            </w:r>
            <w:r>
              <w:rPr>
                <w:noProof/>
                <w:webHidden/>
              </w:rPr>
            </w:r>
            <w:r>
              <w:rPr>
                <w:noProof/>
                <w:webHidden/>
              </w:rPr>
              <w:fldChar w:fldCharType="separate"/>
            </w:r>
            <w:r w:rsidR="0005140D">
              <w:rPr>
                <w:noProof/>
                <w:webHidden/>
              </w:rPr>
              <w:t>74</w:t>
            </w:r>
            <w:r>
              <w:rPr>
                <w:noProof/>
                <w:webHidden/>
              </w:rPr>
              <w:fldChar w:fldCharType="end"/>
            </w:r>
          </w:hyperlink>
        </w:p>
        <w:p w14:paraId="45EAF36F" w14:textId="7F870C8E" w:rsidR="00C93419" w:rsidRDefault="00C93419">
          <w:pPr>
            <w:pStyle w:val="TOC2"/>
            <w:tabs>
              <w:tab w:val="right" w:leader="dot" w:pos="9376"/>
            </w:tabs>
            <w:rPr>
              <w:rFonts w:asciiTheme="minorHAnsi" w:eastAsiaTheme="minorEastAsia" w:hAnsiTheme="minorHAnsi"/>
              <w:noProof/>
              <w:sz w:val="22"/>
              <w:lang w:eastAsia="ja-JP"/>
            </w:rPr>
          </w:pPr>
          <w:hyperlink w:anchor="_Toc28993170" w:history="1">
            <w:r w:rsidRPr="00CA1141">
              <w:rPr>
                <w:rStyle w:val="Hyperlink"/>
                <w:rFonts w:cs="Times New Roman"/>
                <w:noProof/>
                <w:lang w:val="vi-VN"/>
              </w:rPr>
              <w:t>2. Khảo sát hiện trạng</w:t>
            </w:r>
            <w:r>
              <w:rPr>
                <w:noProof/>
                <w:webHidden/>
              </w:rPr>
              <w:tab/>
            </w:r>
            <w:r>
              <w:rPr>
                <w:noProof/>
                <w:webHidden/>
              </w:rPr>
              <w:fldChar w:fldCharType="begin"/>
            </w:r>
            <w:r>
              <w:rPr>
                <w:noProof/>
                <w:webHidden/>
              </w:rPr>
              <w:instrText xml:space="preserve"> PAGEREF _Toc28993170 \h </w:instrText>
            </w:r>
            <w:r>
              <w:rPr>
                <w:noProof/>
                <w:webHidden/>
              </w:rPr>
            </w:r>
            <w:r>
              <w:rPr>
                <w:noProof/>
                <w:webHidden/>
              </w:rPr>
              <w:fldChar w:fldCharType="separate"/>
            </w:r>
            <w:r w:rsidR="0005140D">
              <w:rPr>
                <w:noProof/>
                <w:webHidden/>
              </w:rPr>
              <w:t>75</w:t>
            </w:r>
            <w:r>
              <w:rPr>
                <w:noProof/>
                <w:webHidden/>
              </w:rPr>
              <w:fldChar w:fldCharType="end"/>
            </w:r>
          </w:hyperlink>
        </w:p>
        <w:p w14:paraId="6189B85F" w14:textId="57E4B8EB" w:rsidR="00C93419" w:rsidRDefault="00C93419">
          <w:pPr>
            <w:pStyle w:val="TOC3"/>
            <w:tabs>
              <w:tab w:val="right" w:leader="dot" w:pos="9376"/>
            </w:tabs>
            <w:rPr>
              <w:rFonts w:asciiTheme="minorHAnsi" w:eastAsiaTheme="minorEastAsia" w:hAnsiTheme="minorHAnsi"/>
              <w:noProof/>
              <w:sz w:val="22"/>
              <w:lang w:eastAsia="ja-JP"/>
            </w:rPr>
          </w:pPr>
          <w:hyperlink w:anchor="_Toc28993171" w:history="1">
            <w:r w:rsidRPr="00CA1141">
              <w:rPr>
                <w:rStyle w:val="Hyperlink"/>
                <w:rFonts w:cs="Times New Roman"/>
                <w:noProof/>
                <w:lang w:val="vi-VN"/>
              </w:rPr>
              <w:t>2.1. Hiện trạng tổ chức</w:t>
            </w:r>
            <w:r>
              <w:rPr>
                <w:noProof/>
                <w:webHidden/>
              </w:rPr>
              <w:tab/>
            </w:r>
            <w:r>
              <w:rPr>
                <w:noProof/>
                <w:webHidden/>
              </w:rPr>
              <w:fldChar w:fldCharType="begin"/>
            </w:r>
            <w:r>
              <w:rPr>
                <w:noProof/>
                <w:webHidden/>
              </w:rPr>
              <w:instrText xml:space="preserve"> PAGEREF _Toc28993171 \h </w:instrText>
            </w:r>
            <w:r>
              <w:rPr>
                <w:noProof/>
                <w:webHidden/>
              </w:rPr>
            </w:r>
            <w:r>
              <w:rPr>
                <w:noProof/>
                <w:webHidden/>
              </w:rPr>
              <w:fldChar w:fldCharType="separate"/>
            </w:r>
            <w:r w:rsidR="0005140D">
              <w:rPr>
                <w:noProof/>
                <w:webHidden/>
              </w:rPr>
              <w:t>75</w:t>
            </w:r>
            <w:r>
              <w:rPr>
                <w:noProof/>
                <w:webHidden/>
              </w:rPr>
              <w:fldChar w:fldCharType="end"/>
            </w:r>
          </w:hyperlink>
        </w:p>
        <w:p w14:paraId="7B73068D" w14:textId="47ADE98F" w:rsidR="00C93419" w:rsidRDefault="00C93419">
          <w:pPr>
            <w:pStyle w:val="TOC3"/>
            <w:tabs>
              <w:tab w:val="right" w:leader="dot" w:pos="9376"/>
            </w:tabs>
            <w:rPr>
              <w:rFonts w:asciiTheme="minorHAnsi" w:eastAsiaTheme="minorEastAsia" w:hAnsiTheme="minorHAnsi"/>
              <w:noProof/>
              <w:sz w:val="22"/>
              <w:lang w:eastAsia="ja-JP"/>
            </w:rPr>
          </w:pPr>
          <w:hyperlink w:anchor="_Toc28993172" w:history="1">
            <w:r w:rsidRPr="00CA1141">
              <w:rPr>
                <w:rStyle w:val="Hyperlink"/>
                <w:rFonts w:cs="Times New Roman"/>
                <w:noProof/>
                <w:lang w:val="vi-VN"/>
              </w:rPr>
              <w:t>2.2. Hiện trạng về nghiệp vụ</w:t>
            </w:r>
            <w:r>
              <w:rPr>
                <w:noProof/>
                <w:webHidden/>
              </w:rPr>
              <w:tab/>
            </w:r>
            <w:r>
              <w:rPr>
                <w:noProof/>
                <w:webHidden/>
              </w:rPr>
              <w:fldChar w:fldCharType="begin"/>
            </w:r>
            <w:r>
              <w:rPr>
                <w:noProof/>
                <w:webHidden/>
              </w:rPr>
              <w:instrText xml:space="preserve"> PAGEREF _Toc28993172 \h </w:instrText>
            </w:r>
            <w:r>
              <w:rPr>
                <w:noProof/>
                <w:webHidden/>
              </w:rPr>
            </w:r>
            <w:r>
              <w:rPr>
                <w:noProof/>
                <w:webHidden/>
              </w:rPr>
              <w:fldChar w:fldCharType="separate"/>
            </w:r>
            <w:r w:rsidR="0005140D">
              <w:rPr>
                <w:noProof/>
                <w:webHidden/>
              </w:rPr>
              <w:t>76</w:t>
            </w:r>
            <w:r>
              <w:rPr>
                <w:noProof/>
                <w:webHidden/>
              </w:rPr>
              <w:fldChar w:fldCharType="end"/>
            </w:r>
          </w:hyperlink>
        </w:p>
        <w:p w14:paraId="06CF3A99" w14:textId="1382B2FC" w:rsidR="00C93419" w:rsidRDefault="00C93419">
          <w:pPr>
            <w:pStyle w:val="TOC1"/>
            <w:rPr>
              <w:rFonts w:asciiTheme="minorHAnsi" w:eastAsiaTheme="minorEastAsia" w:hAnsiTheme="minorHAnsi"/>
              <w:noProof/>
              <w:sz w:val="22"/>
              <w:lang w:eastAsia="ja-JP"/>
            </w:rPr>
          </w:pPr>
          <w:hyperlink w:anchor="_Toc28993173" w:history="1">
            <w:r w:rsidRPr="00CA1141">
              <w:rPr>
                <w:rStyle w:val="Hyperlink"/>
                <w:rFonts w:cs="Times New Roman"/>
                <w:noProof/>
                <w:lang w:val="vi-VN"/>
              </w:rPr>
              <w:t>CHƯƠNG II: ĐẶC TẢ YÊU CẦU</w:t>
            </w:r>
            <w:r>
              <w:rPr>
                <w:noProof/>
                <w:webHidden/>
              </w:rPr>
              <w:tab/>
            </w:r>
            <w:r>
              <w:rPr>
                <w:noProof/>
                <w:webHidden/>
              </w:rPr>
              <w:fldChar w:fldCharType="begin"/>
            </w:r>
            <w:r>
              <w:rPr>
                <w:noProof/>
                <w:webHidden/>
              </w:rPr>
              <w:instrText xml:space="preserve"> PAGEREF _Toc28993173 \h </w:instrText>
            </w:r>
            <w:r>
              <w:rPr>
                <w:noProof/>
                <w:webHidden/>
              </w:rPr>
            </w:r>
            <w:r>
              <w:rPr>
                <w:noProof/>
                <w:webHidden/>
              </w:rPr>
              <w:fldChar w:fldCharType="separate"/>
            </w:r>
            <w:r w:rsidR="0005140D">
              <w:rPr>
                <w:noProof/>
                <w:webHidden/>
              </w:rPr>
              <w:t>77</w:t>
            </w:r>
            <w:r>
              <w:rPr>
                <w:noProof/>
                <w:webHidden/>
              </w:rPr>
              <w:fldChar w:fldCharType="end"/>
            </w:r>
          </w:hyperlink>
        </w:p>
        <w:p w14:paraId="5707BE4C" w14:textId="191A1D93" w:rsidR="00C93419" w:rsidRDefault="00C93419">
          <w:pPr>
            <w:pStyle w:val="TOC2"/>
            <w:tabs>
              <w:tab w:val="right" w:leader="dot" w:pos="9376"/>
            </w:tabs>
            <w:rPr>
              <w:rFonts w:asciiTheme="minorHAnsi" w:eastAsiaTheme="minorEastAsia" w:hAnsiTheme="minorHAnsi"/>
              <w:noProof/>
              <w:sz w:val="22"/>
              <w:lang w:eastAsia="ja-JP"/>
            </w:rPr>
          </w:pPr>
          <w:hyperlink w:anchor="_Toc28993174" w:history="1">
            <w:r w:rsidRPr="00CA1141">
              <w:rPr>
                <w:rStyle w:val="Hyperlink"/>
                <w:rFonts w:cs="Times New Roman"/>
                <w:noProof/>
                <w:lang w:val="vi-VN"/>
              </w:rPr>
              <w:t>1. Mô hình Use Case</w:t>
            </w:r>
            <w:r>
              <w:rPr>
                <w:noProof/>
                <w:webHidden/>
              </w:rPr>
              <w:tab/>
            </w:r>
            <w:r>
              <w:rPr>
                <w:noProof/>
                <w:webHidden/>
              </w:rPr>
              <w:fldChar w:fldCharType="begin"/>
            </w:r>
            <w:r>
              <w:rPr>
                <w:noProof/>
                <w:webHidden/>
              </w:rPr>
              <w:instrText xml:space="preserve"> PAGEREF _Toc28993174 \h </w:instrText>
            </w:r>
            <w:r>
              <w:rPr>
                <w:noProof/>
                <w:webHidden/>
              </w:rPr>
            </w:r>
            <w:r>
              <w:rPr>
                <w:noProof/>
                <w:webHidden/>
              </w:rPr>
              <w:fldChar w:fldCharType="separate"/>
            </w:r>
            <w:r w:rsidR="0005140D">
              <w:rPr>
                <w:noProof/>
                <w:webHidden/>
              </w:rPr>
              <w:t>77</w:t>
            </w:r>
            <w:r>
              <w:rPr>
                <w:noProof/>
                <w:webHidden/>
              </w:rPr>
              <w:fldChar w:fldCharType="end"/>
            </w:r>
          </w:hyperlink>
        </w:p>
        <w:p w14:paraId="5F1C44B8" w14:textId="4211F537" w:rsidR="00C93419" w:rsidRDefault="00C93419">
          <w:pPr>
            <w:pStyle w:val="TOC2"/>
            <w:tabs>
              <w:tab w:val="right" w:leader="dot" w:pos="9376"/>
            </w:tabs>
            <w:rPr>
              <w:rFonts w:asciiTheme="minorHAnsi" w:eastAsiaTheme="minorEastAsia" w:hAnsiTheme="minorHAnsi"/>
              <w:noProof/>
              <w:sz w:val="22"/>
              <w:lang w:eastAsia="ja-JP"/>
            </w:rPr>
          </w:pPr>
          <w:hyperlink w:anchor="_Toc28993175" w:history="1">
            <w:r w:rsidRPr="00CA1141">
              <w:rPr>
                <w:rStyle w:val="Hyperlink"/>
                <w:rFonts w:cs="Times New Roman"/>
                <w:noProof/>
                <w:lang w:val="vi-VN"/>
              </w:rPr>
              <w:t>2. Danh sách các Actor</w:t>
            </w:r>
            <w:r>
              <w:rPr>
                <w:noProof/>
                <w:webHidden/>
              </w:rPr>
              <w:tab/>
            </w:r>
            <w:r>
              <w:rPr>
                <w:noProof/>
                <w:webHidden/>
              </w:rPr>
              <w:fldChar w:fldCharType="begin"/>
            </w:r>
            <w:r>
              <w:rPr>
                <w:noProof/>
                <w:webHidden/>
              </w:rPr>
              <w:instrText xml:space="preserve"> PAGEREF _Toc28993175 \h </w:instrText>
            </w:r>
            <w:r>
              <w:rPr>
                <w:noProof/>
                <w:webHidden/>
              </w:rPr>
            </w:r>
            <w:r>
              <w:rPr>
                <w:noProof/>
                <w:webHidden/>
              </w:rPr>
              <w:fldChar w:fldCharType="separate"/>
            </w:r>
            <w:r w:rsidR="0005140D">
              <w:rPr>
                <w:noProof/>
                <w:webHidden/>
              </w:rPr>
              <w:t>77</w:t>
            </w:r>
            <w:r>
              <w:rPr>
                <w:noProof/>
                <w:webHidden/>
              </w:rPr>
              <w:fldChar w:fldCharType="end"/>
            </w:r>
          </w:hyperlink>
        </w:p>
        <w:p w14:paraId="5A854240" w14:textId="00DAFAB9" w:rsidR="00C93419" w:rsidRDefault="00C93419">
          <w:pPr>
            <w:pStyle w:val="TOC2"/>
            <w:tabs>
              <w:tab w:val="right" w:leader="dot" w:pos="9376"/>
            </w:tabs>
            <w:rPr>
              <w:rFonts w:asciiTheme="minorHAnsi" w:eastAsiaTheme="minorEastAsia" w:hAnsiTheme="minorHAnsi"/>
              <w:noProof/>
              <w:sz w:val="22"/>
              <w:lang w:eastAsia="ja-JP"/>
            </w:rPr>
          </w:pPr>
          <w:hyperlink w:anchor="_Toc28993176" w:history="1">
            <w:r w:rsidRPr="00CA1141">
              <w:rPr>
                <w:rStyle w:val="Hyperlink"/>
                <w:rFonts w:cs="Times New Roman"/>
                <w:noProof/>
                <w:lang w:val="vi-VN"/>
              </w:rPr>
              <w:t>3. Danh sách các Use Case</w:t>
            </w:r>
            <w:r>
              <w:rPr>
                <w:noProof/>
                <w:webHidden/>
              </w:rPr>
              <w:tab/>
            </w:r>
            <w:r>
              <w:rPr>
                <w:noProof/>
                <w:webHidden/>
              </w:rPr>
              <w:fldChar w:fldCharType="begin"/>
            </w:r>
            <w:r>
              <w:rPr>
                <w:noProof/>
                <w:webHidden/>
              </w:rPr>
              <w:instrText xml:space="preserve"> PAGEREF _Toc28993176 \h </w:instrText>
            </w:r>
            <w:r>
              <w:rPr>
                <w:noProof/>
                <w:webHidden/>
              </w:rPr>
            </w:r>
            <w:r>
              <w:rPr>
                <w:noProof/>
                <w:webHidden/>
              </w:rPr>
              <w:fldChar w:fldCharType="separate"/>
            </w:r>
            <w:r w:rsidR="0005140D">
              <w:rPr>
                <w:noProof/>
                <w:webHidden/>
              </w:rPr>
              <w:t>77</w:t>
            </w:r>
            <w:r>
              <w:rPr>
                <w:noProof/>
                <w:webHidden/>
              </w:rPr>
              <w:fldChar w:fldCharType="end"/>
            </w:r>
          </w:hyperlink>
        </w:p>
        <w:p w14:paraId="454B714F" w14:textId="5536530F" w:rsidR="00C93419" w:rsidRDefault="00C93419">
          <w:pPr>
            <w:pStyle w:val="TOC2"/>
            <w:tabs>
              <w:tab w:val="right" w:leader="dot" w:pos="9376"/>
            </w:tabs>
            <w:rPr>
              <w:rFonts w:asciiTheme="minorHAnsi" w:eastAsiaTheme="minorEastAsia" w:hAnsiTheme="minorHAnsi"/>
              <w:noProof/>
              <w:sz w:val="22"/>
              <w:lang w:eastAsia="ja-JP"/>
            </w:rPr>
          </w:pPr>
          <w:hyperlink w:anchor="_Toc28993177" w:history="1">
            <w:r w:rsidRPr="00CA1141">
              <w:rPr>
                <w:rStyle w:val="Hyperlink"/>
                <w:rFonts w:cs="Times New Roman"/>
                <w:noProof/>
                <w:lang w:val="vi-VN"/>
              </w:rPr>
              <w:t>4. Đặc tả Use Case</w:t>
            </w:r>
            <w:r>
              <w:rPr>
                <w:noProof/>
                <w:webHidden/>
              </w:rPr>
              <w:tab/>
            </w:r>
            <w:r>
              <w:rPr>
                <w:noProof/>
                <w:webHidden/>
              </w:rPr>
              <w:fldChar w:fldCharType="begin"/>
            </w:r>
            <w:r>
              <w:rPr>
                <w:noProof/>
                <w:webHidden/>
              </w:rPr>
              <w:instrText xml:space="preserve"> PAGEREF _Toc28993177 \h </w:instrText>
            </w:r>
            <w:r>
              <w:rPr>
                <w:noProof/>
                <w:webHidden/>
              </w:rPr>
            </w:r>
            <w:r>
              <w:rPr>
                <w:noProof/>
                <w:webHidden/>
              </w:rPr>
              <w:fldChar w:fldCharType="separate"/>
            </w:r>
            <w:r w:rsidR="0005140D">
              <w:rPr>
                <w:noProof/>
                <w:webHidden/>
              </w:rPr>
              <w:t>78</w:t>
            </w:r>
            <w:r>
              <w:rPr>
                <w:noProof/>
                <w:webHidden/>
              </w:rPr>
              <w:fldChar w:fldCharType="end"/>
            </w:r>
          </w:hyperlink>
        </w:p>
        <w:p w14:paraId="7A46B84A" w14:textId="1C077644" w:rsidR="00C93419" w:rsidRDefault="00C93419">
          <w:pPr>
            <w:pStyle w:val="TOC3"/>
            <w:tabs>
              <w:tab w:val="right" w:leader="dot" w:pos="9376"/>
            </w:tabs>
            <w:rPr>
              <w:rFonts w:asciiTheme="minorHAnsi" w:eastAsiaTheme="minorEastAsia" w:hAnsiTheme="minorHAnsi"/>
              <w:noProof/>
              <w:sz w:val="22"/>
              <w:lang w:eastAsia="ja-JP"/>
            </w:rPr>
          </w:pPr>
          <w:hyperlink w:anchor="_Toc28993178" w:history="1">
            <w:r w:rsidRPr="00CA1141">
              <w:rPr>
                <w:rStyle w:val="Hyperlink"/>
                <w:rFonts w:cs="Times New Roman"/>
                <w:noProof/>
                <w:lang w:val="vi-VN"/>
              </w:rPr>
              <w:t>4.1. Đặc tả Use Case “</w:t>
            </w:r>
            <w:r w:rsidRPr="00CA1141">
              <w:rPr>
                <w:rStyle w:val="Hyperlink"/>
                <w:rFonts w:cs="Times New Roman"/>
                <w:noProof/>
              </w:rPr>
              <w:t>Đăng Ký</w:t>
            </w:r>
            <w:r w:rsidRPr="00CA1141">
              <w:rPr>
                <w:rStyle w:val="Hyperlink"/>
                <w:rFonts w:cs="Times New Roman"/>
                <w:noProof/>
                <w:lang w:val="vi-VN"/>
              </w:rPr>
              <w:t>”</w:t>
            </w:r>
            <w:r>
              <w:rPr>
                <w:noProof/>
                <w:webHidden/>
              </w:rPr>
              <w:tab/>
            </w:r>
            <w:r>
              <w:rPr>
                <w:noProof/>
                <w:webHidden/>
              </w:rPr>
              <w:fldChar w:fldCharType="begin"/>
            </w:r>
            <w:r>
              <w:rPr>
                <w:noProof/>
                <w:webHidden/>
              </w:rPr>
              <w:instrText xml:space="preserve"> PAGEREF _Toc28993178 \h </w:instrText>
            </w:r>
            <w:r>
              <w:rPr>
                <w:noProof/>
                <w:webHidden/>
              </w:rPr>
            </w:r>
            <w:r>
              <w:rPr>
                <w:noProof/>
                <w:webHidden/>
              </w:rPr>
              <w:fldChar w:fldCharType="separate"/>
            </w:r>
            <w:r w:rsidR="0005140D">
              <w:rPr>
                <w:noProof/>
                <w:webHidden/>
              </w:rPr>
              <w:t>78</w:t>
            </w:r>
            <w:r>
              <w:rPr>
                <w:noProof/>
                <w:webHidden/>
              </w:rPr>
              <w:fldChar w:fldCharType="end"/>
            </w:r>
          </w:hyperlink>
        </w:p>
        <w:p w14:paraId="0618F1DC" w14:textId="685E178D" w:rsidR="00C93419" w:rsidRDefault="00C93419">
          <w:pPr>
            <w:pStyle w:val="TOC3"/>
            <w:tabs>
              <w:tab w:val="right" w:leader="dot" w:pos="9376"/>
            </w:tabs>
            <w:rPr>
              <w:rFonts w:asciiTheme="minorHAnsi" w:eastAsiaTheme="minorEastAsia" w:hAnsiTheme="minorHAnsi"/>
              <w:noProof/>
              <w:sz w:val="22"/>
              <w:lang w:eastAsia="ja-JP"/>
            </w:rPr>
          </w:pPr>
          <w:hyperlink w:anchor="_Toc28993179" w:history="1">
            <w:r w:rsidRPr="00CA1141">
              <w:rPr>
                <w:rStyle w:val="Hyperlink"/>
                <w:rFonts w:cs="Times New Roman"/>
                <w:noProof/>
                <w:lang w:val="vi-VN"/>
              </w:rPr>
              <w:t xml:space="preserve">4.2. Đặc tả usecase “Đăng </w:t>
            </w:r>
            <w:r w:rsidRPr="00CA1141">
              <w:rPr>
                <w:rStyle w:val="Hyperlink"/>
                <w:rFonts w:cs="Times New Roman"/>
                <w:noProof/>
              </w:rPr>
              <w:t>nhập</w:t>
            </w:r>
            <w:r w:rsidRPr="00CA1141">
              <w:rPr>
                <w:rStyle w:val="Hyperlink"/>
                <w:rFonts w:cs="Times New Roman"/>
                <w:noProof/>
                <w:lang w:val="vi-VN"/>
              </w:rPr>
              <w:t>”</w:t>
            </w:r>
            <w:r>
              <w:rPr>
                <w:noProof/>
                <w:webHidden/>
              </w:rPr>
              <w:tab/>
            </w:r>
            <w:r>
              <w:rPr>
                <w:noProof/>
                <w:webHidden/>
              </w:rPr>
              <w:fldChar w:fldCharType="begin"/>
            </w:r>
            <w:r>
              <w:rPr>
                <w:noProof/>
                <w:webHidden/>
              </w:rPr>
              <w:instrText xml:space="preserve"> PAGEREF _Toc28993179 \h </w:instrText>
            </w:r>
            <w:r>
              <w:rPr>
                <w:noProof/>
                <w:webHidden/>
              </w:rPr>
            </w:r>
            <w:r>
              <w:rPr>
                <w:noProof/>
                <w:webHidden/>
              </w:rPr>
              <w:fldChar w:fldCharType="separate"/>
            </w:r>
            <w:r w:rsidR="0005140D">
              <w:rPr>
                <w:noProof/>
                <w:webHidden/>
              </w:rPr>
              <w:t>78</w:t>
            </w:r>
            <w:r>
              <w:rPr>
                <w:noProof/>
                <w:webHidden/>
              </w:rPr>
              <w:fldChar w:fldCharType="end"/>
            </w:r>
          </w:hyperlink>
        </w:p>
        <w:p w14:paraId="06034BE2" w14:textId="159B1D6F" w:rsidR="00C93419" w:rsidRDefault="00C93419">
          <w:pPr>
            <w:pStyle w:val="TOC3"/>
            <w:tabs>
              <w:tab w:val="right" w:leader="dot" w:pos="9376"/>
            </w:tabs>
            <w:rPr>
              <w:rFonts w:asciiTheme="minorHAnsi" w:eastAsiaTheme="minorEastAsia" w:hAnsiTheme="minorHAnsi"/>
              <w:noProof/>
              <w:sz w:val="22"/>
              <w:lang w:eastAsia="ja-JP"/>
            </w:rPr>
          </w:pPr>
          <w:hyperlink w:anchor="_Toc28993180" w:history="1">
            <w:r w:rsidRPr="00CA1141">
              <w:rPr>
                <w:rStyle w:val="Hyperlink"/>
                <w:rFonts w:cs="Times New Roman"/>
                <w:noProof/>
                <w:lang w:val="vi-VN"/>
              </w:rPr>
              <w:t>4.3. Đặc tả usecase “</w:t>
            </w:r>
            <w:r w:rsidRPr="00CA1141">
              <w:rPr>
                <w:rStyle w:val="Hyperlink"/>
                <w:rFonts w:cs="Times New Roman"/>
                <w:noProof/>
              </w:rPr>
              <w:t>Đăng xuất</w:t>
            </w:r>
            <w:r w:rsidRPr="00CA1141">
              <w:rPr>
                <w:rStyle w:val="Hyperlink"/>
                <w:rFonts w:cs="Times New Roman"/>
                <w:noProof/>
                <w:lang w:val="vi-VN"/>
              </w:rPr>
              <w:t>”</w:t>
            </w:r>
            <w:r>
              <w:rPr>
                <w:noProof/>
                <w:webHidden/>
              </w:rPr>
              <w:tab/>
            </w:r>
            <w:r>
              <w:rPr>
                <w:noProof/>
                <w:webHidden/>
              </w:rPr>
              <w:fldChar w:fldCharType="begin"/>
            </w:r>
            <w:r>
              <w:rPr>
                <w:noProof/>
                <w:webHidden/>
              </w:rPr>
              <w:instrText xml:space="preserve"> PAGEREF _Toc28993180 \h </w:instrText>
            </w:r>
            <w:r>
              <w:rPr>
                <w:noProof/>
                <w:webHidden/>
              </w:rPr>
            </w:r>
            <w:r>
              <w:rPr>
                <w:noProof/>
                <w:webHidden/>
              </w:rPr>
              <w:fldChar w:fldCharType="separate"/>
            </w:r>
            <w:r w:rsidR="0005140D">
              <w:rPr>
                <w:noProof/>
                <w:webHidden/>
              </w:rPr>
              <w:t>78</w:t>
            </w:r>
            <w:r>
              <w:rPr>
                <w:noProof/>
                <w:webHidden/>
              </w:rPr>
              <w:fldChar w:fldCharType="end"/>
            </w:r>
          </w:hyperlink>
        </w:p>
        <w:p w14:paraId="4782D11A" w14:textId="6DAFAFA0" w:rsidR="00C93419" w:rsidRDefault="00C93419">
          <w:pPr>
            <w:pStyle w:val="TOC3"/>
            <w:tabs>
              <w:tab w:val="right" w:leader="dot" w:pos="9376"/>
            </w:tabs>
            <w:rPr>
              <w:rFonts w:asciiTheme="minorHAnsi" w:eastAsiaTheme="minorEastAsia" w:hAnsiTheme="minorHAnsi"/>
              <w:noProof/>
              <w:sz w:val="22"/>
              <w:lang w:eastAsia="ja-JP"/>
            </w:rPr>
          </w:pPr>
          <w:hyperlink w:anchor="_Toc28993181" w:history="1">
            <w:r w:rsidRPr="00CA1141">
              <w:rPr>
                <w:rStyle w:val="Hyperlink"/>
                <w:rFonts w:cs="Times New Roman"/>
                <w:noProof/>
                <w:lang w:val="vi-VN"/>
              </w:rPr>
              <w:t>4.4. Đặc tả Usecase “</w:t>
            </w:r>
            <w:r w:rsidRPr="00CA1141">
              <w:rPr>
                <w:rStyle w:val="Hyperlink"/>
                <w:rFonts w:cs="Times New Roman"/>
                <w:noProof/>
              </w:rPr>
              <w:t>Xem danh sách hàng</w:t>
            </w:r>
            <w:r w:rsidRPr="00CA1141">
              <w:rPr>
                <w:rStyle w:val="Hyperlink"/>
                <w:rFonts w:cs="Times New Roman"/>
                <w:noProof/>
                <w:lang w:val="vi-VN"/>
              </w:rPr>
              <w:t>”</w:t>
            </w:r>
            <w:r>
              <w:rPr>
                <w:noProof/>
                <w:webHidden/>
              </w:rPr>
              <w:tab/>
            </w:r>
            <w:r>
              <w:rPr>
                <w:noProof/>
                <w:webHidden/>
              </w:rPr>
              <w:fldChar w:fldCharType="begin"/>
            </w:r>
            <w:r>
              <w:rPr>
                <w:noProof/>
                <w:webHidden/>
              </w:rPr>
              <w:instrText xml:space="preserve"> PAGEREF _Toc28993181 \h </w:instrText>
            </w:r>
            <w:r>
              <w:rPr>
                <w:noProof/>
                <w:webHidden/>
              </w:rPr>
            </w:r>
            <w:r>
              <w:rPr>
                <w:noProof/>
                <w:webHidden/>
              </w:rPr>
              <w:fldChar w:fldCharType="separate"/>
            </w:r>
            <w:r w:rsidR="0005140D">
              <w:rPr>
                <w:noProof/>
                <w:webHidden/>
              </w:rPr>
              <w:t>78</w:t>
            </w:r>
            <w:r>
              <w:rPr>
                <w:noProof/>
                <w:webHidden/>
              </w:rPr>
              <w:fldChar w:fldCharType="end"/>
            </w:r>
          </w:hyperlink>
        </w:p>
        <w:p w14:paraId="009CAE89" w14:textId="5643BE3B" w:rsidR="00C93419" w:rsidRDefault="00C93419">
          <w:pPr>
            <w:pStyle w:val="TOC3"/>
            <w:tabs>
              <w:tab w:val="right" w:leader="dot" w:pos="9376"/>
            </w:tabs>
            <w:rPr>
              <w:rFonts w:asciiTheme="minorHAnsi" w:eastAsiaTheme="minorEastAsia" w:hAnsiTheme="minorHAnsi"/>
              <w:noProof/>
              <w:sz w:val="22"/>
              <w:lang w:eastAsia="ja-JP"/>
            </w:rPr>
          </w:pPr>
          <w:hyperlink w:anchor="_Toc28993182" w:history="1">
            <w:r w:rsidRPr="00CA1141">
              <w:rPr>
                <w:rStyle w:val="Hyperlink"/>
                <w:rFonts w:cs="Times New Roman"/>
                <w:noProof/>
                <w:lang w:val="vi-VN"/>
              </w:rPr>
              <w:t>4.5. Đặc tả Usecase “</w:t>
            </w:r>
            <w:r w:rsidRPr="00CA1141">
              <w:rPr>
                <w:rStyle w:val="Hyperlink"/>
                <w:rFonts w:cs="Times New Roman"/>
                <w:noProof/>
              </w:rPr>
              <w:t>Xem chi tiết hàng</w:t>
            </w:r>
            <w:r w:rsidRPr="00CA1141">
              <w:rPr>
                <w:rStyle w:val="Hyperlink"/>
                <w:rFonts w:cs="Times New Roman"/>
                <w:noProof/>
                <w:lang w:val="vi-VN"/>
              </w:rPr>
              <w:t>”</w:t>
            </w:r>
            <w:r>
              <w:rPr>
                <w:noProof/>
                <w:webHidden/>
              </w:rPr>
              <w:tab/>
            </w:r>
            <w:r>
              <w:rPr>
                <w:noProof/>
                <w:webHidden/>
              </w:rPr>
              <w:fldChar w:fldCharType="begin"/>
            </w:r>
            <w:r>
              <w:rPr>
                <w:noProof/>
                <w:webHidden/>
              </w:rPr>
              <w:instrText xml:space="preserve"> PAGEREF _Toc28993182 \h </w:instrText>
            </w:r>
            <w:r>
              <w:rPr>
                <w:noProof/>
                <w:webHidden/>
              </w:rPr>
            </w:r>
            <w:r>
              <w:rPr>
                <w:noProof/>
                <w:webHidden/>
              </w:rPr>
              <w:fldChar w:fldCharType="separate"/>
            </w:r>
            <w:r w:rsidR="0005140D">
              <w:rPr>
                <w:noProof/>
                <w:webHidden/>
              </w:rPr>
              <w:t>78</w:t>
            </w:r>
            <w:r>
              <w:rPr>
                <w:noProof/>
                <w:webHidden/>
              </w:rPr>
              <w:fldChar w:fldCharType="end"/>
            </w:r>
          </w:hyperlink>
        </w:p>
        <w:p w14:paraId="15E07A51" w14:textId="2C0ADAB7" w:rsidR="00C93419" w:rsidRDefault="00C93419">
          <w:pPr>
            <w:pStyle w:val="TOC3"/>
            <w:tabs>
              <w:tab w:val="right" w:leader="dot" w:pos="9376"/>
            </w:tabs>
            <w:rPr>
              <w:rFonts w:asciiTheme="minorHAnsi" w:eastAsiaTheme="minorEastAsia" w:hAnsiTheme="minorHAnsi"/>
              <w:noProof/>
              <w:sz w:val="22"/>
              <w:lang w:eastAsia="ja-JP"/>
            </w:rPr>
          </w:pPr>
          <w:hyperlink w:anchor="_Toc28993183" w:history="1">
            <w:r w:rsidRPr="00CA1141">
              <w:rPr>
                <w:rStyle w:val="Hyperlink"/>
                <w:rFonts w:cs="Times New Roman"/>
                <w:noProof/>
                <w:lang w:val="vi-VN"/>
              </w:rPr>
              <w:t>4.6. Đặc tả Usecase “Quản lý giỏ hàng”</w:t>
            </w:r>
            <w:r>
              <w:rPr>
                <w:noProof/>
                <w:webHidden/>
              </w:rPr>
              <w:tab/>
            </w:r>
            <w:r>
              <w:rPr>
                <w:noProof/>
                <w:webHidden/>
              </w:rPr>
              <w:fldChar w:fldCharType="begin"/>
            </w:r>
            <w:r>
              <w:rPr>
                <w:noProof/>
                <w:webHidden/>
              </w:rPr>
              <w:instrText xml:space="preserve"> PAGEREF _Toc28993183 \h </w:instrText>
            </w:r>
            <w:r>
              <w:rPr>
                <w:noProof/>
                <w:webHidden/>
              </w:rPr>
            </w:r>
            <w:r>
              <w:rPr>
                <w:noProof/>
                <w:webHidden/>
              </w:rPr>
              <w:fldChar w:fldCharType="separate"/>
            </w:r>
            <w:r w:rsidR="0005140D">
              <w:rPr>
                <w:noProof/>
                <w:webHidden/>
              </w:rPr>
              <w:t>79</w:t>
            </w:r>
            <w:r>
              <w:rPr>
                <w:noProof/>
                <w:webHidden/>
              </w:rPr>
              <w:fldChar w:fldCharType="end"/>
            </w:r>
          </w:hyperlink>
        </w:p>
        <w:p w14:paraId="5FC11FE9" w14:textId="2C06A7F8" w:rsidR="00C93419" w:rsidRDefault="00C93419">
          <w:pPr>
            <w:pStyle w:val="TOC3"/>
            <w:tabs>
              <w:tab w:val="right" w:leader="dot" w:pos="9376"/>
            </w:tabs>
            <w:rPr>
              <w:rFonts w:asciiTheme="minorHAnsi" w:eastAsiaTheme="minorEastAsia" w:hAnsiTheme="minorHAnsi"/>
              <w:noProof/>
              <w:sz w:val="22"/>
              <w:lang w:eastAsia="ja-JP"/>
            </w:rPr>
          </w:pPr>
          <w:hyperlink w:anchor="_Toc28993184" w:history="1">
            <w:r w:rsidRPr="00CA1141">
              <w:rPr>
                <w:rStyle w:val="Hyperlink"/>
                <w:noProof/>
              </w:rPr>
              <w:t>4.7. Đặc tả Usecase “Xác nhận đơn hàng”</w:t>
            </w:r>
            <w:r>
              <w:rPr>
                <w:noProof/>
                <w:webHidden/>
              </w:rPr>
              <w:tab/>
            </w:r>
            <w:r>
              <w:rPr>
                <w:noProof/>
                <w:webHidden/>
              </w:rPr>
              <w:fldChar w:fldCharType="begin"/>
            </w:r>
            <w:r>
              <w:rPr>
                <w:noProof/>
                <w:webHidden/>
              </w:rPr>
              <w:instrText xml:space="preserve"> PAGEREF _Toc28993184 \h </w:instrText>
            </w:r>
            <w:r>
              <w:rPr>
                <w:noProof/>
                <w:webHidden/>
              </w:rPr>
            </w:r>
            <w:r>
              <w:rPr>
                <w:noProof/>
                <w:webHidden/>
              </w:rPr>
              <w:fldChar w:fldCharType="separate"/>
            </w:r>
            <w:r w:rsidR="0005140D">
              <w:rPr>
                <w:noProof/>
                <w:webHidden/>
              </w:rPr>
              <w:t>79</w:t>
            </w:r>
            <w:r>
              <w:rPr>
                <w:noProof/>
                <w:webHidden/>
              </w:rPr>
              <w:fldChar w:fldCharType="end"/>
            </w:r>
          </w:hyperlink>
        </w:p>
        <w:p w14:paraId="0EF2129D" w14:textId="7A0772E0" w:rsidR="00C93419" w:rsidRDefault="00C93419">
          <w:pPr>
            <w:pStyle w:val="TOC1"/>
            <w:rPr>
              <w:rFonts w:asciiTheme="minorHAnsi" w:eastAsiaTheme="minorEastAsia" w:hAnsiTheme="minorHAnsi"/>
              <w:noProof/>
              <w:sz w:val="22"/>
              <w:lang w:eastAsia="ja-JP"/>
            </w:rPr>
          </w:pPr>
          <w:hyperlink w:anchor="_Toc28993185" w:history="1">
            <w:r w:rsidRPr="00CA1141">
              <w:rPr>
                <w:rStyle w:val="Hyperlink"/>
                <w:noProof/>
                <w:lang w:val="vi-VN"/>
              </w:rPr>
              <w:t>CHƯƠNG III: PHÂN TÍCH HỆ THỐNG</w:t>
            </w:r>
            <w:r>
              <w:rPr>
                <w:noProof/>
                <w:webHidden/>
              </w:rPr>
              <w:tab/>
            </w:r>
            <w:r>
              <w:rPr>
                <w:noProof/>
                <w:webHidden/>
              </w:rPr>
              <w:fldChar w:fldCharType="begin"/>
            </w:r>
            <w:r>
              <w:rPr>
                <w:noProof/>
                <w:webHidden/>
              </w:rPr>
              <w:instrText xml:space="preserve"> PAGEREF _Toc28993185 \h </w:instrText>
            </w:r>
            <w:r>
              <w:rPr>
                <w:noProof/>
                <w:webHidden/>
              </w:rPr>
            </w:r>
            <w:r>
              <w:rPr>
                <w:noProof/>
                <w:webHidden/>
              </w:rPr>
              <w:fldChar w:fldCharType="separate"/>
            </w:r>
            <w:r w:rsidR="0005140D">
              <w:rPr>
                <w:noProof/>
                <w:webHidden/>
              </w:rPr>
              <w:t>80</w:t>
            </w:r>
            <w:r>
              <w:rPr>
                <w:noProof/>
                <w:webHidden/>
              </w:rPr>
              <w:fldChar w:fldCharType="end"/>
            </w:r>
          </w:hyperlink>
        </w:p>
        <w:p w14:paraId="77C0CE79" w14:textId="410674FB" w:rsidR="00C93419" w:rsidRDefault="00C93419">
          <w:pPr>
            <w:pStyle w:val="TOC2"/>
            <w:tabs>
              <w:tab w:val="right" w:leader="dot" w:pos="9376"/>
            </w:tabs>
            <w:rPr>
              <w:rFonts w:asciiTheme="minorHAnsi" w:eastAsiaTheme="minorEastAsia" w:hAnsiTheme="minorHAnsi"/>
              <w:noProof/>
              <w:sz w:val="22"/>
              <w:lang w:eastAsia="ja-JP"/>
            </w:rPr>
          </w:pPr>
          <w:hyperlink w:anchor="_Toc28993186" w:history="1">
            <w:r w:rsidRPr="00CA1141">
              <w:rPr>
                <w:rStyle w:val="Hyperlink"/>
                <w:rFonts w:cstheme="majorHAnsi"/>
                <w:noProof/>
              </w:rPr>
              <w:t>1. Activity Diagram</w:t>
            </w:r>
            <w:r>
              <w:rPr>
                <w:noProof/>
                <w:webHidden/>
              </w:rPr>
              <w:tab/>
            </w:r>
            <w:r>
              <w:rPr>
                <w:noProof/>
                <w:webHidden/>
              </w:rPr>
              <w:fldChar w:fldCharType="begin"/>
            </w:r>
            <w:r>
              <w:rPr>
                <w:noProof/>
                <w:webHidden/>
              </w:rPr>
              <w:instrText xml:space="preserve"> PAGEREF _Toc28993186 \h </w:instrText>
            </w:r>
            <w:r>
              <w:rPr>
                <w:noProof/>
                <w:webHidden/>
              </w:rPr>
            </w:r>
            <w:r>
              <w:rPr>
                <w:noProof/>
                <w:webHidden/>
              </w:rPr>
              <w:fldChar w:fldCharType="separate"/>
            </w:r>
            <w:r w:rsidR="0005140D">
              <w:rPr>
                <w:noProof/>
                <w:webHidden/>
              </w:rPr>
              <w:t>80</w:t>
            </w:r>
            <w:r>
              <w:rPr>
                <w:noProof/>
                <w:webHidden/>
              </w:rPr>
              <w:fldChar w:fldCharType="end"/>
            </w:r>
          </w:hyperlink>
        </w:p>
        <w:p w14:paraId="3ABDF610" w14:textId="551E853E" w:rsidR="00C93419" w:rsidRDefault="00C93419">
          <w:pPr>
            <w:pStyle w:val="TOC3"/>
            <w:tabs>
              <w:tab w:val="right" w:leader="dot" w:pos="9376"/>
            </w:tabs>
            <w:rPr>
              <w:rFonts w:asciiTheme="minorHAnsi" w:eastAsiaTheme="minorEastAsia" w:hAnsiTheme="minorHAnsi"/>
              <w:noProof/>
              <w:sz w:val="22"/>
              <w:lang w:eastAsia="ja-JP"/>
            </w:rPr>
          </w:pPr>
          <w:hyperlink w:anchor="_Toc28993187" w:history="1">
            <w:r w:rsidRPr="00CA1141">
              <w:rPr>
                <w:rStyle w:val="Hyperlink"/>
                <w:noProof/>
              </w:rPr>
              <w:t>1.1. Đăng ký</w:t>
            </w:r>
            <w:r>
              <w:rPr>
                <w:noProof/>
                <w:webHidden/>
              </w:rPr>
              <w:tab/>
            </w:r>
            <w:r>
              <w:rPr>
                <w:noProof/>
                <w:webHidden/>
              </w:rPr>
              <w:fldChar w:fldCharType="begin"/>
            </w:r>
            <w:r>
              <w:rPr>
                <w:noProof/>
                <w:webHidden/>
              </w:rPr>
              <w:instrText xml:space="preserve"> PAGEREF _Toc28993187 \h </w:instrText>
            </w:r>
            <w:r>
              <w:rPr>
                <w:noProof/>
                <w:webHidden/>
              </w:rPr>
            </w:r>
            <w:r>
              <w:rPr>
                <w:noProof/>
                <w:webHidden/>
              </w:rPr>
              <w:fldChar w:fldCharType="separate"/>
            </w:r>
            <w:r w:rsidR="0005140D">
              <w:rPr>
                <w:noProof/>
                <w:webHidden/>
              </w:rPr>
              <w:t>80</w:t>
            </w:r>
            <w:r>
              <w:rPr>
                <w:noProof/>
                <w:webHidden/>
              </w:rPr>
              <w:fldChar w:fldCharType="end"/>
            </w:r>
          </w:hyperlink>
        </w:p>
        <w:p w14:paraId="24959244" w14:textId="54FB5311" w:rsidR="00C93419" w:rsidRDefault="00C93419">
          <w:pPr>
            <w:pStyle w:val="TOC3"/>
            <w:tabs>
              <w:tab w:val="right" w:leader="dot" w:pos="9376"/>
            </w:tabs>
            <w:rPr>
              <w:rFonts w:asciiTheme="minorHAnsi" w:eastAsiaTheme="minorEastAsia" w:hAnsiTheme="minorHAnsi"/>
              <w:noProof/>
              <w:sz w:val="22"/>
              <w:lang w:eastAsia="ja-JP"/>
            </w:rPr>
          </w:pPr>
          <w:hyperlink w:anchor="_Toc28993188" w:history="1">
            <w:r w:rsidRPr="00CA1141">
              <w:rPr>
                <w:rStyle w:val="Hyperlink"/>
                <w:noProof/>
              </w:rPr>
              <w:t>1.2. Đăng nhập</w:t>
            </w:r>
            <w:r>
              <w:rPr>
                <w:noProof/>
                <w:webHidden/>
              </w:rPr>
              <w:tab/>
            </w:r>
            <w:r>
              <w:rPr>
                <w:noProof/>
                <w:webHidden/>
              </w:rPr>
              <w:fldChar w:fldCharType="begin"/>
            </w:r>
            <w:r>
              <w:rPr>
                <w:noProof/>
                <w:webHidden/>
              </w:rPr>
              <w:instrText xml:space="preserve"> PAGEREF _Toc28993188 \h </w:instrText>
            </w:r>
            <w:r>
              <w:rPr>
                <w:noProof/>
                <w:webHidden/>
              </w:rPr>
            </w:r>
            <w:r>
              <w:rPr>
                <w:noProof/>
                <w:webHidden/>
              </w:rPr>
              <w:fldChar w:fldCharType="separate"/>
            </w:r>
            <w:r w:rsidR="0005140D">
              <w:rPr>
                <w:noProof/>
                <w:webHidden/>
              </w:rPr>
              <w:t>80</w:t>
            </w:r>
            <w:r>
              <w:rPr>
                <w:noProof/>
                <w:webHidden/>
              </w:rPr>
              <w:fldChar w:fldCharType="end"/>
            </w:r>
          </w:hyperlink>
        </w:p>
        <w:p w14:paraId="1918F500" w14:textId="6C92768B" w:rsidR="00C93419" w:rsidRDefault="00C93419">
          <w:pPr>
            <w:pStyle w:val="TOC3"/>
            <w:tabs>
              <w:tab w:val="right" w:leader="dot" w:pos="9376"/>
            </w:tabs>
            <w:rPr>
              <w:rFonts w:asciiTheme="minorHAnsi" w:eastAsiaTheme="minorEastAsia" w:hAnsiTheme="minorHAnsi"/>
              <w:noProof/>
              <w:sz w:val="22"/>
              <w:lang w:eastAsia="ja-JP"/>
            </w:rPr>
          </w:pPr>
          <w:hyperlink w:anchor="_Toc28993189" w:history="1">
            <w:r w:rsidRPr="00CA1141">
              <w:rPr>
                <w:rStyle w:val="Hyperlink"/>
                <w:noProof/>
              </w:rPr>
              <w:t>1.3. Đăng xuất</w:t>
            </w:r>
            <w:r>
              <w:rPr>
                <w:noProof/>
                <w:webHidden/>
              </w:rPr>
              <w:tab/>
            </w:r>
            <w:r>
              <w:rPr>
                <w:noProof/>
                <w:webHidden/>
              </w:rPr>
              <w:fldChar w:fldCharType="begin"/>
            </w:r>
            <w:r>
              <w:rPr>
                <w:noProof/>
                <w:webHidden/>
              </w:rPr>
              <w:instrText xml:space="preserve"> PAGEREF _Toc28993189 \h </w:instrText>
            </w:r>
            <w:r>
              <w:rPr>
                <w:noProof/>
                <w:webHidden/>
              </w:rPr>
            </w:r>
            <w:r>
              <w:rPr>
                <w:noProof/>
                <w:webHidden/>
              </w:rPr>
              <w:fldChar w:fldCharType="separate"/>
            </w:r>
            <w:r w:rsidR="0005140D">
              <w:rPr>
                <w:noProof/>
                <w:webHidden/>
              </w:rPr>
              <w:t>80</w:t>
            </w:r>
            <w:r>
              <w:rPr>
                <w:noProof/>
                <w:webHidden/>
              </w:rPr>
              <w:fldChar w:fldCharType="end"/>
            </w:r>
          </w:hyperlink>
        </w:p>
        <w:p w14:paraId="6D7BC09D" w14:textId="645A021E" w:rsidR="00C93419" w:rsidRDefault="00C93419">
          <w:pPr>
            <w:pStyle w:val="TOC3"/>
            <w:tabs>
              <w:tab w:val="right" w:leader="dot" w:pos="9376"/>
            </w:tabs>
            <w:rPr>
              <w:rFonts w:asciiTheme="minorHAnsi" w:eastAsiaTheme="minorEastAsia" w:hAnsiTheme="minorHAnsi"/>
              <w:noProof/>
              <w:sz w:val="22"/>
              <w:lang w:eastAsia="ja-JP"/>
            </w:rPr>
          </w:pPr>
          <w:hyperlink w:anchor="_Toc28993190" w:history="1">
            <w:r w:rsidRPr="00CA1141">
              <w:rPr>
                <w:rStyle w:val="Hyperlink"/>
                <w:noProof/>
              </w:rPr>
              <w:t>1.4. Xem danh sách sản phẩm</w:t>
            </w:r>
            <w:r>
              <w:rPr>
                <w:noProof/>
                <w:webHidden/>
              </w:rPr>
              <w:tab/>
            </w:r>
            <w:r>
              <w:rPr>
                <w:noProof/>
                <w:webHidden/>
              </w:rPr>
              <w:fldChar w:fldCharType="begin"/>
            </w:r>
            <w:r>
              <w:rPr>
                <w:noProof/>
                <w:webHidden/>
              </w:rPr>
              <w:instrText xml:space="preserve"> PAGEREF _Toc28993190 \h </w:instrText>
            </w:r>
            <w:r>
              <w:rPr>
                <w:noProof/>
                <w:webHidden/>
              </w:rPr>
            </w:r>
            <w:r>
              <w:rPr>
                <w:noProof/>
                <w:webHidden/>
              </w:rPr>
              <w:fldChar w:fldCharType="separate"/>
            </w:r>
            <w:r w:rsidR="0005140D">
              <w:rPr>
                <w:noProof/>
                <w:webHidden/>
              </w:rPr>
              <w:t>81</w:t>
            </w:r>
            <w:r>
              <w:rPr>
                <w:noProof/>
                <w:webHidden/>
              </w:rPr>
              <w:fldChar w:fldCharType="end"/>
            </w:r>
          </w:hyperlink>
        </w:p>
        <w:p w14:paraId="3F99290B" w14:textId="41B9B6AA" w:rsidR="00C93419" w:rsidRDefault="00C93419">
          <w:pPr>
            <w:pStyle w:val="TOC3"/>
            <w:tabs>
              <w:tab w:val="right" w:leader="dot" w:pos="9376"/>
            </w:tabs>
            <w:rPr>
              <w:rFonts w:asciiTheme="minorHAnsi" w:eastAsiaTheme="minorEastAsia" w:hAnsiTheme="minorHAnsi"/>
              <w:noProof/>
              <w:sz w:val="22"/>
              <w:lang w:eastAsia="ja-JP"/>
            </w:rPr>
          </w:pPr>
          <w:hyperlink w:anchor="_Toc28993191" w:history="1">
            <w:r w:rsidRPr="00CA1141">
              <w:rPr>
                <w:rStyle w:val="Hyperlink"/>
                <w:noProof/>
              </w:rPr>
              <w:t>1.5. Xem chi tiết sản phẩm</w:t>
            </w:r>
            <w:r>
              <w:rPr>
                <w:noProof/>
                <w:webHidden/>
              </w:rPr>
              <w:tab/>
            </w:r>
            <w:r>
              <w:rPr>
                <w:noProof/>
                <w:webHidden/>
              </w:rPr>
              <w:fldChar w:fldCharType="begin"/>
            </w:r>
            <w:r>
              <w:rPr>
                <w:noProof/>
                <w:webHidden/>
              </w:rPr>
              <w:instrText xml:space="preserve"> PAGEREF _Toc28993191 \h </w:instrText>
            </w:r>
            <w:r>
              <w:rPr>
                <w:noProof/>
                <w:webHidden/>
              </w:rPr>
            </w:r>
            <w:r>
              <w:rPr>
                <w:noProof/>
                <w:webHidden/>
              </w:rPr>
              <w:fldChar w:fldCharType="separate"/>
            </w:r>
            <w:r w:rsidR="0005140D">
              <w:rPr>
                <w:noProof/>
                <w:webHidden/>
              </w:rPr>
              <w:t>81</w:t>
            </w:r>
            <w:r>
              <w:rPr>
                <w:noProof/>
                <w:webHidden/>
              </w:rPr>
              <w:fldChar w:fldCharType="end"/>
            </w:r>
          </w:hyperlink>
        </w:p>
        <w:p w14:paraId="71C854F3" w14:textId="2A787645" w:rsidR="00C93419" w:rsidRDefault="00C93419">
          <w:pPr>
            <w:pStyle w:val="TOC3"/>
            <w:tabs>
              <w:tab w:val="right" w:leader="dot" w:pos="9376"/>
            </w:tabs>
            <w:rPr>
              <w:rFonts w:asciiTheme="minorHAnsi" w:eastAsiaTheme="minorEastAsia" w:hAnsiTheme="minorHAnsi"/>
              <w:noProof/>
              <w:sz w:val="22"/>
              <w:lang w:eastAsia="ja-JP"/>
            </w:rPr>
          </w:pPr>
          <w:hyperlink w:anchor="_Toc28993192" w:history="1">
            <w:r w:rsidRPr="00CA1141">
              <w:rPr>
                <w:rStyle w:val="Hyperlink"/>
                <w:noProof/>
              </w:rPr>
              <w:t>1.6. Quản lý giỏ hàng của User</w:t>
            </w:r>
            <w:r>
              <w:rPr>
                <w:noProof/>
                <w:webHidden/>
              </w:rPr>
              <w:tab/>
            </w:r>
            <w:r>
              <w:rPr>
                <w:noProof/>
                <w:webHidden/>
              </w:rPr>
              <w:fldChar w:fldCharType="begin"/>
            </w:r>
            <w:r>
              <w:rPr>
                <w:noProof/>
                <w:webHidden/>
              </w:rPr>
              <w:instrText xml:space="preserve"> PAGEREF _Toc28993192 \h </w:instrText>
            </w:r>
            <w:r>
              <w:rPr>
                <w:noProof/>
                <w:webHidden/>
              </w:rPr>
            </w:r>
            <w:r>
              <w:rPr>
                <w:noProof/>
                <w:webHidden/>
              </w:rPr>
              <w:fldChar w:fldCharType="separate"/>
            </w:r>
            <w:r w:rsidR="0005140D">
              <w:rPr>
                <w:noProof/>
                <w:webHidden/>
              </w:rPr>
              <w:t>81</w:t>
            </w:r>
            <w:r>
              <w:rPr>
                <w:noProof/>
                <w:webHidden/>
              </w:rPr>
              <w:fldChar w:fldCharType="end"/>
            </w:r>
          </w:hyperlink>
        </w:p>
        <w:p w14:paraId="2D6FD2D5" w14:textId="33DC3E0F" w:rsidR="00C93419" w:rsidRDefault="00C93419">
          <w:pPr>
            <w:pStyle w:val="TOC3"/>
            <w:tabs>
              <w:tab w:val="right" w:leader="dot" w:pos="9376"/>
            </w:tabs>
            <w:rPr>
              <w:rFonts w:asciiTheme="minorHAnsi" w:eastAsiaTheme="minorEastAsia" w:hAnsiTheme="minorHAnsi"/>
              <w:noProof/>
              <w:sz w:val="22"/>
              <w:lang w:eastAsia="ja-JP"/>
            </w:rPr>
          </w:pPr>
          <w:hyperlink w:anchor="_Toc28993193" w:history="1">
            <w:r w:rsidRPr="00CA1141">
              <w:rPr>
                <w:rStyle w:val="Hyperlink"/>
                <w:noProof/>
              </w:rPr>
              <w:t>1.7. Quá trình mùa hàng của User</w:t>
            </w:r>
            <w:r>
              <w:rPr>
                <w:noProof/>
                <w:webHidden/>
              </w:rPr>
              <w:tab/>
            </w:r>
            <w:r>
              <w:rPr>
                <w:noProof/>
                <w:webHidden/>
              </w:rPr>
              <w:fldChar w:fldCharType="begin"/>
            </w:r>
            <w:r>
              <w:rPr>
                <w:noProof/>
                <w:webHidden/>
              </w:rPr>
              <w:instrText xml:space="preserve"> PAGEREF _Toc28993193 \h </w:instrText>
            </w:r>
            <w:r>
              <w:rPr>
                <w:noProof/>
                <w:webHidden/>
              </w:rPr>
            </w:r>
            <w:r>
              <w:rPr>
                <w:noProof/>
                <w:webHidden/>
              </w:rPr>
              <w:fldChar w:fldCharType="separate"/>
            </w:r>
            <w:r w:rsidR="0005140D">
              <w:rPr>
                <w:noProof/>
                <w:webHidden/>
              </w:rPr>
              <w:t>81</w:t>
            </w:r>
            <w:r>
              <w:rPr>
                <w:noProof/>
                <w:webHidden/>
              </w:rPr>
              <w:fldChar w:fldCharType="end"/>
            </w:r>
          </w:hyperlink>
        </w:p>
        <w:p w14:paraId="35F8063A" w14:textId="4124E9BF" w:rsidR="00C93419" w:rsidRDefault="00C93419">
          <w:pPr>
            <w:pStyle w:val="TOC2"/>
            <w:tabs>
              <w:tab w:val="right" w:leader="dot" w:pos="9376"/>
            </w:tabs>
            <w:rPr>
              <w:rFonts w:asciiTheme="minorHAnsi" w:eastAsiaTheme="minorEastAsia" w:hAnsiTheme="minorHAnsi"/>
              <w:noProof/>
              <w:sz w:val="22"/>
              <w:lang w:eastAsia="ja-JP"/>
            </w:rPr>
          </w:pPr>
          <w:hyperlink w:anchor="_Toc28993194" w:history="1">
            <w:r w:rsidRPr="00CA1141">
              <w:rPr>
                <w:rStyle w:val="Hyperlink"/>
                <w:noProof/>
              </w:rPr>
              <w:t>2. Sơ đồ tuần tự</w:t>
            </w:r>
            <w:r>
              <w:rPr>
                <w:noProof/>
                <w:webHidden/>
              </w:rPr>
              <w:tab/>
            </w:r>
            <w:r>
              <w:rPr>
                <w:noProof/>
                <w:webHidden/>
              </w:rPr>
              <w:fldChar w:fldCharType="begin"/>
            </w:r>
            <w:r>
              <w:rPr>
                <w:noProof/>
                <w:webHidden/>
              </w:rPr>
              <w:instrText xml:space="preserve"> PAGEREF _Toc28993194 \h </w:instrText>
            </w:r>
            <w:r>
              <w:rPr>
                <w:noProof/>
                <w:webHidden/>
              </w:rPr>
            </w:r>
            <w:r>
              <w:rPr>
                <w:noProof/>
                <w:webHidden/>
              </w:rPr>
              <w:fldChar w:fldCharType="separate"/>
            </w:r>
            <w:r w:rsidR="0005140D">
              <w:rPr>
                <w:noProof/>
                <w:webHidden/>
              </w:rPr>
              <w:t>82</w:t>
            </w:r>
            <w:r>
              <w:rPr>
                <w:noProof/>
                <w:webHidden/>
              </w:rPr>
              <w:fldChar w:fldCharType="end"/>
            </w:r>
          </w:hyperlink>
        </w:p>
        <w:p w14:paraId="0713B88A" w14:textId="5B258AE2" w:rsidR="00C93419" w:rsidRDefault="00C93419">
          <w:pPr>
            <w:pStyle w:val="TOC3"/>
            <w:tabs>
              <w:tab w:val="right" w:leader="dot" w:pos="9376"/>
            </w:tabs>
            <w:rPr>
              <w:rFonts w:asciiTheme="minorHAnsi" w:eastAsiaTheme="minorEastAsia" w:hAnsiTheme="minorHAnsi"/>
              <w:noProof/>
              <w:sz w:val="22"/>
              <w:lang w:eastAsia="ja-JP"/>
            </w:rPr>
          </w:pPr>
          <w:hyperlink w:anchor="_Toc28993195" w:history="1">
            <w:r w:rsidRPr="00CA1141">
              <w:rPr>
                <w:rStyle w:val="Hyperlink"/>
                <w:noProof/>
              </w:rPr>
              <w:t>2.1. Đăng nhập</w:t>
            </w:r>
            <w:r>
              <w:rPr>
                <w:noProof/>
                <w:webHidden/>
              </w:rPr>
              <w:tab/>
            </w:r>
            <w:r>
              <w:rPr>
                <w:noProof/>
                <w:webHidden/>
              </w:rPr>
              <w:fldChar w:fldCharType="begin"/>
            </w:r>
            <w:r>
              <w:rPr>
                <w:noProof/>
                <w:webHidden/>
              </w:rPr>
              <w:instrText xml:space="preserve"> PAGEREF _Toc28993195 \h </w:instrText>
            </w:r>
            <w:r>
              <w:rPr>
                <w:noProof/>
                <w:webHidden/>
              </w:rPr>
            </w:r>
            <w:r>
              <w:rPr>
                <w:noProof/>
                <w:webHidden/>
              </w:rPr>
              <w:fldChar w:fldCharType="separate"/>
            </w:r>
            <w:r w:rsidR="0005140D">
              <w:rPr>
                <w:noProof/>
                <w:webHidden/>
              </w:rPr>
              <w:t>82</w:t>
            </w:r>
            <w:r>
              <w:rPr>
                <w:noProof/>
                <w:webHidden/>
              </w:rPr>
              <w:fldChar w:fldCharType="end"/>
            </w:r>
          </w:hyperlink>
        </w:p>
        <w:p w14:paraId="1A9B34F7" w14:textId="29AE6D34" w:rsidR="00C93419" w:rsidRDefault="00C93419">
          <w:pPr>
            <w:pStyle w:val="TOC3"/>
            <w:tabs>
              <w:tab w:val="right" w:leader="dot" w:pos="9376"/>
            </w:tabs>
            <w:rPr>
              <w:rFonts w:asciiTheme="minorHAnsi" w:eastAsiaTheme="minorEastAsia" w:hAnsiTheme="minorHAnsi"/>
              <w:noProof/>
              <w:sz w:val="22"/>
              <w:lang w:eastAsia="ja-JP"/>
            </w:rPr>
          </w:pPr>
          <w:hyperlink w:anchor="_Toc28993196" w:history="1">
            <w:r w:rsidRPr="00CA1141">
              <w:rPr>
                <w:rStyle w:val="Hyperlink"/>
                <w:noProof/>
              </w:rPr>
              <w:t>2.2. Đăng xuất</w:t>
            </w:r>
            <w:r>
              <w:rPr>
                <w:noProof/>
                <w:webHidden/>
              </w:rPr>
              <w:tab/>
            </w:r>
            <w:r>
              <w:rPr>
                <w:noProof/>
                <w:webHidden/>
              </w:rPr>
              <w:fldChar w:fldCharType="begin"/>
            </w:r>
            <w:r>
              <w:rPr>
                <w:noProof/>
                <w:webHidden/>
              </w:rPr>
              <w:instrText xml:space="preserve"> PAGEREF _Toc28993196 \h </w:instrText>
            </w:r>
            <w:r>
              <w:rPr>
                <w:noProof/>
                <w:webHidden/>
              </w:rPr>
            </w:r>
            <w:r>
              <w:rPr>
                <w:noProof/>
                <w:webHidden/>
              </w:rPr>
              <w:fldChar w:fldCharType="separate"/>
            </w:r>
            <w:r w:rsidR="0005140D">
              <w:rPr>
                <w:noProof/>
                <w:webHidden/>
              </w:rPr>
              <w:t>82</w:t>
            </w:r>
            <w:r>
              <w:rPr>
                <w:noProof/>
                <w:webHidden/>
              </w:rPr>
              <w:fldChar w:fldCharType="end"/>
            </w:r>
          </w:hyperlink>
        </w:p>
        <w:p w14:paraId="4F4BAF5C" w14:textId="54A98966" w:rsidR="00C93419" w:rsidRDefault="00C93419">
          <w:pPr>
            <w:pStyle w:val="TOC3"/>
            <w:tabs>
              <w:tab w:val="right" w:leader="dot" w:pos="9376"/>
            </w:tabs>
            <w:rPr>
              <w:rFonts w:asciiTheme="minorHAnsi" w:eastAsiaTheme="minorEastAsia" w:hAnsiTheme="minorHAnsi"/>
              <w:noProof/>
              <w:sz w:val="22"/>
              <w:lang w:eastAsia="ja-JP"/>
            </w:rPr>
          </w:pPr>
          <w:hyperlink w:anchor="_Toc28993197" w:history="1">
            <w:r w:rsidRPr="00CA1141">
              <w:rPr>
                <w:rStyle w:val="Hyperlink"/>
                <w:noProof/>
              </w:rPr>
              <w:t>2.3. Đăng ký</w:t>
            </w:r>
            <w:r>
              <w:rPr>
                <w:noProof/>
                <w:webHidden/>
              </w:rPr>
              <w:tab/>
            </w:r>
            <w:r>
              <w:rPr>
                <w:noProof/>
                <w:webHidden/>
              </w:rPr>
              <w:fldChar w:fldCharType="begin"/>
            </w:r>
            <w:r>
              <w:rPr>
                <w:noProof/>
                <w:webHidden/>
              </w:rPr>
              <w:instrText xml:space="preserve"> PAGEREF _Toc28993197 \h </w:instrText>
            </w:r>
            <w:r>
              <w:rPr>
                <w:noProof/>
                <w:webHidden/>
              </w:rPr>
            </w:r>
            <w:r>
              <w:rPr>
                <w:noProof/>
                <w:webHidden/>
              </w:rPr>
              <w:fldChar w:fldCharType="separate"/>
            </w:r>
            <w:r w:rsidR="0005140D">
              <w:rPr>
                <w:noProof/>
                <w:webHidden/>
              </w:rPr>
              <w:t>83</w:t>
            </w:r>
            <w:r>
              <w:rPr>
                <w:noProof/>
                <w:webHidden/>
              </w:rPr>
              <w:fldChar w:fldCharType="end"/>
            </w:r>
          </w:hyperlink>
        </w:p>
        <w:p w14:paraId="25934F24" w14:textId="7D643A76" w:rsidR="00C93419" w:rsidRDefault="00C93419">
          <w:pPr>
            <w:pStyle w:val="TOC3"/>
            <w:tabs>
              <w:tab w:val="right" w:leader="dot" w:pos="9376"/>
            </w:tabs>
            <w:rPr>
              <w:rFonts w:asciiTheme="minorHAnsi" w:eastAsiaTheme="minorEastAsia" w:hAnsiTheme="minorHAnsi"/>
              <w:noProof/>
              <w:sz w:val="22"/>
              <w:lang w:eastAsia="ja-JP"/>
            </w:rPr>
          </w:pPr>
          <w:hyperlink w:anchor="_Toc28993198" w:history="1">
            <w:r w:rsidRPr="00CA1141">
              <w:rPr>
                <w:rStyle w:val="Hyperlink"/>
                <w:noProof/>
              </w:rPr>
              <w:t>2.4. Xem chi tiết sản phẩm</w:t>
            </w:r>
            <w:r>
              <w:rPr>
                <w:noProof/>
                <w:webHidden/>
              </w:rPr>
              <w:tab/>
            </w:r>
            <w:r>
              <w:rPr>
                <w:noProof/>
                <w:webHidden/>
              </w:rPr>
              <w:fldChar w:fldCharType="begin"/>
            </w:r>
            <w:r>
              <w:rPr>
                <w:noProof/>
                <w:webHidden/>
              </w:rPr>
              <w:instrText xml:space="preserve"> PAGEREF _Toc28993198 \h </w:instrText>
            </w:r>
            <w:r>
              <w:rPr>
                <w:noProof/>
                <w:webHidden/>
              </w:rPr>
            </w:r>
            <w:r>
              <w:rPr>
                <w:noProof/>
                <w:webHidden/>
              </w:rPr>
              <w:fldChar w:fldCharType="separate"/>
            </w:r>
            <w:r w:rsidR="0005140D">
              <w:rPr>
                <w:noProof/>
                <w:webHidden/>
              </w:rPr>
              <w:t>83</w:t>
            </w:r>
            <w:r>
              <w:rPr>
                <w:noProof/>
                <w:webHidden/>
              </w:rPr>
              <w:fldChar w:fldCharType="end"/>
            </w:r>
          </w:hyperlink>
        </w:p>
        <w:p w14:paraId="1F4FCF14" w14:textId="3AFAA990" w:rsidR="00C93419" w:rsidRDefault="00C93419">
          <w:pPr>
            <w:pStyle w:val="TOC3"/>
            <w:tabs>
              <w:tab w:val="right" w:leader="dot" w:pos="9376"/>
            </w:tabs>
            <w:rPr>
              <w:rFonts w:asciiTheme="minorHAnsi" w:eastAsiaTheme="minorEastAsia" w:hAnsiTheme="minorHAnsi"/>
              <w:noProof/>
              <w:sz w:val="22"/>
              <w:lang w:eastAsia="ja-JP"/>
            </w:rPr>
          </w:pPr>
          <w:hyperlink w:anchor="_Toc28993199" w:history="1">
            <w:r w:rsidRPr="00CA1141">
              <w:rPr>
                <w:rStyle w:val="Hyperlink"/>
                <w:noProof/>
              </w:rPr>
              <w:t>2.5. Quản lý giỏ hàng</w:t>
            </w:r>
            <w:r>
              <w:rPr>
                <w:noProof/>
                <w:webHidden/>
              </w:rPr>
              <w:tab/>
            </w:r>
            <w:r>
              <w:rPr>
                <w:noProof/>
                <w:webHidden/>
              </w:rPr>
              <w:fldChar w:fldCharType="begin"/>
            </w:r>
            <w:r>
              <w:rPr>
                <w:noProof/>
                <w:webHidden/>
              </w:rPr>
              <w:instrText xml:space="preserve"> PAGEREF _Toc28993199 \h </w:instrText>
            </w:r>
            <w:r>
              <w:rPr>
                <w:noProof/>
                <w:webHidden/>
              </w:rPr>
            </w:r>
            <w:r>
              <w:rPr>
                <w:noProof/>
                <w:webHidden/>
              </w:rPr>
              <w:fldChar w:fldCharType="separate"/>
            </w:r>
            <w:r w:rsidR="0005140D">
              <w:rPr>
                <w:noProof/>
                <w:webHidden/>
              </w:rPr>
              <w:t>84</w:t>
            </w:r>
            <w:r>
              <w:rPr>
                <w:noProof/>
                <w:webHidden/>
              </w:rPr>
              <w:fldChar w:fldCharType="end"/>
            </w:r>
          </w:hyperlink>
        </w:p>
        <w:p w14:paraId="53C7F22E" w14:textId="07BE6DDE" w:rsidR="00C93419" w:rsidRDefault="00C93419">
          <w:pPr>
            <w:pStyle w:val="TOC3"/>
            <w:tabs>
              <w:tab w:val="right" w:leader="dot" w:pos="9376"/>
            </w:tabs>
            <w:rPr>
              <w:rFonts w:asciiTheme="minorHAnsi" w:eastAsiaTheme="minorEastAsia" w:hAnsiTheme="minorHAnsi"/>
              <w:noProof/>
              <w:sz w:val="22"/>
              <w:lang w:eastAsia="ja-JP"/>
            </w:rPr>
          </w:pPr>
          <w:hyperlink w:anchor="_Toc28993200" w:history="1">
            <w:r w:rsidRPr="00CA1141">
              <w:rPr>
                <w:rStyle w:val="Hyperlink"/>
                <w:noProof/>
              </w:rPr>
              <w:t>2.6. Quá trình xác nhận đơn hàng</w:t>
            </w:r>
            <w:r>
              <w:rPr>
                <w:noProof/>
                <w:webHidden/>
              </w:rPr>
              <w:tab/>
            </w:r>
            <w:r>
              <w:rPr>
                <w:noProof/>
                <w:webHidden/>
              </w:rPr>
              <w:fldChar w:fldCharType="begin"/>
            </w:r>
            <w:r>
              <w:rPr>
                <w:noProof/>
                <w:webHidden/>
              </w:rPr>
              <w:instrText xml:space="preserve"> PAGEREF _Toc28993200 \h </w:instrText>
            </w:r>
            <w:r>
              <w:rPr>
                <w:noProof/>
                <w:webHidden/>
              </w:rPr>
            </w:r>
            <w:r>
              <w:rPr>
                <w:noProof/>
                <w:webHidden/>
              </w:rPr>
              <w:fldChar w:fldCharType="separate"/>
            </w:r>
            <w:r w:rsidR="0005140D">
              <w:rPr>
                <w:noProof/>
                <w:webHidden/>
              </w:rPr>
              <w:t>84</w:t>
            </w:r>
            <w:r>
              <w:rPr>
                <w:noProof/>
                <w:webHidden/>
              </w:rPr>
              <w:fldChar w:fldCharType="end"/>
            </w:r>
          </w:hyperlink>
        </w:p>
        <w:p w14:paraId="38A2A63A" w14:textId="4E8B0806" w:rsidR="00C93419" w:rsidRDefault="00C93419">
          <w:pPr>
            <w:pStyle w:val="TOC1"/>
            <w:rPr>
              <w:rFonts w:asciiTheme="minorHAnsi" w:eastAsiaTheme="minorEastAsia" w:hAnsiTheme="minorHAnsi"/>
              <w:noProof/>
              <w:sz w:val="22"/>
              <w:lang w:eastAsia="ja-JP"/>
            </w:rPr>
          </w:pPr>
          <w:hyperlink w:anchor="_Toc28993201" w:history="1">
            <w:r w:rsidRPr="00CA1141">
              <w:rPr>
                <w:rStyle w:val="Hyperlink"/>
                <w:noProof/>
              </w:rPr>
              <w:t>CHƯƠNG IV: XÂY DỰNG ỨNG DỤNG</w:t>
            </w:r>
            <w:r>
              <w:rPr>
                <w:noProof/>
                <w:webHidden/>
              </w:rPr>
              <w:tab/>
            </w:r>
            <w:r>
              <w:rPr>
                <w:noProof/>
                <w:webHidden/>
              </w:rPr>
              <w:fldChar w:fldCharType="begin"/>
            </w:r>
            <w:r>
              <w:rPr>
                <w:noProof/>
                <w:webHidden/>
              </w:rPr>
              <w:instrText xml:space="preserve"> PAGEREF _Toc28993201 \h </w:instrText>
            </w:r>
            <w:r>
              <w:rPr>
                <w:noProof/>
                <w:webHidden/>
              </w:rPr>
            </w:r>
            <w:r>
              <w:rPr>
                <w:noProof/>
                <w:webHidden/>
              </w:rPr>
              <w:fldChar w:fldCharType="separate"/>
            </w:r>
            <w:r w:rsidR="0005140D">
              <w:rPr>
                <w:noProof/>
                <w:webHidden/>
              </w:rPr>
              <w:t>85</w:t>
            </w:r>
            <w:r>
              <w:rPr>
                <w:noProof/>
                <w:webHidden/>
              </w:rPr>
              <w:fldChar w:fldCharType="end"/>
            </w:r>
          </w:hyperlink>
        </w:p>
        <w:p w14:paraId="52CFDEE7" w14:textId="449D16F5" w:rsidR="00C93419" w:rsidRDefault="00C93419">
          <w:pPr>
            <w:pStyle w:val="TOC2"/>
            <w:tabs>
              <w:tab w:val="right" w:leader="dot" w:pos="9376"/>
            </w:tabs>
            <w:rPr>
              <w:rFonts w:asciiTheme="minorHAnsi" w:eastAsiaTheme="minorEastAsia" w:hAnsiTheme="minorHAnsi"/>
              <w:noProof/>
              <w:sz w:val="22"/>
              <w:lang w:eastAsia="ja-JP"/>
            </w:rPr>
          </w:pPr>
          <w:hyperlink w:anchor="_Toc28993202" w:history="1">
            <w:r w:rsidRPr="00CA1141">
              <w:rPr>
                <w:rStyle w:val="Hyperlink"/>
                <w:noProof/>
              </w:rPr>
              <w:t>1. Mô hình hóa dữ liệu</w:t>
            </w:r>
            <w:r>
              <w:rPr>
                <w:noProof/>
                <w:webHidden/>
              </w:rPr>
              <w:tab/>
            </w:r>
            <w:r>
              <w:rPr>
                <w:noProof/>
                <w:webHidden/>
              </w:rPr>
              <w:fldChar w:fldCharType="begin"/>
            </w:r>
            <w:r>
              <w:rPr>
                <w:noProof/>
                <w:webHidden/>
              </w:rPr>
              <w:instrText xml:space="preserve"> PAGEREF _Toc28993202 \h </w:instrText>
            </w:r>
            <w:r>
              <w:rPr>
                <w:noProof/>
                <w:webHidden/>
              </w:rPr>
            </w:r>
            <w:r>
              <w:rPr>
                <w:noProof/>
                <w:webHidden/>
              </w:rPr>
              <w:fldChar w:fldCharType="separate"/>
            </w:r>
            <w:r w:rsidR="0005140D">
              <w:rPr>
                <w:noProof/>
                <w:webHidden/>
              </w:rPr>
              <w:t>85</w:t>
            </w:r>
            <w:r>
              <w:rPr>
                <w:noProof/>
                <w:webHidden/>
              </w:rPr>
              <w:fldChar w:fldCharType="end"/>
            </w:r>
          </w:hyperlink>
        </w:p>
        <w:p w14:paraId="0BA729F9" w14:textId="1BE611D7" w:rsidR="00C93419" w:rsidRDefault="00C93419">
          <w:pPr>
            <w:pStyle w:val="TOC2"/>
            <w:tabs>
              <w:tab w:val="right" w:leader="dot" w:pos="9376"/>
            </w:tabs>
            <w:rPr>
              <w:rFonts w:asciiTheme="minorHAnsi" w:eastAsiaTheme="minorEastAsia" w:hAnsiTheme="minorHAnsi"/>
              <w:noProof/>
              <w:sz w:val="22"/>
              <w:lang w:eastAsia="ja-JP"/>
            </w:rPr>
          </w:pPr>
          <w:hyperlink w:anchor="_Toc28993203" w:history="1">
            <w:r w:rsidRPr="00CA1141">
              <w:rPr>
                <w:rStyle w:val="Hyperlink"/>
                <w:noProof/>
              </w:rPr>
              <w:t>2. Đặc tả mô hình</w:t>
            </w:r>
            <w:r>
              <w:rPr>
                <w:noProof/>
                <w:webHidden/>
              </w:rPr>
              <w:tab/>
            </w:r>
            <w:r>
              <w:rPr>
                <w:noProof/>
                <w:webHidden/>
              </w:rPr>
              <w:fldChar w:fldCharType="begin"/>
            </w:r>
            <w:r>
              <w:rPr>
                <w:noProof/>
                <w:webHidden/>
              </w:rPr>
              <w:instrText xml:space="preserve"> PAGEREF _Toc28993203 \h </w:instrText>
            </w:r>
            <w:r>
              <w:rPr>
                <w:noProof/>
                <w:webHidden/>
              </w:rPr>
            </w:r>
            <w:r>
              <w:rPr>
                <w:noProof/>
                <w:webHidden/>
              </w:rPr>
              <w:fldChar w:fldCharType="separate"/>
            </w:r>
            <w:r w:rsidR="0005140D">
              <w:rPr>
                <w:noProof/>
                <w:webHidden/>
              </w:rPr>
              <w:t>85</w:t>
            </w:r>
            <w:r>
              <w:rPr>
                <w:noProof/>
                <w:webHidden/>
              </w:rPr>
              <w:fldChar w:fldCharType="end"/>
            </w:r>
          </w:hyperlink>
        </w:p>
        <w:p w14:paraId="2701F812" w14:textId="173BF5A8" w:rsidR="00C93419" w:rsidRDefault="00C93419">
          <w:pPr>
            <w:pStyle w:val="TOC2"/>
            <w:tabs>
              <w:tab w:val="right" w:leader="dot" w:pos="9376"/>
            </w:tabs>
            <w:rPr>
              <w:rFonts w:asciiTheme="minorHAnsi" w:eastAsiaTheme="minorEastAsia" w:hAnsiTheme="minorHAnsi"/>
              <w:noProof/>
              <w:sz w:val="22"/>
              <w:lang w:eastAsia="ja-JP"/>
            </w:rPr>
          </w:pPr>
          <w:hyperlink w:anchor="_Toc28993204" w:history="1">
            <w:r w:rsidRPr="00CA1141">
              <w:rPr>
                <w:rStyle w:val="Hyperlink"/>
                <w:noProof/>
              </w:rPr>
              <w:t>3. Web Service</w:t>
            </w:r>
            <w:r>
              <w:rPr>
                <w:noProof/>
                <w:webHidden/>
              </w:rPr>
              <w:tab/>
            </w:r>
            <w:r>
              <w:rPr>
                <w:noProof/>
                <w:webHidden/>
              </w:rPr>
              <w:fldChar w:fldCharType="begin"/>
            </w:r>
            <w:r>
              <w:rPr>
                <w:noProof/>
                <w:webHidden/>
              </w:rPr>
              <w:instrText xml:space="preserve"> PAGEREF _Toc28993204 \h </w:instrText>
            </w:r>
            <w:r>
              <w:rPr>
                <w:noProof/>
                <w:webHidden/>
              </w:rPr>
            </w:r>
            <w:r>
              <w:rPr>
                <w:noProof/>
                <w:webHidden/>
              </w:rPr>
              <w:fldChar w:fldCharType="separate"/>
            </w:r>
            <w:r w:rsidR="0005140D">
              <w:rPr>
                <w:noProof/>
                <w:webHidden/>
              </w:rPr>
              <w:t>87</w:t>
            </w:r>
            <w:r>
              <w:rPr>
                <w:noProof/>
                <w:webHidden/>
              </w:rPr>
              <w:fldChar w:fldCharType="end"/>
            </w:r>
          </w:hyperlink>
        </w:p>
        <w:p w14:paraId="11969060" w14:textId="655BDB48" w:rsidR="00C93419" w:rsidRDefault="00C93419">
          <w:pPr>
            <w:pStyle w:val="TOC2"/>
            <w:tabs>
              <w:tab w:val="right" w:leader="dot" w:pos="9376"/>
            </w:tabs>
            <w:rPr>
              <w:rFonts w:asciiTheme="minorHAnsi" w:eastAsiaTheme="minorEastAsia" w:hAnsiTheme="minorHAnsi"/>
              <w:noProof/>
              <w:sz w:val="22"/>
              <w:lang w:eastAsia="ja-JP"/>
            </w:rPr>
          </w:pPr>
          <w:hyperlink w:anchor="_Toc28993205" w:history="1">
            <w:r w:rsidRPr="00CA1141">
              <w:rPr>
                <w:rStyle w:val="Hyperlink"/>
                <w:noProof/>
              </w:rPr>
              <w:t>4. Android</w:t>
            </w:r>
            <w:r>
              <w:rPr>
                <w:noProof/>
                <w:webHidden/>
              </w:rPr>
              <w:tab/>
            </w:r>
            <w:r>
              <w:rPr>
                <w:noProof/>
                <w:webHidden/>
              </w:rPr>
              <w:fldChar w:fldCharType="begin"/>
            </w:r>
            <w:r>
              <w:rPr>
                <w:noProof/>
                <w:webHidden/>
              </w:rPr>
              <w:instrText xml:space="preserve"> PAGEREF _Toc28993205 \h </w:instrText>
            </w:r>
            <w:r>
              <w:rPr>
                <w:noProof/>
                <w:webHidden/>
              </w:rPr>
            </w:r>
            <w:r>
              <w:rPr>
                <w:noProof/>
                <w:webHidden/>
              </w:rPr>
              <w:fldChar w:fldCharType="separate"/>
            </w:r>
            <w:r w:rsidR="0005140D">
              <w:rPr>
                <w:noProof/>
                <w:webHidden/>
              </w:rPr>
              <w:t>89</w:t>
            </w:r>
            <w:r>
              <w:rPr>
                <w:noProof/>
                <w:webHidden/>
              </w:rPr>
              <w:fldChar w:fldCharType="end"/>
            </w:r>
          </w:hyperlink>
        </w:p>
        <w:p w14:paraId="582D7170" w14:textId="44AE79EC" w:rsidR="00C93419" w:rsidRDefault="00C93419">
          <w:pPr>
            <w:pStyle w:val="TOC3"/>
            <w:tabs>
              <w:tab w:val="right" w:leader="dot" w:pos="9376"/>
            </w:tabs>
            <w:rPr>
              <w:rFonts w:asciiTheme="minorHAnsi" w:eastAsiaTheme="minorEastAsia" w:hAnsiTheme="minorHAnsi"/>
              <w:noProof/>
              <w:sz w:val="22"/>
              <w:lang w:eastAsia="ja-JP"/>
            </w:rPr>
          </w:pPr>
          <w:hyperlink w:anchor="_Toc28993206" w:history="1">
            <w:r w:rsidRPr="00CA1141">
              <w:rPr>
                <w:rStyle w:val="Hyperlink"/>
                <w:bCs/>
                <w:noProof/>
              </w:rPr>
              <w:t>4.1. Package adapter</w:t>
            </w:r>
            <w:r>
              <w:rPr>
                <w:noProof/>
                <w:webHidden/>
              </w:rPr>
              <w:tab/>
            </w:r>
            <w:r>
              <w:rPr>
                <w:noProof/>
                <w:webHidden/>
              </w:rPr>
              <w:fldChar w:fldCharType="begin"/>
            </w:r>
            <w:r>
              <w:rPr>
                <w:noProof/>
                <w:webHidden/>
              </w:rPr>
              <w:instrText xml:space="preserve"> PAGEREF _Toc28993206 \h </w:instrText>
            </w:r>
            <w:r>
              <w:rPr>
                <w:noProof/>
                <w:webHidden/>
              </w:rPr>
            </w:r>
            <w:r>
              <w:rPr>
                <w:noProof/>
                <w:webHidden/>
              </w:rPr>
              <w:fldChar w:fldCharType="separate"/>
            </w:r>
            <w:r w:rsidR="0005140D">
              <w:rPr>
                <w:noProof/>
                <w:webHidden/>
              </w:rPr>
              <w:t>89</w:t>
            </w:r>
            <w:r>
              <w:rPr>
                <w:noProof/>
                <w:webHidden/>
              </w:rPr>
              <w:fldChar w:fldCharType="end"/>
            </w:r>
          </w:hyperlink>
        </w:p>
        <w:p w14:paraId="6265C93A" w14:textId="28030AFD" w:rsidR="00C93419" w:rsidRDefault="00C93419">
          <w:pPr>
            <w:pStyle w:val="TOC3"/>
            <w:tabs>
              <w:tab w:val="right" w:leader="dot" w:pos="9376"/>
            </w:tabs>
            <w:rPr>
              <w:rFonts w:asciiTheme="minorHAnsi" w:eastAsiaTheme="minorEastAsia" w:hAnsiTheme="minorHAnsi"/>
              <w:noProof/>
              <w:sz w:val="22"/>
              <w:lang w:eastAsia="ja-JP"/>
            </w:rPr>
          </w:pPr>
          <w:hyperlink w:anchor="_Toc28993207" w:history="1">
            <w:r w:rsidRPr="00CA1141">
              <w:rPr>
                <w:rStyle w:val="Hyperlink"/>
                <w:noProof/>
              </w:rPr>
              <w:t>4.2. Package fragments</w:t>
            </w:r>
            <w:r>
              <w:rPr>
                <w:noProof/>
                <w:webHidden/>
              </w:rPr>
              <w:tab/>
            </w:r>
            <w:r>
              <w:rPr>
                <w:noProof/>
                <w:webHidden/>
              </w:rPr>
              <w:fldChar w:fldCharType="begin"/>
            </w:r>
            <w:r>
              <w:rPr>
                <w:noProof/>
                <w:webHidden/>
              </w:rPr>
              <w:instrText xml:space="preserve"> PAGEREF _Toc28993207 \h </w:instrText>
            </w:r>
            <w:r>
              <w:rPr>
                <w:noProof/>
                <w:webHidden/>
              </w:rPr>
            </w:r>
            <w:r>
              <w:rPr>
                <w:noProof/>
                <w:webHidden/>
              </w:rPr>
              <w:fldChar w:fldCharType="separate"/>
            </w:r>
            <w:r w:rsidR="0005140D">
              <w:rPr>
                <w:noProof/>
                <w:webHidden/>
              </w:rPr>
              <w:t>90</w:t>
            </w:r>
            <w:r>
              <w:rPr>
                <w:noProof/>
                <w:webHidden/>
              </w:rPr>
              <w:fldChar w:fldCharType="end"/>
            </w:r>
          </w:hyperlink>
        </w:p>
        <w:p w14:paraId="75E5935A" w14:textId="2212624A" w:rsidR="00C93419" w:rsidRDefault="00C93419">
          <w:pPr>
            <w:pStyle w:val="TOC3"/>
            <w:tabs>
              <w:tab w:val="right" w:leader="dot" w:pos="9376"/>
            </w:tabs>
            <w:rPr>
              <w:rFonts w:asciiTheme="minorHAnsi" w:eastAsiaTheme="minorEastAsia" w:hAnsiTheme="minorHAnsi"/>
              <w:noProof/>
              <w:sz w:val="22"/>
              <w:lang w:eastAsia="ja-JP"/>
            </w:rPr>
          </w:pPr>
          <w:hyperlink w:anchor="_Toc28993208" w:history="1">
            <w:r w:rsidRPr="00CA1141">
              <w:rPr>
                <w:rStyle w:val="Hyperlink"/>
                <w:noProof/>
              </w:rPr>
              <w:t>4.3. Package helper</w:t>
            </w:r>
            <w:r>
              <w:rPr>
                <w:noProof/>
                <w:webHidden/>
              </w:rPr>
              <w:tab/>
            </w:r>
            <w:r>
              <w:rPr>
                <w:noProof/>
                <w:webHidden/>
              </w:rPr>
              <w:fldChar w:fldCharType="begin"/>
            </w:r>
            <w:r>
              <w:rPr>
                <w:noProof/>
                <w:webHidden/>
              </w:rPr>
              <w:instrText xml:space="preserve"> PAGEREF _Toc28993208 \h </w:instrText>
            </w:r>
            <w:r>
              <w:rPr>
                <w:noProof/>
                <w:webHidden/>
              </w:rPr>
            </w:r>
            <w:r>
              <w:rPr>
                <w:noProof/>
                <w:webHidden/>
              </w:rPr>
              <w:fldChar w:fldCharType="separate"/>
            </w:r>
            <w:r w:rsidR="0005140D">
              <w:rPr>
                <w:noProof/>
                <w:webHidden/>
              </w:rPr>
              <w:t>90</w:t>
            </w:r>
            <w:r>
              <w:rPr>
                <w:noProof/>
                <w:webHidden/>
              </w:rPr>
              <w:fldChar w:fldCharType="end"/>
            </w:r>
          </w:hyperlink>
        </w:p>
        <w:p w14:paraId="0352E95F" w14:textId="6E3B8FCB" w:rsidR="00C93419" w:rsidRDefault="00C93419">
          <w:pPr>
            <w:pStyle w:val="TOC3"/>
            <w:tabs>
              <w:tab w:val="right" w:leader="dot" w:pos="9376"/>
            </w:tabs>
            <w:rPr>
              <w:rFonts w:asciiTheme="minorHAnsi" w:eastAsiaTheme="minorEastAsia" w:hAnsiTheme="minorHAnsi"/>
              <w:noProof/>
              <w:sz w:val="22"/>
              <w:lang w:eastAsia="ja-JP"/>
            </w:rPr>
          </w:pPr>
          <w:hyperlink w:anchor="_Toc28993209" w:history="1">
            <w:r w:rsidRPr="00CA1141">
              <w:rPr>
                <w:rStyle w:val="Hyperlink"/>
                <w:noProof/>
              </w:rPr>
              <w:t>4.4. Package hhhai0304.dfc:</w:t>
            </w:r>
            <w:r>
              <w:rPr>
                <w:noProof/>
                <w:webHidden/>
              </w:rPr>
              <w:tab/>
            </w:r>
            <w:r>
              <w:rPr>
                <w:noProof/>
                <w:webHidden/>
              </w:rPr>
              <w:fldChar w:fldCharType="begin"/>
            </w:r>
            <w:r>
              <w:rPr>
                <w:noProof/>
                <w:webHidden/>
              </w:rPr>
              <w:instrText xml:space="preserve"> PAGEREF _Toc28993209 \h </w:instrText>
            </w:r>
            <w:r>
              <w:rPr>
                <w:noProof/>
                <w:webHidden/>
              </w:rPr>
            </w:r>
            <w:r>
              <w:rPr>
                <w:noProof/>
                <w:webHidden/>
              </w:rPr>
              <w:fldChar w:fldCharType="separate"/>
            </w:r>
            <w:r w:rsidR="0005140D">
              <w:rPr>
                <w:noProof/>
                <w:webHidden/>
              </w:rPr>
              <w:t>93</w:t>
            </w:r>
            <w:r>
              <w:rPr>
                <w:noProof/>
                <w:webHidden/>
              </w:rPr>
              <w:fldChar w:fldCharType="end"/>
            </w:r>
          </w:hyperlink>
        </w:p>
        <w:p w14:paraId="1ECF96CA" w14:textId="2223E28B" w:rsidR="00C93419" w:rsidRDefault="00C93419">
          <w:pPr>
            <w:pStyle w:val="TOC3"/>
            <w:tabs>
              <w:tab w:val="right" w:leader="dot" w:pos="9376"/>
            </w:tabs>
            <w:rPr>
              <w:rFonts w:asciiTheme="minorHAnsi" w:eastAsiaTheme="minorEastAsia" w:hAnsiTheme="minorHAnsi"/>
              <w:noProof/>
              <w:sz w:val="22"/>
              <w:lang w:eastAsia="ja-JP"/>
            </w:rPr>
          </w:pPr>
          <w:hyperlink w:anchor="_Toc28993210" w:history="1">
            <w:r w:rsidRPr="00CA1141">
              <w:rPr>
                <w:rStyle w:val="Hyperlink"/>
                <w:noProof/>
              </w:rPr>
              <w:t xml:space="preserve">4.5. </w:t>
            </w:r>
            <w:r w:rsidRPr="00CA1141">
              <w:rPr>
                <w:rStyle w:val="Hyperlink"/>
                <w:rFonts w:cs="Times New Roman"/>
                <w:noProof/>
              </w:rPr>
              <w:t>Package item</w:t>
            </w:r>
            <w:r>
              <w:rPr>
                <w:noProof/>
                <w:webHidden/>
              </w:rPr>
              <w:tab/>
            </w:r>
            <w:r>
              <w:rPr>
                <w:noProof/>
                <w:webHidden/>
              </w:rPr>
              <w:fldChar w:fldCharType="begin"/>
            </w:r>
            <w:r>
              <w:rPr>
                <w:noProof/>
                <w:webHidden/>
              </w:rPr>
              <w:instrText xml:space="preserve"> PAGEREF _Toc28993210 \h </w:instrText>
            </w:r>
            <w:r>
              <w:rPr>
                <w:noProof/>
                <w:webHidden/>
              </w:rPr>
            </w:r>
            <w:r>
              <w:rPr>
                <w:noProof/>
                <w:webHidden/>
              </w:rPr>
              <w:fldChar w:fldCharType="separate"/>
            </w:r>
            <w:r w:rsidR="0005140D">
              <w:rPr>
                <w:noProof/>
                <w:webHidden/>
              </w:rPr>
              <w:t>96</w:t>
            </w:r>
            <w:r>
              <w:rPr>
                <w:noProof/>
                <w:webHidden/>
              </w:rPr>
              <w:fldChar w:fldCharType="end"/>
            </w:r>
          </w:hyperlink>
        </w:p>
        <w:p w14:paraId="1CD87C7C" w14:textId="5DE5F74C" w:rsidR="00C93419" w:rsidRDefault="00C93419">
          <w:pPr>
            <w:pStyle w:val="TOC1"/>
            <w:rPr>
              <w:rFonts w:asciiTheme="minorHAnsi" w:eastAsiaTheme="minorEastAsia" w:hAnsiTheme="minorHAnsi"/>
              <w:noProof/>
              <w:sz w:val="22"/>
              <w:lang w:eastAsia="ja-JP"/>
            </w:rPr>
          </w:pPr>
          <w:hyperlink w:anchor="_Toc28993211" w:history="1">
            <w:r w:rsidRPr="00CA1141">
              <w:rPr>
                <w:rStyle w:val="Hyperlink"/>
                <w:rFonts w:cs="Times New Roman"/>
                <w:noProof/>
                <w:lang w:val="vi-VN"/>
              </w:rPr>
              <w:t>CHƯƠNG VI: THIẾT KẾ GIAO DIỆN VÀ CHỨC NĂNG</w:t>
            </w:r>
            <w:r>
              <w:rPr>
                <w:noProof/>
                <w:webHidden/>
              </w:rPr>
              <w:tab/>
            </w:r>
            <w:r>
              <w:rPr>
                <w:noProof/>
                <w:webHidden/>
              </w:rPr>
              <w:fldChar w:fldCharType="begin"/>
            </w:r>
            <w:r>
              <w:rPr>
                <w:noProof/>
                <w:webHidden/>
              </w:rPr>
              <w:instrText xml:space="preserve"> PAGEREF _Toc28993211 \h </w:instrText>
            </w:r>
            <w:r>
              <w:rPr>
                <w:noProof/>
                <w:webHidden/>
              </w:rPr>
            </w:r>
            <w:r>
              <w:rPr>
                <w:noProof/>
                <w:webHidden/>
              </w:rPr>
              <w:fldChar w:fldCharType="separate"/>
            </w:r>
            <w:r w:rsidR="0005140D">
              <w:rPr>
                <w:noProof/>
                <w:webHidden/>
              </w:rPr>
              <w:t>97</w:t>
            </w:r>
            <w:r>
              <w:rPr>
                <w:noProof/>
                <w:webHidden/>
              </w:rPr>
              <w:fldChar w:fldCharType="end"/>
            </w:r>
          </w:hyperlink>
        </w:p>
        <w:p w14:paraId="382C54E6" w14:textId="55546BEA" w:rsidR="00C93419" w:rsidRDefault="00C93419">
          <w:pPr>
            <w:pStyle w:val="TOC2"/>
            <w:tabs>
              <w:tab w:val="right" w:leader="dot" w:pos="9376"/>
            </w:tabs>
            <w:rPr>
              <w:rFonts w:asciiTheme="minorHAnsi" w:eastAsiaTheme="minorEastAsia" w:hAnsiTheme="minorHAnsi"/>
              <w:noProof/>
              <w:sz w:val="22"/>
              <w:lang w:eastAsia="ja-JP"/>
            </w:rPr>
          </w:pPr>
          <w:hyperlink w:anchor="_Toc28993212" w:history="1">
            <w:r w:rsidRPr="00CA1141">
              <w:rPr>
                <w:rStyle w:val="Hyperlink"/>
                <w:noProof/>
              </w:rPr>
              <w:t>1. Màn hình khởi động</w:t>
            </w:r>
            <w:r>
              <w:rPr>
                <w:noProof/>
                <w:webHidden/>
              </w:rPr>
              <w:tab/>
            </w:r>
            <w:r>
              <w:rPr>
                <w:noProof/>
                <w:webHidden/>
              </w:rPr>
              <w:fldChar w:fldCharType="begin"/>
            </w:r>
            <w:r>
              <w:rPr>
                <w:noProof/>
                <w:webHidden/>
              </w:rPr>
              <w:instrText xml:space="preserve"> PAGEREF _Toc28993212 \h </w:instrText>
            </w:r>
            <w:r>
              <w:rPr>
                <w:noProof/>
                <w:webHidden/>
              </w:rPr>
            </w:r>
            <w:r>
              <w:rPr>
                <w:noProof/>
                <w:webHidden/>
              </w:rPr>
              <w:fldChar w:fldCharType="separate"/>
            </w:r>
            <w:r w:rsidR="0005140D">
              <w:rPr>
                <w:noProof/>
                <w:webHidden/>
              </w:rPr>
              <w:t>97</w:t>
            </w:r>
            <w:r>
              <w:rPr>
                <w:noProof/>
                <w:webHidden/>
              </w:rPr>
              <w:fldChar w:fldCharType="end"/>
            </w:r>
          </w:hyperlink>
        </w:p>
        <w:p w14:paraId="17C1C9B5" w14:textId="41A943B5" w:rsidR="00C93419" w:rsidRDefault="00C93419">
          <w:pPr>
            <w:pStyle w:val="TOC2"/>
            <w:tabs>
              <w:tab w:val="right" w:leader="dot" w:pos="9376"/>
            </w:tabs>
            <w:rPr>
              <w:rFonts w:asciiTheme="minorHAnsi" w:eastAsiaTheme="minorEastAsia" w:hAnsiTheme="minorHAnsi"/>
              <w:noProof/>
              <w:sz w:val="22"/>
              <w:lang w:eastAsia="ja-JP"/>
            </w:rPr>
          </w:pPr>
          <w:hyperlink w:anchor="_Toc28993213" w:history="1">
            <w:r w:rsidRPr="00CA1141">
              <w:rPr>
                <w:rStyle w:val="Hyperlink"/>
                <w:noProof/>
              </w:rPr>
              <w:t>2. Màn hình đăng nhập</w:t>
            </w:r>
            <w:r>
              <w:rPr>
                <w:noProof/>
                <w:webHidden/>
              </w:rPr>
              <w:tab/>
            </w:r>
            <w:r>
              <w:rPr>
                <w:noProof/>
                <w:webHidden/>
              </w:rPr>
              <w:fldChar w:fldCharType="begin"/>
            </w:r>
            <w:r>
              <w:rPr>
                <w:noProof/>
                <w:webHidden/>
              </w:rPr>
              <w:instrText xml:space="preserve"> PAGEREF _Toc28993213 \h </w:instrText>
            </w:r>
            <w:r>
              <w:rPr>
                <w:noProof/>
                <w:webHidden/>
              </w:rPr>
            </w:r>
            <w:r>
              <w:rPr>
                <w:noProof/>
                <w:webHidden/>
              </w:rPr>
              <w:fldChar w:fldCharType="separate"/>
            </w:r>
            <w:r w:rsidR="0005140D">
              <w:rPr>
                <w:noProof/>
                <w:webHidden/>
              </w:rPr>
              <w:t>98</w:t>
            </w:r>
            <w:r>
              <w:rPr>
                <w:noProof/>
                <w:webHidden/>
              </w:rPr>
              <w:fldChar w:fldCharType="end"/>
            </w:r>
          </w:hyperlink>
        </w:p>
        <w:p w14:paraId="0063E98B" w14:textId="6A435A25" w:rsidR="00C93419" w:rsidRDefault="00C93419">
          <w:pPr>
            <w:pStyle w:val="TOC2"/>
            <w:tabs>
              <w:tab w:val="right" w:leader="dot" w:pos="9376"/>
            </w:tabs>
            <w:rPr>
              <w:rFonts w:asciiTheme="minorHAnsi" w:eastAsiaTheme="minorEastAsia" w:hAnsiTheme="minorHAnsi"/>
              <w:noProof/>
              <w:sz w:val="22"/>
              <w:lang w:eastAsia="ja-JP"/>
            </w:rPr>
          </w:pPr>
          <w:hyperlink w:anchor="_Toc28993214" w:history="1">
            <w:r w:rsidRPr="00CA1141">
              <w:rPr>
                <w:rStyle w:val="Hyperlink"/>
                <w:noProof/>
              </w:rPr>
              <w:t>3. Màn hình giao diện món ăn</w:t>
            </w:r>
            <w:r>
              <w:rPr>
                <w:noProof/>
                <w:webHidden/>
              </w:rPr>
              <w:tab/>
            </w:r>
            <w:r>
              <w:rPr>
                <w:noProof/>
                <w:webHidden/>
              </w:rPr>
              <w:fldChar w:fldCharType="begin"/>
            </w:r>
            <w:r>
              <w:rPr>
                <w:noProof/>
                <w:webHidden/>
              </w:rPr>
              <w:instrText xml:space="preserve"> PAGEREF _Toc28993214 \h </w:instrText>
            </w:r>
            <w:r>
              <w:rPr>
                <w:noProof/>
                <w:webHidden/>
              </w:rPr>
            </w:r>
            <w:r>
              <w:rPr>
                <w:noProof/>
                <w:webHidden/>
              </w:rPr>
              <w:fldChar w:fldCharType="separate"/>
            </w:r>
            <w:r w:rsidR="0005140D">
              <w:rPr>
                <w:noProof/>
                <w:webHidden/>
              </w:rPr>
              <w:t>99</w:t>
            </w:r>
            <w:r>
              <w:rPr>
                <w:noProof/>
                <w:webHidden/>
              </w:rPr>
              <w:fldChar w:fldCharType="end"/>
            </w:r>
          </w:hyperlink>
        </w:p>
        <w:p w14:paraId="1403233C" w14:textId="7E5C45AE" w:rsidR="00C93419" w:rsidRDefault="00C93419">
          <w:pPr>
            <w:pStyle w:val="TOC2"/>
            <w:tabs>
              <w:tab w:val="right" w:leader="dot" w:pos="9376"/>
            </w:tabs>
            <w:rPr>
              <w:rFonts w:asciiTheme="minorHAnsi" w:eastAsiaTheme="minorEastAsia" w:hAnsiTheme="minorHAnsi"/>
              <w:noProof/>
              <w:sz w:val="22"/>
              <w:lang w:eastAsia="ja-JP"/>
            </w:rPr>
          </w:pPr>
          <w:hyperlink w:anchor="_Toc28993215" w:history="1">
            <w:r w:rsidRPr="00CA1141">
              <w:rPr>
                <w:rStyle w:val="Hyperlink"/>
                <w:noProof/>
              </w:rPr>
              <w:t>4. Màn hình danh mục của ứng dụng</w:t>
            </w:r>
            <w:r>
              <w:rPr>
                <w:noProof/>
                <w:webHidden/>
              </w:rPr>
              <w:tab/>
            </w:r>
            <w:r>
              <w:rPr>
                <w:noProof/>
                <w:webHidden/>
              </w:rPr>
              <w:fldChar w:fldCharType="begin"/>
            </w:r>
            <w:r>
              <w:rPr>
                <w:noProof/>
                <w:webHidden/>
              </w:rPr>
              <w:instrText xml:space="preserve"> PAGEREF _Toc28993215 \h </w:instrText>
            </w:r>
            <w:r>
              <w:rPr>
                <w:noProof/>
                <w:webHidden/>
              </w:rPr>
            </w:r>
            <w:r>
              <w:rPr>
                <w:noProof/>
                <w:webHidden/>
              </w:rPr>
              <w:fldChar w:fldCharType="separate"/>
            </w:r>
            <w:r w:rsidR="0005140D">
              <w:rPr>
                <w:noProof/>
                <w:webHidden/>
              </w:rPr>
              <w:t>100</w:t>
            </w:r>
            <w:r>
              <w:rPr>
                <w:noProof/>
                <w:webHidden/>
              </w:rPr>
              <w:fldChar w:fldCharType="end"/>
            </w:r>
          </w:hyperlink>
        </w:p>
        <w:p w14:paraId="576B6EF1" w14:textId="167AFD23" w:rsidR="00C93419" w:rsidRDefault="00C93419">
          <w:pPr>
            <w:pStyle w:val="TOC2"/>
            <w:tabs>
              <w:tab w:val="right" w:leader="dot" w:pos="9376"/>
            </w:tabs>
            <w:rPr>
              <w:rFonts w:asciiTheme="minorHAnsi" w:eastAsiaTheme="minorEastAsia" w:hAnsiTheme="minorHAnsi"/>
              <w:noProof/>
              <w:sz w:val="22"/>
              <w:lang w:eastAsia="ja-JP"/>
            </w:rPr>
          </w:pPr>
          <w:hyperlink w:anchor="_Toc28993216" w:history="1">
            <w:r w:rsidRPr="00CA1141">
              <w:rPr>
                <w:rStyle w:val="Hyperlink"/>
                <w:noProof/>
              </w:rPr>
              <w:t>5. Màn hình thông tin người dùng</w:t>
            </w:r>
            <w:r>
              <w:rPr>
                <w:noProof/>
                <w:webHidden/>
              </w:rPr>
              <w:tab/>
            </w:r>
            <w:r>
              <w:rPr>
                <w:noProof/>
                <w:webHidden/>
              </w:rPr>
              <w:fldChar w:fldCharType="begin"/>
            </w:r>
            <w:r>
              <w:rPr>
                <w:noProof/>
                <w:webHidden/>
              </w:rPr>
              <w:instrText xml:space="preserve"> PAGEREF _Toc28993216 \h </w:instrText>
            </w:r>
            <w:r>
              <w:rPr>
                <w:noProof/>
                <w:webHidden/>
              </w:rPr>
            </w:r>
            <w:r>
              <w:rPr>
                <w:noProof/>
                <w:webHidden/>
              </w:rPr>
              <w:fldChar w:fldCharType="separate"/>
            </w:r>
            <w:r w:rsidR="0005140D">
              <w:rPr>
                <w:noProof/>
                <w:webHidden/>
              </w:rPr>
              <w:t>101</w:t>
            </w:r>
            <w:r>
              <w:rPr>
                <w:noProof/>
                <w:webHidden/>
              </w:rPr>
              <w:fldChar w:fldCharType="end"/>
            </w:r>
          </w:hyperlink>
        </w:p>
        <w:p w14:paraId="4F8BF9F5" w14:textId="507A1D00" w:rsidR="00C93419" w:rsidRDefault="00C93419">
          <w:pPr>
            <w:pStyle w:val="TOC2"/>
            <w:tabs>
              <w:tab w:val="right" w:leader="dot" w:pos="9376"/>
            </w:tabs>
            <w:rPr>
              <w:rFonts w:asciiTheme="minorHAnsi" w:eastAsiaTheme="minorEastAsia" w:hAnsiTheme="minorHAnsi"/>
              <w:noProof/>
              <w:sz w:val="22"/>
              <w:lang w:eastAsia="ja-JP"/>
            </w:rPr>
          </w:pPr>
          <w:hyperlink w:anchor="_Toc28993217" w:history="1">
            <w:r w:rsidRPr="00CA1141">
              <w:rPr>
                <w:rStyle w:val="Hyperlink"/>
                <w:noProof/>
              </w:rPr>
              <w:t>6. Màn hình đổi mật khẩu của người dùng</w:t>
            </w:r>
            <w:r>
              <w:rPr>
                <w:noProof/>
                <w:webHidden/>
              </w:rPr>
              <w:tab/>
            </w:r>
            <w:r>
              <w:rPr>
                <w:noProof/>
                <w:webHidden/>
              </w:rPr>
              <w:fldChar w:fldCharType="begin"/>
            </w:r>
            <w:r>
              <w:rPr>
                <w:noProof/>
                <w:webHidden/>
              </w:rPr>
              <w:instrText xml:space="preserve"> PAGEREF _Toc28993217 \h </w:instrText>
            </w:r>
            <w:r>
              <w:rPr>
                <w:noProof/>
                <w:webHidden/>
              </w:rPr>
            </w:r>
            <w:r>
              <w:rPr>
                <w:noProof/>
                <w:webHidden/>
              </w:rPr>
              <w:fldChar w:fldCharType="separate"/>
            </w:r>
            <w:r w:rsidR="0005140D">
              <w:rPr>
                <w:noProof/>
                <w:webHidden/>
              </w:rPr>
              <w:t>102</w:t>
            </w:r>
            <w:r>
              <w:rPr>
                <w:noProof/>
                <w:webHidden/>
              </w:rPr>
              <w:fldChar w:fldCharType="end"/>
            </w:r>
          </w:hyperlink>
        </w:p>
        <w:p w14:paraId="48011953" w14:textId="4FE4D476" w:rsidR="00C93419" w:rsidRDefault="00C93419">
          <w:pPr>
            <w:pStyle w:val="TOC2"/>
            <w:tabs>
              <w:tab w:val="right" w:leader="dot" w:pos="9376"/>
            </w:tabs>
            <w:rPr>
              <w:rFonts w:asciiTheme="minorHAnsi" w:eastAsiaTheme="minorEastAsia" w:hAnsiTheme="minorHAnsi"/>
              <w:noProof/>
              <w:sz w:val="22"/>
              <w:lang w:eastAsia="ja-JP"/>
            </w:rPr>
          </w:pPr>
          <w:hyperlink w:anchor="_Toc28993218" w:history="1">
            <w:r w:rsidRPr="00CA1141">
              <w:rPr>
                <w:rStyle w:val="Hyperlink"/>
                <w:noProof/>
              </w:rPr>
              <w:t>7. Màn hình đổi thông tin người dùng</w:t>
            </w:r>
            <w:r>
              <w:rPr>
                <w:noProof/>
                <w:webHidden/>
              </w:rPr>
              <w:tab/>
            </w:r>
            <w:r>
              <w:rPr>
                <w:noProof/>
                <w:webHidden/>
              </w:rPr>
              <w:fldChar w:fldCharType="begin"/>
            </w:r>
            <w:r>
              <w:rPr>
                <w:noProof/>
                <w:webHidden/>
              </w:rPr>
              <w:instrText xml:space="preserve"> PAGEREF _Toc28993218 \h </w:instrText>
            </w:r>
            <w:r>
              <w:rPr>
                <w:noProof/>
                <w:webHidden/>
              </w:rPr>
            </w:r>
            <w:r>
              <w:rPr>
                <w:noProof/>
                <w:webHidden/>
              </w:rPr>
              <w:fldChar w:fldCharType="separate"/>
            </w:r>
            <w:r w:rsidR="0005140D">
              <w:rPr>
                <w:noProof/>
                <w:webHidden/>
              </w:rPr>
              <w:t>103</w:t>
            </w:r>
            <w:r>
              <w:rPr>
                <w:noProof/>
                <w:webHidden/>
              </w:rPr>
              <w:fldChar w:fldCharType="end"/>
            </w:r>
          </w:hyperlink>
        </w:p>
        <w:p w14:paraId="6D355F83" w14:textId="53BD9783" w:rsidR="00C93419" w:rsidRDefault="00C93419">
          <w:pPr>
            <w:pStyle w:val="TOC2"/>
            <w:tabs>
              <w:tab w:val="right" w:leader="dot" w:pos="9376"/>
            </w:tabs>
            <w:rPr>
              <w:rFonts w:asciiTheme="minorHAnsi" w:eastAsiaTheme="minorEastAsia" w:hAnsiTheme="minorHAnsi"/>
              <w:noProof/>
              <w:sz w:val="22"/>
              <w:lang w:eastAsia="ja-JP"/>
            </w:rPr>
          </w:pPr>
          <w:hyperlink w:anchor="_Toc28993219" w:history="1">
            <w:r w:rsidRPr="00CA1141">
              <w:rPr>
                <w:rStyle w:val="Hyperlink"/>
                <w:noProof/>
              </w:rPr>
              <w:t>8. Màn hình đăng ký tài khoản mới</w:t>
            </w:r>
            <w:r>
              <w:rPr>
                <w:noProof/>
                <w:webHidden/>
              </w:rPr>
              <w:tab/>
            </w:r>
            <w:r>
              <w:rPr>
                <w:noProof/>
                <w:webHidden/>
              </w:rPr>
              <w:fldChar w:fldCharType="begin"/>
            </w:r>
            <w:r>
              <w:rPr>
                <w:noProof/>
                <w:webHidden/>
              </w:rPr>
              <w:instrText xml:space="preserve"> PAGEREF _Toc28993219 \h </w:instrText>
            </w:r>
            <w:r>
              <w:rPr>
                <w:noProof/>
                <w:webHidden/>
              </w:rPr>
            </w:r>
            <w:r>
              <w:rPr>
                <w:noProof/>
                <w:webHidden/>
              </w:rPr>
              <w:fldChar w:fldCharType="separate"/>
            </w:r>
            <w:r w:rsidR="0005140D">
              <w:rPr>
                <w:noProof/>
                <w:webHidden/>
              </w:rPr>
              <w:t>104</w:t>
            </w:r>
            <w:r>
              <w:rPr>
                <w:noProof/>
                <w:webHidden/>
              </w:rPr>
              <w:fldChar w:fldCharType="end"/>
            </w:r>
          </w:hyperlink>
        </w:p>
        <w:p w14:paraId="339E270B" w14:textId="2B9EF352" w:rsidR="00C93419" w:rsidRDefault="00C93419">
          <w:pPr>
            <w:pStyle w:val="TOC2"/>
            <w:tabs>
              <w:tab w:val="right" w:leader="dot" w:pos="9376"/>
            </w:tabs>
            <w:rPr>
              <w:rFonts w:asciiTheme="minorHAnsi" w:eastAsiaTheme="minorEastAsia" w:hAnsiTheme="minorHAnsi"/>
              <w:noProof/>
              <w:sz w:val="22"/>
              <w:lang w:eastAsia="ja-JP"/>
            </w:rPr>
          </w:pPr>
          <w:hyperlink w:anchor="_Toc28993220" w:history="1">
            <w:r w:rsidRPr="00CA1141">
              <w:rPr>
                <w:rStyle w:val="Hyperlink"/>
                <w:noProof/>
              </w:rPr>
              <w:t>9. Màn hình tìm kiếm sản phẩm</w:t>
            </w:r>
            <w:r>
              <w:rPr>
                <w:noProof/>
                <w:webHidden/>
              </w:rPr>
              <w:tab/>
            </w:r>
            <w:r>
              <w:rPr>
                <w:noProof/>
                <w:webHidden/>
              </w:rPr>
              <w:fldChar w:fldCharType="begin"/>
            </w:r>
            <w:r>
              <w:rPr>
                <w:noProof/>
                <w:webHidden/>
              </w:rPr>
              <w:instrText xml:space="preserve"> PAGEREF _Toc28993220 \h </w:instrText>
            </w:r>
            <w:r>
              <w:rPr>
                <w:noProof/>
                <w:webHidden/>
              </w:rPr>
            </w:r>
            <w:r>
              <w:rPr>
                <w:noProof/>
                <w:webHidden/>
              </w:rPr>
              <w:fldChar w:fldCharType="separate"/>
            </w:r>
            <w:r w:rsidR="0005140D">
              <w:rPr>
                <w:noProof/>
                <w:webHidden/>
              </w:rPr>
              <w:t>105</w:t>
            </w:r>
            <w:r>
              <w:rPr>
                <w:noProof/>
                <w:webHidden/>
              </w:rPr>
              <w:fldChar w:fldCharType="end"/>
            </w:r>
          </w:hyperlink>
        </w:p>
        <w:p w14:paraId="554C8D9D" w14:textId="137BC1DF" w:rsidR="00C93419" w:rsidRDefault="00C93419">
          <w:pPr>
            <w:pStyle w:val="TOC2"/>
            <w:tabs>
              <w:tab w:val="right" w:leader="dot" w:pos="9376"/>
            </w:tabs>
            <w:rPr>
              <w:rFonts w:asciiTheme="minorHAnsi" w:eastAsiaTheme="minorEastAsia" w:hAnsiTheme="minorHAnsi"/>
              <w:noProof/>
              <w:sz w:val="22"/>
              <w:lang w:eastAsia="ja-JP"/>
            </w:rPr>
          </w:pPr>
          <w:hyperlink w:anchor="_Toc28993221" w:history="1">
            <w:r w:rsidRPr="00CA1141">
              <w:rPr>
                <w:rStyle w:val="Hyperlink"/>
                <w:noProof/>
              </w:rPr>
              <w:t>10. Màn hình sắp xếp sản phẩm</w:t>
            </w:r>
            <w:r>
              <w:rPr>
                <w:noProof/>
                <w:webHidden/>
              </w:rPr>
              <w:tab/>
            </w:r>
            <w:r>
              <w:rPr>
                <w:noProof/>
                <w:webHidden/>
              </w:rPr>
              <w:fldChar w:fldCharType="begin"/>
            </w:r>
            <w:r>
              <w:rPr>
                <w:noProof/>
                <w:webHidden/>
              </w:rPr>
              <w:instrText xml:space="preserve"> PAGEREF _Toc28993221 \h </w:instrText>
            </w:r>
            <w:r>
              <w:rPr>
                <w:noProof/>
                <w:webHidden/>
              </w:rPr>
            </w:r>
            <w:r>
              <w:rPr>
                <w:noProof/>
                <w:webHidden/>
              </w:rPr>
              <w:fldChar w:fldCharType="separate"/>
            </w:r>
            <w:r w:rsidR="0005140D">
              <w:rPr>
                <w:noProof/>
                <w:webHidden/>
              </w:rPr>
              <w:t>106</w:t>
            </w:r>
            <w:r>
              <w:rPr>
                <w:noProof/>
                <w:webHidden/>
              </w:rPr>
              <w:fldChar w:fldCharType="end"/>
            </w:r>
          </w:hyperlink>
        </w:p>
        <w:p w14:paraId="74E197D9" w14:textId="7E23E33F" w:rsidR="00C93419" w:rsidRDefault="00C93419">
          <w:pPr>
            <w:pStyle w:val="TOC2"/>
            <w:tabs>
              <w:tab w:val="right" w:leader="dot" w:pos="9376"/>
            </w:tabs>
            <w:rPr>
              <w:rFonts w:asciiTheme="minorHAnsi" w:eastAsiaTheme="minorEastAsia" w:hAnsiTheme="minorHAnsi"/>
              <w:noProof/>
              <w:sz w:val="22"/>
              <w:lang w:eastAsia="ja-JP"/>
            </w:rPr>
          </w:pPr>
          <w:hyperlink w:anchor="_Toc28993222" w:history="1">
            <w:r w:rsidRPr="00CA1141">
              <w:rPr>
                <w:rStyle w:val="Hyperlink"/>
                <w:noProof/>
              </w:rPr>
              <w:t>11. Màn hình giỏ hàng</w:t>
            </w:r>
            <w:r>
              <w:rPr>
                <w:noProof/>
                <w:webHidden/>
              </w:rPr>
              <w:tab/>
            </w:r>
            <w:r>
              <w:rPr>
                <w:noProof/>
                <w:webHidden/>
              </w:rPr>
              <w:fldChar w:fldCharType="begin"/>
            </w:r>
            <w:r>
              <w:rPr>
                <w:noProof/>
                <w:webHidden/>
              </w:rPr>
              <w:instrText xml:space="preserve"> PAGEREF _Toc28993222 \h </w:instrText>
            </w:r>
            <w:r>
              <w:rPr>
                <w:noProof/>
                <w:webHidden/>
              </w:rPr>
            </w:r>
            <w:r>
              <w:rPr>
                <w:noProof/>
                <w:webHidden/>
              </w:rPr>
              <w:fldChar w:fldCharType="separate"/>
            </w:r>
            <w:r w:rsidR="0005140D">
              <w:rPr>
                <w:noProof/>
                <w:webHidden/>
              </w:rPr>
              <w:t>107</w:t>
            </w:r>
            <w:r>
              <w:rPr>
                <w:noProof/>
                <w:webHidden/>
              </w:rPr>
              <w:fldChar w:fldCharType="end"/>
            </w:r>
          </w:hyperlink>
        </w:p>
        <w:p w14:paraId="0D8B5B8B" w14:textId="2ED8340D" w:rsidR="00C93419" w:rsidRDefault="00C93419">
          <w:pPr>
            <w:pStyle w:val="TOC2"/>
            <w:tabs>
              <w:tab w:val="right" w:leader="dot" w:pos="9376"/>
            </w:tabs>
            <w:rPr>
              <w:rFonts w:asciiTheme="minorHAnsi" w:eastAsiaTheme="minorEastAsia" w:hAnsiTheme="minorHAnsi"/>
              <w:noProof/>
              <w:sz w:val="22"/>
              <w:lang w:eastAsia="ja-JP"/>
            </w:rPr>
          </w:pPr>
          <w:hyperlink w:anchor="_Toc28993223" w:history="1">
            <w:r w:rsidRPr="00CA1141">
              <w:rPr>
                <w:rStyle w:val="Hyperlink"/>
                <w:noProof/>
              </w:rPr>
              <w:t>12. Màn hình thông tin đơn hàng</w:t>
            </w:r>
            <w:r>
              <w:rPr>
                <w:noProof/>
                <w:webHidden/>
              </w:rPr>
              <w:tab/>
            </w:r>
            <w:r>
              <w:rPr>
                <w:noProof/>
                <w:webHidden/>
              </w:rPr>
              <w:fldChar w:fldCharType="begin"/>
            </w:r>
            <w:r>
              <w:rPr>
                <w:noProof/>
                <w:webHidden/>
              </w:rPr>
              <w:instrText xml:space="preserve"> PAGEREF _Toc28993223 \h </w:instrText>
            </w:r>
            <w:r>
              <w:rPr>
                <w:noProof/>
                <w:webHidden/>
              </w:rPr>
            </w:r>
            <w:r>
              <w:rPr>
                <w:noProof/>
                <w:webHidden/>
              </w:rPr>
              <w:fldChar w:fldCharType="separate"/>
            </w:r>
            <w:r w:rsidR="0005140D">
              <w:rPr>
                <w:noProof/>
                <w:webHidden/>
              </w:rPr>
              <w:t>110</w:t>
            </w:r>
            <w:r>
              <w:rPr>
                <w:noProof/>
                <w:webHidden/>
              </w:rPr>
              <w:fldChar w:fldCharType="end"/>
            </w:r>
          </w:hyperlink>
        </w:p>
        <w:p w14:paraId="364392C7" w14:textId="4F466BA7" w:rsidR="00C93419" w:rsidRDefault="00C93419">
          <w:pPr>
            <w:pStyle w:val="TOC2"/>
            <w:tabs>
              <w:tab w:val="right" w:leader="dot" w:pos="9376"/>
            </w:tabs>
            <w:rPr>
              <w:rFonts w:asciiTheme="minorHAnsi" w:eastAsiaTheme="minorEastAsia" w:hAnsiTheme="minorHAnsi"/>
              <w:noProof/>
              <w:sz w:val="22"/>
              <w:lang w:eastAsia="ja-JP"/>
            </w:rPr>
          </w:pPr>
          <w:hyperlink w:anchor="_Toc28993224" w:history="1">
            <w:r w:rsidRPr="00CA1141">
              <w:rPr>
                <w:rStyle w:val="Hyperlink"/>
                <w:noProof/>
              </w:rPr>
              <w:t>13. Màn hình chi tiết sản phẩm</w:t>
            </w:r>
            <w:r>
              <w:rPr>
                <w:noProof/>
                <w:webHidden/>
              </w:rPr>
              <w:tab/>
            </w:r>
            <w:r>
              <w:rPr>
                <w:noProof/>
                <w:webHidden/>
              </w:rPr>
              <w:fldChar w:fldCharType="begin"/>
            </w:r>
            <w:r>
              <w:rPr>
                <w:noProof/>
                <w:webHidden/>
              </w:rPr>
              <w:instrText xml:space="preserve"> PAGEREF _Toc28993224 \h </w:instrText>
            </w:r>
            <w:r>
              <w:rPr>
                <w:noProof/>
                <w:webHidden/>
              </w:rPr>
            </w:r>
            <w:r>
              <w:rPr>
                <w:noProof/>
                <w:webHidden/>
              </w:rPr>
              <w:fldChar w:fldCharType="separate"/>
            </w:r>
            <w:r w:rsidR="0005140D">
              <w:rPr>
                <w:noProof/>
                <w:webHidden/>
              </w:rPr>
              <w:t>112</w:t>
            </w:r>
            <w:r>
              <w:rPr>
                <w:noProof/>
                <w:webHidden/>
              </w:rPr>
              <w:fldChar w:fldCharType="end"/>
            </w:r>
          </w:hyperlink>
        </w:p>
        <w:p w14:paraId="5962A75F" w14:textId="2AB02A44" w:rsidR="00C93419" w:rsidRDefault="00C93419">
          <w:pPr>
            <w:pStyle w:val="TOC2"/>
            <w:tabs>
              <w:tab w:val="right" w:leader="dot" w:pos="9376"/>
            </w:tabs>
            <w:rPr>
              <w:rFonts w:asciiTheme="minorHAnsi" w:eastAsiaTheme="minorEastAsia" w:hAnsiTheme="minorHAnsi"/>
              <w:noProof/>
              <w:sz w:val="22"/>
              <w:lang w:eastAsia="ja-JP"/>
            </w:rPr>
          </w:pPr>
          <w:hyperlink w:anchor="_Toc28993225" w:history="1">
            <w:r w:rsidRPr="00CA1141">
              <w:rPr>
                <w:rStyle w:val="Hyperlink"/>
                <w:noProof/>
              </w:rPr>
              <w:t>14. Màn hình thông tin nhận hàng</w:t>
            </w:r>
            <w:r>
              <w:rPr>
                <w:noProof/>
                <w:webHidden/>
              </w:rPr>
              <w:tab/>
            </w:r>
            <w:r>
              <w:rPr>
                <w:noProof/>
                <w:webHidden/>
              </w:rPr>
              <w:fldChar w:fldCharType="begin"/>
            </w:r>
            <w:r>
              <w:rPr>
                <w:noProof/>
                <w:webHidden/>
              </w:rPr>
              <w:instrText xml:space="preserve"> PAGEREF _Toc28993225 \h </w:instrText>
            </w:r>
            <w:r>
              <w:rPr>
                <w:noProof/>
                <w:webHidden/>
              </w:rPr>
            </w:r>
            <w:r>
              <w:rPr>
                <w:noProof/>
                <w:webHidden/>
              </w:rPr>
              <w:fldChar w:fldCharType="separate"/>
            </w:r>
            <w:r w:rsidR="0005140D">
              <w:rPr>
                <w:noProof/>
                <w:webHidden/>
              </w:rPr>
              <w:t>113</w:t>
            </w:r>
            <w:r>
              <w:rPr>
                <w:noProof/>
                <w:webHidden/>
              </w:rPr>
              <w:fldChar w:fldCharType="end"/>
            </w:r>
          </w:hyperlink>
        </w:p>
        <w:p w14:paraId="38BBC180" w14:textId="45BFB425" w:rsidR="00C93419" w:rsidRDefault="00C93419">
          <w:pPr>
            <w:pStyle w:val="TOC1"/>
            <w:rPr>
              <w:rFonts w:asciiTheme="minorHAnsi" w:eastAsiaTheme="minorEastAsia" w:hAnsiTheme="minorHAnsi"/>
              <w:noProof/>
              <w:sz w:val="22"/>
              <w:lang w:eastAsia="ja-JP"/>
            </w:rPr>
          </w:pPr>
          <w:hyperlink w:anchor="_Toc28993226" w:history="1">
            <w:r w:rsidRPr="00CA1141">
              <w:rPr>
                <w:rStyle w:val="Hyperlink"/>
                <w:noProof/>
              </w:rPr>
              <w:t>CHƯƠNG VII: KẾT LUẬN</w:t>
            </w:r>
            <w:r>
              <w:rPr>
                <w:noProof/>
                <w:webHidden/>
              </w:rPr>
              <w:tab/>
            </w:r>
            <w:r>
              <w:rPr>
                <w:noProof/>
                <w:webHidden/>
              </w:rPr>
              <w:fldChar w:fldCharType="begin"/>
            </w:r>
            <w:r>
              <w:rPr>
                <w:noProof/>
                <w:webHidden/>
              </w:rPr>
              <w:instrText xml:space="preserve"> PAGEREF _Toc28993226 \h </w:instrText>
            </w:r>
            <w:r>
              <w:rPr>
                <w:noProof/>
                <w:webHidden/>
              </w:rPr>
            </w:r>
            <w:r>
              <w:rPr>
                <w:noProof/>
                <w:webHidden/>
              </w:rPr>
              <w:fldChar w:fldCharType="separate"/>
            </w:r>
            <w:r w:rsidR="0005140D">
              <w:rPr>
                <w:noProof/>
                <w:webHidden/>
              </w:rPr>
              <w:t>114</w:t>
            </w:r>
            <w:r>
              <w:rPr>
                <w:noProof/>
                <w:webHidden/>
              </w:rPr>
              <w:fldChar w:fldCharType="end"/>
            </w:r>
          </w:hyperlink>
        </w:p>
        <w:p w14:paraId="15FB2B1D" w14:textId="42B6C621" w:rsidR="00C93419" w:rsidRDefault="00C93419">
          <w:pPr>
            <w:pStyle w:val="TOC2"/>
            <w:tabs>
              <w:tab w:val="right" w:leader="dot" w:pos="9376"/>
            </w:tabs>
            <w:rPr>
              <w:rFonts w:asciiTheme="minorHAnsi" w:eastAsiaTheme="minorEastAsia" w:hAnsiTheme="minorHAnsi"/>
              <w:noProof/>
              <w:sz w:val="22"/>
              <w:lang w:eastAsia="ja-JP"/>
            </w:rPr>
          </w:pPr>
          <w:hyperlink w:anchor="_Toc28993227" w:history="1">
            <w:r w:rsidRPr="00CA1141">
              <w:rPr>
                <w:rStyle w:val="Hyperlink"/>
                <w:noProof/>
              </w:rPr>
              <w:t>1. Kết quả đạt được</w:t>
            </w:r>
            <w:r>
              <w:rPr>
                <w:noProof/>
                <w:webHidden/>
              </w:rPr>
              <w:tab/>
            </w:r>
            <w:r>
              <w:rPr>
                <w:noProof/>
                <w:webHidden/>
              </w:rPr>
              <w:fldChar w:fldCharType="begin"/>
            </w:r>
            <w:r>
              <w:rPr>
                <w:noProof/>
                <w:webHidden/>
              </w:rPr>
              <w:instrText xml:space="preserve"> PAGEREF _Toc28993227 \h </w:instrText>
            </w:r>
            <w:r>
              <w:rPr>
                <w:noProof/>
                <w:webHidden/>
              </w:rPr>
            </w:r>
            <w:r>
              <w:rPr>
                <w:noProof/>
                <w:webHidden/>
              </w:rPr>
              <w:fldChar w:fldCharType="separate"/>
            </w:r>
            <w:r w:rsidR="0005140D">
              <w:rPr>
                <w:noProof/>
                <w:webHidden/>
              </w:rPr>
              <w:t>114</w:t>
            </w:r>
            <w:r>
              <w:rPr>
                <w:noProof/>
                <w:webHidden/>
              </w:rPr>
              <w:fldChar w:fldCharType="end"/>
            </w:r>
          </w:hyperlink>
        </w:p>
        <w:p w14:paraId="5FB1A251" w14:textId="22B691B2" w:rsidR="00C93419" w:rsidRDefault="00C93419">
          <w:pPr>
            <w:pStyle w:val="TOC2"/>
            <w:tabs>
              <w:tab w:val="right" w:leader="dot" w:pos="9376"/>
            </w:tabs>
            <w:rPr>
              <w:rFonts w:asciiTheme="minorHAnsi" w:eastAsiaTheme="minorEastAsia" w:hAnsiTheme="minorHAnsi"/>
              <w:noProof/>
              <w:sz w:val="22"/>
              <w:lang w:eastAsia="ja-JP"/>
            </w:rPr>
          </w:pPr>
          <w:hyperlink w:anchor="_Toc28993228" w:history="1">
            <w:r w:rsidRPr="00CA1141">
              <w:rPr>
                <w:rStyle w:val="Hyperlink"/>
                <w:noProof/>
                <w:lang w:val="vi-VN"/>
              </w:rPr>
              <w:t>2. Khó khăn và hạn chế</w:t>
            </w:r>
            <w:r>
              <w:rPr>
                <w:noProof/>
                <w:webHidden/>
              </w:rPr>
              <w:tab/>
            </w:r>
            <w:r>
              <w:rPr>
                <w:noProof/>
                <w:webHidden/>
              </w:rPr>
              <w:fldChar w:fldCharType="begin"/>
            </w:r>
            <w:r>
              <w:rPr>
                <w:noProof/>
                <w:webHidden/>
              </w:rPr>
              <w:instrText xml:space="preserve"> PAGEREF _Toc28993228 \h </w:instrText>
            </w:r>
            <w:r>
              <w:rPr>
                <w:noProof/>
                <w:webHidden/>
              </w:rPr>
            </w:r>
            <w:r>
              <w:rPr>
                <w:noProof/>
                <w:webHidden/>
              </w:rPr>
              <w:fldChar w:fldCharType="separate"/>
            </w:r>
            <w:r w:rsidR="0005140D">
              <w:rPr>
                <w:noProof/>
                <w:webHidden/>
              </w:rPr>
              <w:t>114</w:t>
            </w:r>
            <w:r>
              <w:rPr>
                <w:noProof/>
                <w:webHidden/>
              </w:rPr>
              <w:fldChar w:fldCharType="end"/>
            </w:r>
          </w:hyperlink>
        </w:p>
        <w:p w14:paraId="3CACF2C4" w14:textId="0C4F555F" w:rsidR="00C93419" w:rsidRDefault="00C93419">
          <w:pPr>
            <w:pStyle w:val="TOC2"/>
            <w:tabs>
              <w:tab w:val="right" w:leader="dot" w:pos="9376"/>
            </w:tabs>
            <w:rPr>
              <w:rFonts w:asciiTheme="minorHAnsi" w:eastAsiaTheme="minorEastAsia" w:hAnsiTheme="minorHAnsi"/>
              <w:noProof/>
              <w:sz w:val="22"/>
              <w:lang w:eastAsia="ja-JP"/>
            </w:rPr>
          </w:pPr>
          <w:hyperlink w:anchor="_Toc28993229" w:history="1">
            <w:r w:rsidRPr="00CA1141">
              <w:rPr>
                <w:rStyle w:val="Hyperlink"/>
                <w:noProof/>
              </w:rPr>
              <w:t>3. Hướng phát triển</w:t>
            </w:r>
            <w:r>
              <w:rPr>
                <w:noProof/>
                <w:webHidden/>
              </w:rPr>
              <w:tab/>
            </w:r>
            <w:r>
              <w:rPr>
                <w:noProof/>
                <w:webHidden/>
              </w:rPr>
              <w:fldChar w:fldCharType="begin"/>
            </w:r>
            <w:r>
              <w:rPr>
                <w:noProof/>
                <w:webHidden/>
              </w:rPr>
              <w:instrText xml:space="preserve"> PAGEREF _Toc28993229 \h </w:instrText>
            </w:r>
            <w:r>
              <w:rPr>
                <w:noProof/>
                <w:webHidden/>
              </w:rPr>
            </w:r>
            <w:r>
              <w:rPr>
                <w:noProof/>
                <w:webHidden/>
              </w:rPr>
              <w:fldChar w:fldCharType="separate"/>
            </w:r>
            <w:r w:rsidR="0005140D">
              <w:rPr>
                <w:noProof/>
                <w:webHidden/>
              </w:rPr>
              <w:t>115</w:t>
            </w:r>
            <w:r>
              <w:rPr>
                <w:noProof/>
                <w:webHidden/>
              </w:rPr>
              <w:fldChar w:fldCharType="end"/>
            </w:r>
          </w:hyperlink>
        </w:p>
        <w:p w14:paraId="51EA0DE9" w14:textId="1AED86AC" w:rsidR="00C93419" w:rsidRDefault="00C93419">
          <w:pPr>
            <w:pStyle w:val="TOC2"/>
            <w:tabs>
              <w:tab w:val="right" w:leader="dot" w:pos="9376"/>
            </w:tabs>
            <w:rPr>
              <w:rFonts w:asciiTheme="minorHAnsi" w:eastAsiaTheme="minorEastAsia" w:hAnsiTheme="minorHAnsi"/>
              <w:noProof/>
              <w:sz w:val="22"/>
              <w:lang w:eastAsia="ja-JP"/>
            </w:rPr>
          </w:pPr>
          <w:hyperlink w:anchor="_Toc28993230" w:history="1">
            <w:r w:rsidRPr="00CA1141">
              <w:rPr>
                <w:rStyle w:val="Hyperlink"/>
                <w:noProof/>
              </w:rPr>
              <w:t>4. Tài liệu tham khảo</w:t>
            </w:r>
            <w:r>
              <w:rPr>
                <w:noProof/>
                <w:webHidden/>
              </w:rPr>
              <w:tab/>
            </w:r>
            <w:r>
              <w:rPr>
                <w:noProof/>
                <w:webHidden/>
              </w:rPr>
              <w:fldChar w:fldCharType="begin"/>
            </w:r>
            <w:r>
              <w:rPr>
                <w:noProof/>
                <w:webHidden/>
              </w:rPr>
              <w:instrText xml:space="preserve"> PAGEREF _Toc28993230 \h </w:instrText>
            </w:r>
            <w:r>
              <w:rPr>
                <w:noProof/>
                <w:webHidden/>
              </w:rPr>
            </w:r>
            <w:r>
              <w:rPr>
                <w:noProof/>
                <w:webHidden/>
              </w:rPr>
              <w:fldChar w:fldCharType="separate"/>
            </w:r>
            <w:r w:rsidR="0005140D">
              <w:rPr>
                <w:noProof/>
                <w:webHidden/>
              </w:rPr>
              <w:t>115</w:t>
            </w:r>
            <w:r>
              <w:rPr>
                <w:noProof/>
                <w:webHidden/>
              </w:rPr>
              <w:fldChar w:fldCharType="end"/>
            </w:r>
          </w:hyperlink>
        </w:p>
        <w:p w14:paraId="4DB29A9F" w14:textId="1B249324" w:rsidR="003C7646" w:rsidRDefault="003C7646">
          <w:r>
            <w:rPr>
              <w:b/>
              <w:bCs/>
              <w:noProof/>
            </w:rPr>
            <w:fldChar w:fldCharType="end"/>
          </w:r>
        </w:p>
      </w:sdtContent>
    </w:sdt>
    <w:p w14:paraId="27BFBC88" w14:textId="6A9195B5" w:rsidR="00F81EFE" w:rsidRDefault="00F81EFE">
      <w:pPr>
        <w:rPr>
          <w:lang w:val="vi-VN"/>
        </w:rPr>
      </w:pPr>
      <w:r>
        <w:rPr>
          <w:lang w:val="vi-VN"/>
        </w:rPr>
        <w:br w:type="page"/>
      </w:r>
    </w:p>
    <w:p w14:paraId="3218C2A1" w14:textId="77777777" w:rsidR="0094165A" w:rsidRDefault="0094165A" w:rsidP="0094165A">
      <w:pPr>
        <w:rPr>
          <w:lang w:val="vi-VN"/>
        </w:rPr>
      </w:pPr>
    </w:p>
    <w:p w14:paraId="4E03FB0F" w14:textId="77777777" w:rsidR="0094165A" w:rsidRDefault="0094165A" w:rsidP="0094165A">
      <w:pPr>
        <w:rPr>
          <w:lang w:val="vi-VN"/>
        </w:rPr>
      </w:pPr>
    </w:p>
    <w:p w14:paraId="25B2F9CC" w14:textId="77777777" w:rsidR="0094165A" w:rsidRDefault="0094165A" w:rsidP="0094165A">
      <w:pPr>
        <w:rPr>
          <w:lang w:val="vi-VN"/>
        </w:rPr>
      </w:pPr>
    </w:p>
    <w:p w14:paraId="68EC98BB" w14:textId="77777777" w:rsidR="0094165A" w:rsidRDefault="0094165A" w:rsidP="0094165A">
      <w:pPr>
        <w:rPr>
          <w:lang w:val="vi-VN"/>
        </w:rPr>
      </w:pPr>
    </w:p>
    <w:p w14:paraId="02D6390D" w14:textId="77777777" w:rsidR="0094165A" w:rsidRDefault="0094165A" w:rsidP="0094165A">
      <w:pPr>
        <w:rPr>
          <w:lang w:val="vi-VN"/>
        </w:rPr>
      </w:pPr>
    </w:p>
    <w:p w14:paraId="040AD3F3" w14:textId="77777777" w:rsidR="0094165A" w:rsidRDefault="0094165A" w:rsidP="0094165A">
      <w:pPr>
        <w:rPr>
          <w:lang w:val="vi-VN"/>
        </w:rPr>
      </w:pPr>
    </w:p>
    <w:p w14:paraId="5CA47CA6" w14:textId="77777777" w:rsidR="0094165A" w:rsidRDefault="0094165A" w:rsidP="0094165A">
      <w:pPr>
        <w:rPr>
          <w:lang w:val="vi-VN"/>
        </w:rPr>
      </w:pPr>
    </w:p>
    <w:p w14:paraId="42258A56" w14:textId="77777777" w:rsidR="0094165A" w:rsidRDefault="0094165A" w:rsidP="0094165A">
      <w:pPr>
        <w:rPr>
          <w:lang w:val="vi-VN"/>
        </w:rPr>
      </w:pPr>
    </w:p>
    <w:p w14:paraId="63CCE38A" w14:textId="77777777" w:rsidR="0094165A" w:rsidRDefault="0094165A" w:rsidP="0094165A">
      <w:pPr>
        <w:rPr>
          <w:lang w:val="vi-VN"/>
        </w:rPr>
      </w:pPr>
    </w:p>
    <w:p w14:paraId="6D5822B2" w14:textId="77777777" w:rsidR="0094165A" w:rsidRDefault="0094165A" w:rsidP="0094165A">
      <w:pPr>
        <w:rPr>
          <w:lang w:val="vi-VN"/>
        </w:rPr>
      </w:pPr>
    </w:p>
    <w:p w14:paraId="2269E70F" w14:textId="53D1DC5A" w:rsidR="0094165A" w:rsidRDefault="0094165A" w:rsidP="0094165A">
      <w:pPr>
        <w:rPr>
          <w:lang w:val="vi-VN"/>
        </w:rPr>
      </w:pPr>
    </w:p>
    <w:p w14:paraId="34FF417D" w14:textId="3F801541" w:rsidR="0094165A" w:rsidRDefault="0094165A" w:rsidP="0094165A">
      <w:pPr>
        <w:rPr>
          <w:lang w:val="vi-VN"/>
        </w:rPr>
      </w:pPr>
    </w:p>
    <w:p w14:paraId="2FBC24F9" w14:textId="77777777" w:rsidR="0094165A" w:rsidRDefault="0094165A" w:rsidP="0094165A">
      <w:pPr>
        <w:rPr>
          <w:lang w:val="vi-VN"/>
        </w:rPr>
      </w:pPr>
    </w:p>
    <w:p w14:paraId="4B800905" w14:textId="6937F2C9" w:rsidR="00FD6479" w:rsidRPr="0094165A" w:rsidRDefault="00A54363" w:rsidP="00FD6479">
      <w:pPr>
        <w:pStyle w:val="Heading1"/>
        <w:rPr>
          <w:sz w:val="40"/>
          <w:szCs w:val="40"/>
          <w:lang w:val="vi-VN"/>
        </w:rPr>
      </w:pPr>
      <w:bookmarkStart w:id="2" w:name="_Toc28993112"/>
      <w:r w:rsidRPr="0094165A">
        <w:rPr>
          <w:sz w:val="40"/>
          <w:szCs w:val="40"/>
          <w:lang w:val="vi-VN"/>
        </w:rPr>
        <w:t>A. TÌM HIỀU VỀ WEB SERVICE VÀ THƯƠNG MẠI ĐIỆN TỬ</w:t>
      </w:r>
      <w:bookmarkEnd w:id="2"/>
      <w:r w:rsidR="00FD6479" w:rsidRPr="0094165A">
        <w:rPr>
          <w:sz w:val="40"/>
          <w:szCs w:val="40"/>
          <w:lang w:val="vi-VN"/>
        </w:rPr>
        <w:br w:type="page"/>
      </w:r>
    </w:p>
    <w:p w14:paraId="25A50FA8" w14:textId="34D0DB76" w:rsidR="00AF7902" w:rsidRPr="00936A49" w:rsidRDefault="00AF7902" w:rsidP="006F1D63">
      <w:pPr>
        <w:pStyle w:val="Heading1"/>
        <w:spacing w:line="360" w:lineRule="auto"/>
        <w:rPr>
          <w:lang w:val="vi-VN"/>
        </w:rPr>
      </w:pPr>
      <w:bookmarkStart w:id="3" w:name="_Toc28993113"/>
      <w:r w:rsidRPr="00936A49">
        <w:rPr>
          <w:lang w:val="vi-VN"/>
        </w:rPr>
        <w:lastRenderedPageBreak/>
        <w:t>CHƯƠNG I. TÌM HIỂU VỀ WEB SERVICE</w:t>
      </w:r>
      <w:bookmarkEnd w:id="3"/>
    </w:p>
    <w:p w14:paraId="485670E1" w14:textId="77777777" w:rsidR="00AF7902" w:rsidRDefault="00AF7902" w:rsidP="00926FF0">
      <w:pPr>
        <w:pStyle w:val="Heading2"/>
        <w:numPr>
          <w:ilvl w:val="0"/>
          <w:numId w:val="9"/>
        </w:numPr>
        <w:spacing w:line="360" w:lineRule="auto"/>
      </w:pPr>
      <w:bookmarkStart w:id="4" w:name="_Toc28993114"/>
      <w:r>
        <w:t>Khái niệm về Web Service</w:t>
      </w:r>
      <w:bookmarkEnd w:id="4"/>
    </w:p>
    <w:p w14:paraId="37354134" w14:textId="77777777" w:rsidR="00AF7902" w:rsidRDefault="00AF7902" w:rsidP="006F1D63">
      <w:pPr>
        <w:spacing w:line="360" w:lineRule="auto"/>
        <w:ind w:firstLine="360"/>
      </w:pPr>
      <w:r w:rsidRPr="00AF7902">
        <w:t xml:space="preserve">Theo IBM: “Service is a repeatable task within a business process”. Theo đó, Service là một ứng dụng với </w:t>
      </w:r>
      <w:r>
        <w:t>người</w:t>
      </w:r>
      <w:r w:rsidRPr="00AF7902">
        <w:t xml:space="preserve"> dùng, một thao tác </w:t>
      </w:r>
      <w:r w:rsidR="008C1375">
        <w:t>được</w:t>
      </w:r>
      <w:r w:rsidRPr="00AF7902">
        <w:t xml:space="preserve"> thực hiện một hoặc nhiều lần trong một tiến trình và </w:t>
      </w:r>
      <w:r w:rsidR="008C1375">
        <w:t>được</w:t>
      </w:r>
      <w:r w:rsidRPr="00AF7902">
        <w:t xml:space="preserve"> thực hiện bởi một hay nhiều </w:t>
      </w:r>
      <w:r>
        <w:t>người</w:t>
      </w:r>
      <w:r w:rsidRPr="00AF7902">
        <w:t>.</w:t>
      </w:r>
    </w:p>
    <w:p w14:paraId="11133D16" w14:textId="6302579B" w:rsidR="00AF7902" w:rsidRDefault="00AF7902" w:rsidP="006F1D63">
      <w:pPr>
        <w:spacing w:line="360" w:lineRule="auto"/>
        <w:ind w:firstLine="360"/>
      </w:pPr>
      <w:r w:rsidRPr="00AF7902">
        <w:t xml:space="preserve">Service là một hệ thống có khả năng nhận một hay nhiều yêu cầu xử lý và sau đó đáp ứng lại bằng cách trả về một hay nhiều kết quả. Quá trình nhận yêu cầu và trả kết quả về </w:t>
      </w:r>
      <w:r w:rsidR="008C1375">
        <w:t>được</w:t>
      </w:r>
      <w:r w:rsidRPr="00AF7902">
        <w:t xml:space="preserve"> thực hiện thông qua các giao diện đã </w:t>
      </w:r>
      <w:r w:rsidR="008C1375">
        <w:t>được</w:t>
      </w:r>
      <w:r w:rsidRPr="00AF7902">
        <w:t xml:space="preserve"> định nghĩa tr</w:t>
      </w:r>
      <w:r w:rsidR="00853C45">
        <w:t>ư</w:t>
      </w:r>
      <w:r w:rsidRPr="00AF7902">
        <w:t xml:space="preserve">ớc đó. Thông </w:t>
      </w:r>
      <w:r>
        <w:t>thường</w:t>
      </w:r>
      <w:r w:rsidRPr="00AF7902">
        <w:t xml:space="preserve"> việc giao tiếp này </w:t>
      </w:r>
      <w:r w:rsidR="008C1375">
        <w:t>được</w:t>
      </w:r>
      <w:r w:rsidRPr="00AF7902">
        <w:t xml:space="preserve"> thực hiện trên các giao diện đã </w:t>
      </w:r>
      <w:r w:rsidR="008C1375">
        <w:t>được</w:t>
      </w:r>
      <w:r w:rsidRPr="00AF7902">
        <w:t xml:space="preserve"> chuẩn hóa và sử dụng rộng rãi.</w:t>
      </w:r>
    </w:p>
    <w:p w14:paraId="2A1B3CA0" w14:textId="1E3DDA72" w:rsidR="00AF7902" w:rsidRDefault="00AF7902" w:rsidP="006F1D63">
      <w:pPr>
        <w:spacing w:line="360" w:lineRule="auto"/>
        <w:ind w:firstLine="360"/>
      </w:pPr>
      <w:r w:rsidRPr="00AF7902">
        <w:t xml:space="preserve">Một hệ thống </w:t>
      </w:r>
      <w:r w:rsidR="008C1375">
        <w:t>được</w:t>
      </w:r>
      <w:r w:rsidRPr="00AF7902">
        <w:t xml:space="preserve"> thiết kế theo kiểu </w:t>
      </w:r>
      <w:r>
        <w:t>hướng</w:t>
      </w:r>
      <w:r w:rsidRPr="00AF7902">
        <w:t xml:space="preserve"> Service là một hệ thống trong đó các chức năng của hệ thống </w:t>
      </w:r>
      <w:r w:rsidR="008C1375">
        <w:t>được</w:t>
      </w:r>
      <w:r w:rsidRPr="00AF7902">
        <w:t xml:space="preserve"> xây dựng dựa trên các service có độ kết dính thấp. Các service trong hệ thống giao tiếp với nhau thông qua việc gửi nhận các thông điệp.</w:t>
      </w:r>
    </w:p>
    <w:p w14:paraId="71C90736" w14:textId="39E1A4C6" w:rsidR="008E70C2" w:rsidRDefault="008E70C2" w:rsidP="008E70C2">
      <w:pPr>
        <w:spacing w:line="360" w:lineRule="auto"/>
        <w:ind w:firstLine="360"/>
      </w:pPr>
      <w:r>
        <w:t>Web Service (dịch vụ web) là tập hợp các giao thức và tiêu chuẩn mở được sử dụng để trao đổi dữ liệu giữa các ứng dụng hoặc giữa các hệ thống.</w:t>
      </w:r>
    </w:p>
    <w:p w14:paraId="60AB81CA" w14:textId="78442C13" w:rsidR="00CB7BC0" w:rsidRDefault="008E70C2" w:rsidP="00CB7BC0">
      <w:pPr>
        <w:spacing w:line="360" w:lineRule="auto"/>
        <w:ind w:firstLine="360"/>
      </w:pPr>
      <w:r>
        <w:t>Các ứng dụng phần mềm được viết bằng các ngôn ngữ lập trình khác nhau hoặc chạy trên các nền tảng khác nhau, chúng có thể sử dụng các Web Service để trao đổi dữ liệu qua lại theo cách tương tự như liên lạc giữa các quá trình trên một máy tính.</w:t>
      </w:r>
    </w:p>
    <w:p w14:paraId="6A5BBF39" w14:textId="106889EB" w:rsidR="008D3787" w:rsidRDefault="008D3787" w:rsidP="00CB7BC0">
      <w:pPr>
        <w:spacing w:line="360" w:lineRule="auto"/>
        <w:ind w:firstLine="360"/>
      </w:pPr>
      <w:r w:rsidRPr="008D3787">
        <w:t xml:space="preserve">Dịch vụ Web (Web Service) được coi là một công nghệ mang đến cuộc cách mạng trong cách thức hoạt động của các dịch vụ B2B (Business to Business) và B2C (Business to Customer). Giá trị cơ bản của dịch vụ Web dựa trên việc cung cấp các phương thức theo chuẩn trong việc truy nhập đối với hệ thống đóng gói và hệ thống kế thừa. Các phần mềm được viết bởi những ngôn ngữ lập trình khác nhau và chạy trên những nền tảng khác nhau có thể sử dụng dịch vụ Web để chuyển đổi dữ liệu thông qua mạng Internet theo cách giao tiếp tương tự bên trong một máy tính. Tuy nhiên, công nghệ xây dựng dịch vụ Web không nhất thiết phải là các công nghệ mới, nó có thể kết hợp với các công nghệ đã có như XML, SOAP, WSDL, UDDI... Với sự phát triển và lớn mạnh của Internet, dịch vụ Web thật </w:t>
      </w:r>
      <w:r w:rsidR="007F7C46" w:rsidRPr="007F7C46">
        <w:t>sự là một công nghệ đáng được quan tâm để giảm chi phí và độ phức tạp trong tích hợp và phát triển hệ thống. Chúng ta sẽ xem xét các Web service từ mức khái niệm đến cách thức xây dựng.</w:t>
      </w:r>
    </w:p>
    <w:p w14:paraId="71F19279" w14:textId="77777777" w:rsidR="00AF7902" w:rsidRDefault="00AF7902" w:rsidP="00926FF0">
      <w:pPr>
        <w:pStyle w:val="Heading2"/>
        <w:numPr>
          <w:ilvl w:val="0"/>
          <w:numId w:val="9"/>
        </w:numPr>
        <w:spacing w:line="360" w:lineRule="auto"/>
      </w:pPr>
      <w:bookmarkStart w:id="5" w:name="_Toc28993115"/>
      <w:r>
        <w:lastRenderedPageBreak/>
        <w:t>Đặc điểm của Web Service</w:t>
      </w:r>
      <w:bookmarkEnd w:id="5"/>
    </w:p>
    <w:p w14:paraId="5B8D2FAE" w14:textId="77777777" w:rsidR="00AF7902" w:rsidRDefault="00AF7902" w:rsidP="00926FF0">
      <w:pPr>
        <w:pStyle w:val="ListParagraph"/>
        <w:numPr>
          <w:ilvl w:val="0"/>
          <w:numId w:val="1"/>
        </w:numPr>
        <w:spacing w:line="360" w:lineRule="auto"/>
      </w:pPr>
      <w:r w:rsidRPr="00AF7902">
        <w:t>Self-Contained (Độc lập)</w:t>
      </w:r>
    </w:p>
    <w:p w14:paraId="526B0CA3" w14:textId="36D1A174" w:rsidR="00AF7902" w:rsidRDefault="00AF7902" w:rsidP="006F1D63">
      <w:pPr>
        <w:spacing w:line="360" w:lineRule="auto"/>
        <w:ind w:firstLine="720"/>
      </w:pPr>
      <w:r w:rsidRPr="00AF7902">
        <w:t xml:space="preserve">Web service độc lập vì nó không đòi hỏi các tiến trình ở phía client phải cài đặt bất cứ một thành phần nào. Ở phía server, yêu cầu để triển khai (deploy) Web Service chỉ là servlet engine, EJB container hoặc .NET runtime. Khi Web Service đã </w:t>
      </w:r>
      <w:r w:rsidR="008C1375">
        <w:t>được</w:t>
      </w:r>
      <w:r w:rsidRPr="00AF7902">
        <w:t xml:space="preserve"> triển khai thì phía client có thể tiêu thụ các dịch vụ mà không cần đòi hỏi phải cài đặt bất cứ một thành phần nào. Trong khi đó với các công nghệ nh</w:t>
      </w:r>
      <w:r w:rsidR="00853C45">
        <w:t>ư</w:t>
      </w:r>
      <w:r w:rsidRPr="00AF7902">
        <w:t xml:space="preserve"> DCOM hay RMI, phía client phải cài đặt client stub </w:t>
      </w:r>
      <w:r>
        <w:t>trước</w:t>
      </w:r>
      <w:r w:rsidRPr="00AF7902">
        <w:t xml:space="preserve"> khi có thể truy cập dịch vụ.</w:t>
      </w:r>
    </w:p>
    <w:p w14:paraId="6FD0AEAA" w14:textId="77777777" w:rsidR="00AF7902" w:rsidRDefault="00AF7902" w:rsidP="00926FF0">
      <w:pPr>
        <w:pStyle w:val="ListParagraph"/>
        <w:numPr>
          <w:ilvl w:val="0"/>
          <w:numId w:val="1"/>
        </w:numPr>
        <w:spacing w:line="360" w:lineRule="auto"/>
      </w:pPr>
      <w:r>
        <w:t>Tự mô tả</w:t>
      </w:r>
    </w:p>
    <w:p w14:paraId="33C9ADB7" w14:textId="77777777" w:rsidR="00AF7902" w:rsidRDefault="00AF7902" w:rsidP="006F1D63">
      <w:pPr>
        <w:pStyle w:val="ListParagraph"/>
        <w:spacing w:line="360" w:lineRule="auto"/>
        <w:ind w:left="0" w:firstLine="720"/>
      </w:pPr>
      <w:r w:rsidRPr="00AF7902">
        <w:t xml:space="preserve">Giao diện của Web Service </w:t>
      </w:r>
      <w:r w:rsidR="008C1375">
        <w:t>được</w:t>
      </w:r>
      <w:r w:rsidRPr="00AF7902">
        <w:t xml:space="preserve"> xuất bản thông qua tài liệu WSDL. Tài liệu WSDL định nghĩa cấu trúc thông điệp trao đổi và cấu trúc dữ liệu sử dụng trong thông điệp đó. Để triệu gọi dịch vụ, client chỉ cần biết cấu trúc và nội dung của thông điệp yêu cầu và đáp ứng của Web service.</w:t>
      </w:r>
    </w:p>
    <w:p w14:paraId="5B1A05FE" w14:textId="77777777" w:rsidR="00AF7902" w:rsidRDefault="00AF7902" w:rsidP="00926FF0">
      <w:pPr>
        <w:pStyle w:val="ListParagraph"/>
        <w:numPr>
          <w:ilvl w:val="0"/>
          <w:numId w:val="1"/>
        </w:numPr>
        <w:spacing w:line="360" w:lineRule="auto"/>
      </w:pPr>
      <w:r>
        <w:t>Truy cập thông qua Web</w:t>
      </w:r>
    </w:p>
    <w:p w14:paraId="1064CA2D" w14:textId="77777777" w:rsidR="00AF7902" w:rsidRDefault="00AF7902" w:rsidP="006F1D63">
      <w:pPr>
        <w:pStyle w:val="ListParagraph"/>
        <w:spacing w:line="360" w:lineRule="auto"/>
        <w:ind w:left="0" w:firstLine="720"/>
      </w:pPr>
      <w:r w:rsidRPr="00AF7902">
        <w:t xml:space="preserve">Web </w:t>
      </w:r>
      <w:r w:rsidR="008C1375">
        <w:t>được</w:t>
      </w:r>
      <w:r w:rsidRPr="00AF7902">
        <w:t xml:space="preserve"> xuất bản, xác định và triệu gọi thông qua Web. Web service sử dụng giao thức chuẩn của web. Mô tả dịch vụ </w:t>
      </w:r>
      <w:r w:rsidR="008C1375">
        <w:t>được</w:t>
      </w:r>
      <w:r w:rsidRPr="00AF7902">
        <w:t xml:space="preserve"> xuất bản bằng cách sử dụng WSDL, các dịch vụ </w:t>
      </w:r>
      <w:r w:rsidR="008C1375">
        <w:t>được</w:t>
      </w:r>
      <w:r w:rsidRPr="00AF7902">
        <w:t xml:space="preserve"> xác định với sự giúp đỡ của UDDI registry và triệu gọi thông qua SOAP. Tất cả những giao thức này đều dựa trên web.</w:t>
      </w:r>
    </w:p>
    <w:p w14:paraId="05ACDF37" w14:textId="77777777" w:rsidR="00AF7902" w:rsidRDefault="00AF7902" w:rsidP="00926FF0">
      <w:pPr>
        <w:pStyle w:val="ListParagraph"/>
        <w:numPr>
          <w:ilvl w:val="0"/>
          <w:numId w:val="1"/>
        </w:numPr>
        <w:spacing w:line="360" w:lineRule="auto"/>
      </w:pPr>
      <w:r w:rsidRPr="00AF7902">
        <w:t>Độc lập về Ngôn ngữ, Nền tảng, Giao thức</w:t>
      </w:r>
    </w:p>
    <w:p w14:paraId="53FC03AA" w14:textId="77777777" w:rsidR="00AF7902" w:rsidRDefault="00AF7902" w:rsidP="006F1D63">
      <w:pPr>
        <w:pStyle w:val="ListParagraph"/>
        <w:spacing w:line="360" w:lineRule="auto"/>
        <w:ind w:left="0" w:firstLine="720"/>
      </w:pPr>
      <w:r w:rsidRPr="00AF7902">
        <w:t xml:space="preserve">Web service có cơ sở là tiêu chuẩn mở XML. Một Client </w:t>
      </w:r>
      <w:r w:rsidR="008C1375">
        <w:t>được</w:t>
      </w:r>
      <w:r w:rsidRPr="00AF7902">
        <w:t xml:space="preserve"> viết bằng bất cứ ngôn ngữ cũng nào có thể truy cập một trang web service </w:t>
      </w:r>
      <w:r w:rsidR="008C1375">
        <w:t>được</w:t>
      </w:r>
      <w:r w:rsidRPr="00AF7902">
        <w:t xml:space="preserve"> viết bằng bất cứ ngôn ngữ nào khác. Web service độc lập nền tảng, client và web service có thể chạy trên hai nền tảng độc lập khác nhau.</w:t>
      </w:r>
    </w:p>
    <w:p w14:paraId="062583ED" w14:textId="77777777" w:rsidR="00AF7902" w:rsidRDefault="00AF7902" w:rsidP="00926FF0">
      <w:pPr>
        <w:pStyle w:val="ListParagraph"/>
        <w:numPr>
          <w:ilvl w:val="0"/>
          <w:numId w:val="1"/>
        </w:numPr>
        <w:spacing w:line="360" w:lineRule="auto"/>
      </w:pPr>
      <w:r w:rsidRPr="00AF7902">
        <w:t>Dựa trên chuẩn Mở</w:t>
      </w:r>
    </w:p>
    <w:p w14:paraId="6842D58A" w14:textId="77777777" w:rsidR="00AF7902" w:rsidRDefault="00AF7902" w:rsidP="006F1D63">
      <w:pPr>
        <w:pStyle w:val="ListParagraph"/>
        <w:spacing w:line="360" w:lineRule="auto"/>
      </w:pPr>
      <w:r w:rsidRPr="00AF7902">
        <w:t>Những chuẩn này là XML, SOAP, WSDL và UDDI</w:t>
      </w:r>
      <w:r>
        <w:t>.</w:t>
      </w:r>
    </w:p>
    <w:p w14:paraId="6707030B" w14:textId="7D5DCE6A" w:rsidR="00AF7902" w:rsidRDefault="002B15E2" w:rsidP="00926FF0">
      <w:pPr>
        <w:pStyle w:val="ListParagraph"/>
        <w:numPr>
          <w:ilvl w:val="0"/>
          <w:numId w:val="1"/>
        </w:numPr>
        <w:spacing w:line="360" w:lineRule="auto"/>
        <w:ind w:left="0" w:firstLine="360"/>
      </w:pPr>
      <w:r w:rsidRPr="00AF7902">
        <w:t xml:space="preserve">Web Service </w:t>
      </w:r>
      <w:r w:rsidR="00AF7902" w:rsidRPr="00AF7902">
        <w:t xml:space="preserve">cho phép client và server </w:t>
      </w:r>
      <w:r w:rsidR="00AF7902">
        <w:t>tương</w:t>
      </w:r>
      <w:r w:rsidR="00AF7902" w:rsidRPr="00AF7902">
        <w:t xml:space="preserve"> tác </w:t>
      </w:r>
      <w:r w:rsidR="008C1375">
        <w:t>được</w:t>
      </w:r>
      <w:r w:rsidR="00AF7902" w:rsidRPr="00AF7902">
        <w:t xml:space="preserve"> với nhau mặc dù trong những môi </w:t>
      </w:r>
      <w:r w:rsidR="00AF7902">
        <w:t>trường</w:t>
      </w:r>
      <w:r w:rsidR="00AF7902" w:rsidRPr="00AF7902">
        <w:t xml:space="preserve"> khác nhau.</w:t>
      </w:r>
    </w:p>
    <w:p w14:paraId="130CBD20" w14:textId="1D32E5FD" w:rsidR="00AF7902" w:rsidRDefault="002B15E2" w:rsidP="00926FF0">
      <w:pPr>
        <w:pStyle w:val="ListParagraph"/>
        <w:numPr>
          <w:ilvl w:val="0"/>
          <w:numId w:val="1"/>
        </w:numPr>
        <w:spacing w:line="360" w:lineRule="auto"/>
        <w:ind w:left="0" w:firstLine="360"/>
      </w:pPr>
      <w:r w:rsidRPr="00AF7902">
        <w:t>Web Service</w:t>
      </w:r>
      <w:r w:rsidR="00AF7902" w:rsidRPr="00AF7902">
        <w:t xml:space="preserve"> thì có dạng mở và dựa vào các tiêu chuẩn. XML và HTTP là nền tảng k</w:t>
      </w:r>
      <w:r w:rsidR="00AF7902">
        <w:t>ỹ</w:t>
      </w:r>
      <w:r w:rsidR="00AF7902" w:rsidRPr="00AF7902">
        <w:t xml:space="preserve"> thuật cho web service. Phần lớn k</w:t>
      </w:r>
      <w:r w:rsidR="00AF7902">
        <w:t>ỹ</w:t>
      </w:r>
      <w:r w:rsidR="00AF7902" w:rsidRPr="00AF7902">
        <w:t xml:space="preserve"> thuật của web service </w:t>
      </w:r>
      <w:r w:rsidR="008C1375">
        <w:t>được</w:t>
      </w:r>
      <w:r w:rsidR="00AF7902" w:rsidRPr="00AF7902">
        <w:t xml:space="preserve"> xây dựng là những dự án nguồn mở. Bởi vậy, chúng độc lập và vận hành </w:t>
      </w:r>
      <w:r w:rsidR="008C1375">
        <w:t>được</w:t>
      </w:r>
      <w:r w:rsidR="00AF7902" w:rsidRPr="00AF7902">
        <w:t xml:space="preserve"> với nhau.</w:t>
      </w:r>
    </w:p>
    <w:p w14:paraId="6AC03F54" w14:textId="4E211470" w:rsidR="00AF7902" w:rsidRDefault="002B15E2" w:rsidP="00926FF0">
      <w:pPr>
        <w:pStyle w:val="ListParagraph"/>
        <w:numPr>
          <w:ilvl w:val="0"/>
          <w:numId w:val="1"/>
        </w:numPr>
        <w:spacing w:line="360" w:lineRule="auto"/>
        <w:ind w:left="0" w:firstLine="360"/>
      </w:pPr>
      <w:r w:rsidRPr="00AF7902">
        <w:lastRenderedPageBreak/>
        <w:t xml:space="preserve">Web Service </w:t>
      </w:r>
      <w:r w:rsidR="00AF7902" w:rsidRPr="00AF7902">
        <w:t xml:space="preserve">thì rất linh động: Vì với UDDI và WSDL, thì việc mô tả và phát triển web service có thể </w:t>
      </w:r>
      <w:r w:rsidR="008C1375">
        <w:t>được</w:t>
      </w:r>
      <w:r w:rsidR="00AF7902" w:rsidRPr="00AF7902">
        <w:t xml:space="preserve"> tự động hóa.</w:t>
      </w:r>
    </w:p>
    <w:p w14:paraId="6C4A5706" w14:textId="09C1E553" w:rsidR="00AF7902" w:rsidRDefault="002B15E2" w:rsidP="00926FF0">
      <w:pPr>
        <w:pStyle w:val="ListParagraph"/>
        <w:numPr>
          <w:ilvl w:val="0"/>
          <w:numId w:val="1"/>
        </w:numPr>
        <w:spacing w:line="360" w:lineRule="auto"/>
        <w:ind w:left="0" w:firstLine="360"/>
      </w:pPr>
      <w:r w:rsidRPr="00AF7902">
        <w:t>Web Service</w:t>
      </w:r>
      <w:r w:rsidR="00AF7902" w:rsidRPr="00AF7902">
        <w:t xml:space="preserve"> </w:t>
      </w:r>
      <w:r w:rsidR="008C1375">
        <w:t>được</w:t>
      </w:r>
      <w:r w:rsidR="00AF7902" w:rsidRPr="00AF7902">
        <w:t xml:space="preserve"> xây dựng trên nền tảng những công nghệ đã </w:t>
      </w:r>
      <w:r w:rsidR="008C1375">
        <w:t>được</w:t>
      </w:r>
      <w:r w:rsidR="00AF7902" w:rsidRPr="00AF7902">
        <w:t xml:space="preserve"> chấp nhận.</w:t>
      </w:r>
    </w:p>
    <w:p w14:paraId="7AF97564" w14:textId="579B839C" w:rsidR="00AF7902" w:rsidRDefault="002B15E2" w:rsidP="00926FF0">
      <w:pPr>
        <w:pStyle w:val="ListParagraph"/>
        <w:numPr>
          <w:ilvl w:val="0"/>
          <w:numId w:val="1"/>
        </w:numPr>
        <w:spacing w:line="360" w:lineRule="auto"/>
        <w:ind w:left="0" w:firstLine="360"/>
      </w:pPr>
      <w:r w:rsidRPr="00AF7902">
        <w:t>Web Service</w:t>
      </w:r>
      <w:r w:rsidR="00AF7902" w:rsidRPr="00AF7902">
        <w:t xml:space="preserve"> có dạng mô đun.</w:t>
      </w:r>
    </w:p>
    <w:p w14:paraId="4F19730A" w14:textId="2EA7D566" w:rsidR="00AF7902" w:rsidRDefault="002B15E2" w:rsidP="00926FF0">
      <w:pPr>
        <w:pStyle w:val="ListParagraph"/>
        <w:numPr>
          <w:ilvl w:val="0"/>
          <w:numId w:val="1"/>
        </w:numPr>
        <w:spacing w:line="360" w:lineRule="auto"/>
        <w:ind w:left="0" w:firstLine="360"/>
      </w:pPr>
      <w:r w:rsidRPr="00AF7902">
        <w:t>Web Service</w:t>
      </w:r>
      <w:r w:rsidR="00AF7902" w:rsidRPr="00AF7902">
        <w:t xml:space="preserve"> có thể công bố (publish) và gọi thực hiện qua mạng.</w:t>
      </w:r>
    </w:p>
    <w:p w14:paraId="1E5F2E43" w14:textId="1646FC32" w:rsidR="00AF7902" w:rsidRDefault="00B861AF" w:rsidP="006F1D63">
      <w:pPr>
        <w:pStyle w:val="ListParagraph"/>
        <w:spacing w:line="360" w:lineRule="auto"/>
        <w:ind w:left="0" w:firstLine="360"/>
      </w:pPr>
      <w:r w:rsidRPr="00B861AF">
        <w:t xml:space="preserve">Ngày nay </w:t>
      </w:r>
      <w:r w:rsidR="002B15E2" w:rsidRPr="00AF7902">
        <w:t>Web Service</w:t>
      </w:r>
      <w:r w:rsidRPr="00B861AF">
        <w:t xml:space="preserve"> </w:t>
      </w:r>
      <w:r w:rsidR="008C1375">
        <w:t>được</w:t>
      </w:r>
      <w:r w:rsidRPr="00B861AF">
        <w:t xml:space="preserve"> sử dụng rất nhiều trong những lĩnh vực khác nhau của cuộc sống </w:t>
      </w:r>
      <w:r>
        <w:t>như</w:t>
      </w:r>
      <w:r w:rsidRPr="00B861AF">
        <w:t>:</w:t>
      </w:r>
    </w:p>
    <w:p w14:paraId="447E7BD5" w14:textId="77777777" w:rsidR="00B861AF" w:rsidRDefault="00B861AF" w:rsidP="00926FF0">
      <w:pPr>
        <w:pStyle w:val="ListParagraph"/>
        <w:numPr>
          <w:ilvl w:val="0"/>
          <w:numId w:val="2"/>
        </w:numPr>
        <w:spacing w:line="360" w:lineRule="auto"/>
        <w:ind w:left="0" w:firstLine="360"/>
      </w:pPr>
      <w:r w:rsidRPr="00B861AF">
        <w:t>Tìm kiếm các thông tin về các khách sạn ở các thành phố hoặc các trung tâm để liên hệ đặt phòng theo yêu cầu của khách hàng.</w:t>
      </w:r>
    </w:p>
    <w:p w14:paraId="43617CC3" w14:textId="5F13CA7A" w:rsidR="00B861AF" w:rsidRDefault="00B861AF" w:rsidP="00926FF0">
      <w:pPr>
        <w:pStyle w:val="ListParagraph"/>
        <w:numPr>
          <w:ilvl w:val="0"/>
          <w:numId w:val="2"/>
        </w:numPr>
        <w:spacing w:line="360" w:lineRule="auto"/>
        <w:ind w:left="0" w:firstLine="360"/>
      </w:pPr>
      <w:r w:rsidRPr="00B861AF">
        <w:t>Dịch vụ chọn lọc và phân loại tin tức: Là những hệ thống th</w:t>
      </w:r>
      <w:r w:rsidR="00853C45">
        <w:t>ư</w:t>
      </w:r>
      <w:r w:rsidRPr="00B861AF">
        <w:t xml:space="preserve"> viện kết nối đến các web portal để tìm kiếm các thông tin từ các nhà xuất bản có chứa những từ khóa muốn tìm.</w:t>
      </w:r>
    </w:p>
    <w:p w14:paraId="0DFC0B47" w14:textId="77777777" w:rsidR="00B861AF" w:rsidRDefault="00B861AF" w:rsidP="00926FF0">
      <w:pPr>
        <w:pStyle w:val="ListParagraph"/>
        <w:numPr>
          <w:ilvl w:val="0"/>
          <w:numId w:val="2"/>
        </w:numPr>
        <w:spacing w:line="360" w:lineRule="auto"/>
        <w:ind w:left="0" w:firstLine="360"/>
      </w:pPr>
      <w:r w:rsidRPr="00B861AF">
        <w:t>Dịch vụ hiển thị danh sách đĩa nhạc dành cho các công ty thu thanh.</w:t>
      </w:r>
    </w:p>
    <w:p w14:paraId="19494C62" w14:textId="77777777" w:rsidR="00B861AF" w:rsidRDefault="00B861AF" w:rsidP="00926FF0">
      <w:pPr>
        <w:pStyle w:val="ListParagraph"/>
        <w:numPr>
          <w:ilvl w:val="0"/>
          <w:numId w:val="2"/>
        </w:numPr>
        <w:spacing w:line="360" w:lineRule="auto"/>
        <w:ind w:left="0" w:firstLine="360"/>
      </w:pPr>
      <w:r w:rsidRPr="00B861AF">
        <w:t>Ứng dụng đại lý du lịch có nhiều giá vé đi du lịch khác nhau do có chọn lựa phục vụ của nhiều hãng hàng không.</w:t>
      </w:r>
    </w:p>
    <w:p w14:paraId="2C03F7D0" w14:textId="77777777" w:rsidR="00B861AF" w:rsidRDefault="00B861AF" w:rsidP="00926FF0">
      <w:pPr>
        <w:pStyle w:val="ListParagraph"/>
        <w:numPr>
          <w:ilvl w:val="0"/>
          <w:numId w:val="2"/>
        </w:numPr>
        <w:spacing w:line="360" w:lineRule="auto"/>
        <w:ind w:left="0" w:firstLine="360"/>
      </w:pPr>
      <w:r w:rsidRPr="00B861AF">
        <w:t>Bảng tính toán chính sách bảo hiểm dùng công nghệ Excel/COM với giao diện web.</w:t>
      </w:r>
    </w:p>
    <w:p w14:paraId="2F46A07C" w14:textId="77777777" w:rsidR="00B861AF" w:rsidRDefault="00B861AF" w:rsidP="00926FF0">
      <w:pPr>
        <w:pStyle w:val="ListParagraph"/>
        <w:numPr>
          <w:ilvl w:val="0"/>
          <w:numId w:val="2"/>
        </w:numPr>
        <w:spacing w:line="360" w:lineRule="auto"/>
        <w:ind w:left="0" w:firstLine="360"/>
      </w:pPr>
      <w:r w:rsidRPr="00B861AF">
        <w:t xml:space="preserve">Thông tin </w:t>
      </w:r>
      <w:r>
        <w:t>thương</w:t>
      </w:r>
      <w:r w:rsidRPr="00B861AF">
        <w:t xml:space="preserve"> mại bao gồm nhiều nội dung, nhiều mục tin </w:t>
      </w:r>
      <w:r>
        <w:t>như</w:t>
      </w:r>
      <w:r w:rsidRPr="00B861AF">
        <w:t>: Dự báo thời tiết, thông tin sức khoẻ, lịch bay, tỷ giá cổ phiếu…</w:t>
      </w:r>
    </w:p>
    <w:p w14:paraId="4387782F" w14:textId="77777777" w:rsidR="00B861AF" w:rsidRDefault="00B861AF" w:rsidP="00926FF0">
      <w:pPr>
        <w:pStyle w:val="Heading2"/>
        <w:numPr>
          <w:ilvl w:val="0"/>
          <w:numId w:val="9"/>
        </w:numPr>
        <w:spacing w:line="360" w:lineRule="auto"/>
      </w:pPr>
      <w:bookmarkStart w:id="6" w:name="_Toc28993116"/>
      <w:r>
        <w:t>Ưu, nhược điểm của Web Service</w:t>
      </w:r>
      <w:bookmarkEnd w:id="6"/>
    </w:p>
    <w:p w14:paraId="3F1A7353" w14:textId="77777777" w:rsidR="00B861AF" w:rsidRDefault="00B861AF" w:rsidP="006F1D63">
      <w:pPr>
        <w:spacing w:line="360" w:lineRule="auto"/>
        <w:ind w:left="720"/>
      </w:pPr>
      <w:r>
        <w:rPr>
          <w:b/>
          <w:bCs/>
        </w:rPr>
        <w:t>Ưu điểm:</w:t>
      </w:r>
    </w:p>
    <w:p w14:paraId="74C6FF3B" w14:textId="77777777" w:rsidR="00B861AF" w:rsidRDefault="00B861AF" w:rsidP="00926FF0">
      <w:pPr>
        <w:pStyle w:val="ListParagraph"/>
        <w:numPr>
          <w:ilvl w:val="0"/>
          <w:numId w:val="3"/>
        </w:numPr>
        <w:spacing w:line="360" w:lineRule="auto"/>
      </w:pPr>
      <w:r w:rsidRPr="00B861AF">
        <w:t xml:space="preserve">Cho phép </w:t>
      </w:r>
      <w:r>
        <w:t>chương</w:t>
      </w:r>
      <w:r w:rsidRPr="00B861AF">
        <w:t xml:space="preserve"> trình </w:t>
      </w:r>
      <w:r w:rsidR="008C1375">
        <w:t>được</w:t>
      </w:r>
      <w:r w:rsidRPr="00B861AF">
        <w:t xml:space="preserve"> viết bằng các ngôn ngữ khác nhau trên các nền tảng khác nhau giao tiếp </w:t>
      </w:r>
      <w:r w:rsidR="008C1375">
        <w:t>được</w:t>
      </w:r>
      <w:r w:rsidRPr="00B861AF">
        <w:t xml:space="preserve"> với nhau dựa trên một nền tảng tiêu chuẩn</w:t>
      </w:r>
      <w:r>
        <w:t>.</w:t>
      </w:r>
    </w:p>
    <w:p w14:paraId="113A7099" w14:textId="77777777" w:rsidR="00B861AF" w:rsidRDefault="00B861AF" w:rsidP="00926FF0">
      <w:pPr>
        <w:pStyle w:val="ListParagraph"/>
        <w:numPr>
          <w:ilvl w:val="0"/>
          <w:numId w:val="3"/>
        </w:numPr>
        <w:spacing w:line="360" w:lineRule="auto"/>
      </w:pPr>
      <w:r w:rsidRPr="00B861AF">
        <w:t>Đơn giản (chỉ dùng URL)</w:t>
      </w:r>
      <w:r>
        <w:t>.</w:t>
      </w:r>
    </w:p>
    <w:p w14:paraId="09FE624B" w14:textId="77777777" w:rsidR="00B861AF" w:rsidRDefault="00B861AF" w:rsidP="00926FF0">
      <w:pPr>
        <w:pStyle w:val="ListParagraph"/>
        <w:numPr>
          <w:ilvl w:val="0"/>
          <w:numId w:val="3"/>
        </w:numPr>
        <w:spacing w:line="360" w:lineRule="auto"/>
      </w:pPr>
      <w:r w:rsidRPr="00B861AF">
        <w:t xml:space="preserve">Làm việc với các giao thức chuẩn Web </w:t>
      </w:r>
      <w:r>
        <w:t>như</w:t>
      </w:r>
      <w:r w:rsidRPr="00B861AF">
        <w:t xml:space="preserve"> XML, HTTP và TCP/IP.</w:t>
      </w:r>
    </w:p>
    <w:p w14:paraId="7F0DA05F" w14:textId="7231D613" w:rsidR="00B861AF" w:rsidRDefault="00B861AF" w:rsidP="00926FF0">
      <w:pPr>
        <w:pStyle w:val="ListParagraph"/>
        <w:numPr>
          <w:ilvl w:val="0"/>
          <w:numId w:val="3"/>
        </w:numPr>
        <w:spacing w:line="360" w:lineRule="auto"/>
      </w:pPr>
      <w:r w:rsidRPr="00B861AF">
        <w:t xml:space="preserve">Sự an toàn của máy chủ cơ sở dữ liệu luôn </w:t>
      </w:r>
      <w:r w:rsidR="008C1375">
        <w:t>được</w:t>
      </w:r>
      <w:r w:rsidRPr="00B861AF">
        <w:t xml:space="preserve"> bảo mật một cách chắc chắn.Web Service làm giảm giá thành cho việc tích hợp các hệ thống khác nhau.</w:t>
      </w:r>
    </w:p>
    <w:p w14:paraId="694A0B6B" w14:textId="77777777" w:rsidR="00836F28" w:rsidRDefault="00836F28" w:rsidP="00926FF0">
      <w:pPr>
        <w:pStyle w:val="ListParagraph"/>
        <w:numPr>
          <w:ilvl w:val="0"/>
          <w:numId w:val="3"/>
        </w:numPr>
        <w:spacing w:line="360" w:lineRule="auto"/>
      </w:pPr>
      <w:r>
        <w:t>Dịch vụ Web cung cấp khả năng hoạt động rộng lớn với các ứng dụng phần mềm  khác nhau chạy trên những nền tảng khác nhau.</w:t>
      </w:r>
    </w:p>
    <w:p w14:paraId="58A4E71B" w14:textId="77777777" w:rsidR="00836F28" w:rsidRDefault="00836F28" w:rsidP="00926FF0">
      <w:pPr>
        <w:pStyle w:val="ListParagraph"/>
        <w:numPr>
          <w:ilvl w:val="0"/>
          <w:numId w:val="3"/>
        </w:numPr>
        <w:spacing w:line="360" w:lineRule="auto"/>
      </w:pPr>
      <w:r>
        <w:lastRenderedPageBreak/>
        <w:t>Sử dụng các giao thức và chuẩn mở. Giao thức và định dạng dữ liệu dựa trên văn bản (text), giúp các lập trình viên dễ dàng hiểu được.</w:t>
      </w:r>
    </w:p>
    <w:p w14:paraId="4942CB7A" w14:textId="77777777" w:rsidR="00836F28" w:rsidRDefault="00836F28" w:rsidP="00926FF0">
      <w:pPr>
        <w:pStyle w:val="ListParagraph"/>
        <w:numPr>
          <w:ilvl w:val="0"/>
          <w:numId w:val="3"/>
        </w:numPr>
        <w:spacing w:line="360" w:lineRule="auto"/>
      </w:pPr>
      <w:r>
        <w:t>Nâng cao khả năng tái sử dụng.</w:t>
      </w:r>
    </w:p>
    <w:p w14:paraId="2284EAE7" w14:textId="77777777" w:rsidR="00836F28" w:rsidRDefault="00836F28" w:rsidP="00926FF0">
      <w:pPr>
        <w:pStyle w:val="ListParagraph"/>
        <w:numPr>
          <w:ilvl w:val="0"/>
          <w:numId w:val="3"/>
        </w:numPr>
        <w:spacing w:line="360" w:lineRule="auto"/>
      </w:pPr>
      <w:r>
        <w:t>Thúc  đẩy  đầu  tư các  hệ  thống phần  mềm đã tồn  tại  bằng cách  cho  phép  các tiến trình/chức năng nghiệp vụ đóng gói trong giao diện dịch vụ Web.</w:t>
      </w:r>
    </w:p>
    <w:p w14:paraId="603462C1" w14:textId="77777777" w:rsidR="00836F28" w:rsidRDefault="00836F28" w:rsidP="00926FF0">
      <w:pPr>
        <w:pStyle w:val="ListParagraph"/>
        <w:numPr>
          <w:ilvl w:val="0"/>
          <w:numId w:val="3"/>
        </w:numPr>
        <w:spacing w:line="360" w:lineRule="auto"/>
      </w:pPr>
      <w:r>
        <w:t>Tạo mối quan hệ tương tác lẫn nhau và mềm dẻo giữa các thành phần trong hệ thống, dễ dàng cho việc phát triển các ứng dụng phân tán.</w:t>
      </w:r>
    </w:p>
    <w:p w14:paraId="7CEE9EAB" w14:textId="4E65D3F1" w:rsidR="00836F28" w:rsidRDefault="00836F28" w:rsidP="00926FF0">
      <w:pPr>
        <w:pStyle w:val="ListParagraph"/>
        <w:numPr>
          <w:ilvl w:val="0"/>
          <w:numId w:val="3"/>
        </w:numPr>
        <w:spacing w:line="360" w:lineRule="auto"/>
      </w:pPr>
      <w:r>
        <w:t>Thúc đẩy hệ thống tích hợp, giảm sự phức tạp của hệ thống, hạ giá thành hoạt động, phát triển hệ thống nhanh và tương tác hiệu quả với hệ thống của các doanh nghiệp khác.</w:t>
      </w:r>
    </w:p>
    <w:p w14:paraId="48CE6781" w14:textId="77777777" w:rsidR="00B861AF" w:rsidRDefault="00B861AF" w:rsidP="006F1D63">
      <w:pPr>
        <w:pStyle w:val="ListParagraph"/>
        <w:spacing w:line="360" w:lineRule="auto"/>
        <w:rPr>
          <w:b/>
          <w:bCs/>
        </w:rPr>
      </w:pPr>
      <w:r>
        <w:rPr>
          <w:b/>
          <w:bCs/>
        </w:rPr>
        <w:t>Nhược điểm:</w:t>
      </w:r>
    </w:p>
    <w:p w14:paraId="3165979B" w14:textId="77777777" w:rsidR="00B861AF" w:rsidRDefault="00B861AF" w:rsidP="00926FF0">
      <w:pPr>
        <w:pStyle w:val="ListParagraph"/>
        <w:numPr>
          <w:ilvl w:val="0"/>
          <w:numId w:val="3"/>
        </w:numPr>
        <w:spacing w:line="360" w:lineRule="auto"/>
      </w:pPr>
      <w:r w:rsidRPr="00B861AF">
        <w:t xml:space="preserve">Phụ thuộc vào tốc độ </w:t>
      </w:r>
      <w:r>
        <w:t>đường</w:t>
      </w:r>
      <w:r w:rsidRPr="00B861AF">
        <w:t xml:space="preserve"> truyền Internet.</w:t>
      </w:r>
    </w:p>
    <w:p w14:paraId="2175E3B0" w14:textId="77777777" w:rsidR="00B861AF" w:rsidRDefault="00B861AF" w:rsidP="00926FF0">
      <w:pPr>
        <w:pStyle w:val="ListParagraph"/>
        <w:numPr>
          <w:ilvl w:val="0"/>
          <w:numId w:val="3"/>
        </w:numPr>
        <w:spacing w:line="360" w:lineRule="auto"/>
      </w:pPr>
      <w:r w:rsidRPr="00B861AF">
        <w:t xml:space="preserve">Web Service thiếu cơ chế khôi phục đủ tin cậy để đảm bảo giao dịch </w:t>
      </w:r>
      <w:r w:rsidR="008C1375">
        <w:t>được</w:t>
      </w:r>
      <w:r w:rsidRPr="00B861AF">
        <w:t xml:space="preserve"> khôi phục lại trạng thái ban đầu trong </w:t>
      </w:r>
      <w:r>
        <w:t>trường</w:t>
      </w:r>
      <w:r w:rsidRPr="00B861AF">
        <w:t xml:space="preserve"> hợp xảy ra sự cố</w:t>
      </w:r>
      <w:r>
        <w:t>.</w:t>
      </w:r>
    </w:p>
    <w:p w14:paraId="42AC8A43" w14:textId="77777777" w:rsidR="00B861AF" w:rsidRDefault="00B861AF" w:rsidP="00926FF0">
      <w:pPr>
        <w:pStyle w:val="ListParagraph"/>
        <w:numPr>
          <w:ilvl w:val="0"/>
          <w:numId w:val="3"/>
        </w:numPr>
        <w:spacing w:line="360" w:lineRule="auto"/>
      </w:pPr>
      <w:r w:rsidRPr="00B861AF">
        <w:t xml:space="preserve">Số </w:t>
      </w:r>
      <w:r>
        <w:t>lương</w:t>
      </w:r>
      <w:r w:rsidRPr="00B861AF">
        <w:t xml:space="preserve"> các ứng dụng cộng tác cùng hoạt động sẽ ảnh </w:t>
      </w:r>
      <w:r>
        <w:t>hưởng</w:t>
      </w:r>
      <w:r w:rsidRPr="00B861AF">
        <w:t xml:space="preserve"> tới hiệu suất tối </w:t>
      </w:r>
      <w:r>
        <w:t>ưu</w:t>
      </w:r>
      <w:r w:rsidRPr="00B861AF">
        <w:t xml:space="preserve"> của Web Service.</w:t>
      </w:r>
    </w:p>
    <w:p w14:paraId="70411670" w14:textId="77777777" w:rsidR="00B861AF" w:rsidRDefault="00B861AF" w:rsidP="00926FF0">
      <w:pPr>
        <w:pStyle w:val="ListParagraph"/>
        <w:numPr>
          <w:ilvl w:val="0"/>
          <w:numId w:val="3"/>
        </w:numPr>
        <w:spacing w:line="360" w:lineRule="auto"/>
      </w:pPr>
      <w:r w:rsidRPr="00B861AF">
        <w:t xml:space="preserve">Tải trọng: ứng dụng Web Service là các ứng dụng sử dụng rất nhiều thông điệp. Khả năng bùng nổ số </w:t>
      </w:r>
      <w:r>
        <w:t>lượng</w:t>
      </w:r>
      <w:r w:rsidRPr="00B861AF">
        <w:t xml:space="preserve"> giao dịch trao đổi sẽ làm hệ thống máy chủ ứng dụng và kiến trúc hạ tầng hệ thống thông tin của doanh nghiệp trở</w:t>
      </w:r>
      <w:r>
        <w:t xml:space="preserve"> </w:t>
      </w:r>
      <w:r w:rsidRPr="00B861AF">
        <w:t xml:space="preserve">nên </w:t>
      </w:r>
      <w:r>
        <w:t>ngừng</w:t>
      </w:r>
      <w:r w:rsidRPr="00B861AF">
        <w:t xml:space="preserve"> trệ.</w:t>
      </w:r>
    </w:p>
    <w:p w14:paraId="0C06A853" w14:textId="4CBF9589" w:rsidR="00B861AF" w:rsidRDefault="00B861AF" w:rsidP="00926FF0">
      <w:pPr>
        <w:pStyle w:val="ListParagraph"/>
        <w:numPr>
          <w:ilvl w:val="0"/>
          <w:numId w:val="3"/>
        </w:numPr>
        <w:spacing w:line="360" w:lineRule="auto"/>
      </w:pPr>
      <w:r w:rsidRPr="00B861AF">
        <w:t>Vì Web Service đòi hỏi kết nối thông qua khá nhiều máy chủ trung gian cho nên băng thông/tốc độ của hạ tầng mạng và các yêu tố liên quan tới hệ thống rõ ràng có vai trò quan trọng góp phần cải thiện hiệu năng của toàn bộ các ứng dụng WS</w:t>
      </w:r>
      <w:r>
        <w:t>.</w:t>
      </w:r>
    </w:p>
    <w:p w14:paraId="1ABCA9EB" w14:textId="77777777" w:rsidR="0092736C" w:rsidRDefault="0092736C" w:rsidP="00926FF0">
      <w:pPr>
        <w:pStyle w:val="ListParagraph"/>
        <w:numPr>
          <w:ilvl w:val="0"/>
          <w:numId w:val="3"/>
        </w:numPr>
        <w:spacing w:line="360" w:lineRule="auto"/>
      </w:pPr>
      <w:r>
        <w:t>Những thiệt hại lớn sẽ xảy ra vào khoảng thời gian chết của Dịch vụ Web, giao diện không thay đổi, có thể lỗi nếu một máy khách không được nâng cấp, thiếu các giao thức cho việc vận hành.</w:t>
      </w:r>
    </w:p>
    <w:p w14:paraId="52CF686C" w14:textId="77777777" w:rsidR="0092736C" w:rsidRDefault="0092736C" w:rsidP="00926FF0">
      <w:pPr>
        <w:pStyle w:val="ListParagraph"/>
        <w:numPr>
          <w:ilvl w:val="0"/>
          <w:numId w:val="3"/>
        </w:numPr>
        <w:spacing w:line="360" w:lineRule="auto"/>
      </w:pPr>
      <w:r>
        <w:t>Có quá nhiều chuẩn cho dịch vụ Web khiến người dùng khó nắm bắt.</w:t>
      </w:r>
    </w:p>
    <w:p w14:paraId="6BA41B67" w14:textId="2870672D" w:rsidR="00171889" w:rsidRPr="008D3787" w:rsidRDefault="0092736C" w:rsidP="00926FF0">
      <w:pPr>
        <w:pStyle w:val="ListParagraph"/>
        <w:numPr>
          <w:ilvl w:val="0"/>
          <w:numId w:val="3"/>
        </w:numPr>
        <w:spacing w:line="360" w:lineRule="auto"/>
      </w:pPr>
      <w:r>
        <w:t>Phải quan tâm nhiều hơn đến vấn đề an toàn và bảo mật.</w:t>
      </w:r>
    </w:p>
    <w:p w14:paraId="2843D55E" w14:textId="2D95ECA4" w:rsidR="00B861AF" w:rsidRDefault="00B861AF" w:rsidP="00926FF0">
      <w:pPr>
        <w:pStyle w:val="Heading2"/>
        <w:numPr>
          <w:ilvl w:val="0"/>
          <w:numId w:val="9"/>
        </w:numPr>
        <w:spacing w:line="360" w:lineRule="auto"/>
      </w:pPr>
      <w:bookmarkStart w:id="7" w:name="_Toc28993117"/>
      <w:r>
        <w:lastRenderedPageBreak/>
        <w:t>Mô hình Web Service</w:t>
      </w:r>
      <w:r w:rsidR="009715C5">
        <w:rPr>
          <w:noProof/>
        </w:rPr>
        <mc:AlternateContent>
          <mc:Choice Requires="wpg">
            <w:drawing>
              <wp:anchor distT="0" distB="0" distL="114300" distR="114300" simplePos="0" relativeHeight="251658240" behindDoc="0" locked="0" layoutInCell="1" allowOverlap="1" wp14:anchorId="02D91546" wp14:editId="491F6DB4">
                <wp:simplePos x="0" y="0"/>
                <wp:positionH relativeFrom="column">
                  <wp:posOffset>805815</wp:posOffset>
                </wp:positionH>
                <wp:positionV relativeFrom="paragraph">
                  <wp:posOffset>320675</wp:posOffset>
                </wp:positionV>
                <wp:extent cx="4736465" cy="2332355"/>
                <wp:effectExtent l="19050" t="19050" r="26035" b="0"/>
                <wp:wrapTopAndBottom/>
                <wp:docPr id="13" name="Group 13"/>
                <wp:cNvGraphicFramePr/>
                <a:graphic xmlns:a="http://schemas.openxmlformats.org/drawingml/2006/main">
                  <a:graphicData uri="http://schemas.microsoft.com/office/word/2010/wordprocessingGroup">
                    <wpg:wgp>
                      <wpg:cNvGrpSpPr/>
                      <wpg:grpSpPr>
                        <a:xfrm>
                          <a:off x="0" y="0"/>
                          <a:ext cx="4736465" cy="2332355"/>
                          <a:chOff x="0" y="0"/>
                          <a:chExt cx="4957493" cy="2396603"/>
                        </a:xfrm>
                      </wpg:grpSpPr>
                      <wps:wsp>
                        <wps:cNvPr id="1" name="Rectangle: Rounded Corners 1"/>
                        <wps:cNvSpPr/>
                        <wps:spPr>
                          <a:xfrm>
                            <a:off x="1446663" y="0"/>
                            <a:ext cx="1499699" cy="704281"/>
                          </a:xfrm>
                          <a:prstGeom prst="roundRect">
                            <a:avLst/>
                          </a:prstGeom>
                          <a:ln w="28575"/>
                        </wps:spPr>
                        <wps:style>
                          <a:lnRef idx="2">
                            <a:schemeClr val="dk1"/>
                          </a:lnRef>
                          <a:fillRef idx="1">
                            <a:schemeClr val="lt1"/>
                          </a:fillRef>
                          <a:effectRef idx="0">
                            <a:schemeClr val="dk1"/>
                          </a:effectRef>
                          <a:fontRef idx="minor">
                            <a:schemeClr val="dk1"/>
                          </a:fontRef>
                        </wps:style>
                        <wps:txbx>
                          <w:txbxContent>
                            <w:p w14:paraId="532B8289" w14:textId="77777777" w:rsidR="00697967" w:rsidRDefault="00697967" w:rsidP="00794799">
                              <w:pPr>
                                <w:jc w:val="center"/>
                              </w:pPr>
                              <w:r>
                                <w:t>Đăng ký dịch vụ</w:t>
                              </w:r>
                            </w:p>
                            <w:p w14:paraId="473BB695" w14:textId="77777777" w:rsidR="00697967" w:rsidRDefault="00697967" w:rsidP="00794799">
                              <w:pPr>
                                <w:jc w:val="center"/>
                              </w:pPr>
                              <w:r>
                                <w:t>(UDDI)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Rounded Corners 2"/>
                        <wps:cNvSpPr/>
                        <wps:spPr>
                          <a:xfrm>
                            <a:off x="0" y="1897039"/>
                            <a:ext cx="1404165" cy="451797"/>
                          </a:xfrm>
                          <a:prstGeom prst="roundRect">
                            <a:avLst/>
                          </a:prstGeom>
                          <a:ln w="28575"/>
                        </wps:spPr>
                        <wps:style>
                          <a:lnRef idx="2">
                            <a:schemeClr val="dk1"/>
                          </a:lnRef>
                          <a:fillRef idx="1">
                            <a:schemeClr val="lt1"/>
                          </a:fillRef>
                          <a:effectRef idx="0">
                            <a:schemeClr val="dk1"/>
                          </a:effectRef>
                          <a:fontRef idx="minor">
                            <a:schemeClr val="dk1"/>
                          </a:fontRef>
                        </wps:style>
                        <wps:txbx>
                          <w:txbxContent>
                            <w:p w14:paraId="7DECCEFE" w14:textId="77777777" w:rsidR="00697967" w:rsidRDefault="00697967" w:rsidP="00794799">
                              <w:pPr>
                                <w:jc w:val="center"/>
                              </w:pPr>
                              <w:r>
                                <w:t>Dịch vụ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Rounded Corners 3"/>
                        <wps:cNvSpPr/>
                        <wps:spPr>
                          <a:xfrm>
                            <a:off x="3418764" y="1897039"/>
                            <a:ext cx="1538729" cy="390382"/>
                          </a:xfrm>
                          <a:prstGeom prst="roundRect">
                            <a:avLst/>
                          </a:prstGeom>
                          <a:ln w="28575"/>
                        </wps:spPr>
                        <wps:style>
                          <a:lnRef idx="2">
                            <a:schemeClr val="dk1"/>
                          </a:lnRef>
                          <a:fillRef idx="1">
                            <a:schemeClr val="lt1"/>
                          </a:fillRef>
                          <a:effectRef idx="0">
                            <a:schemeClr val="dk1"/>
                          </a:effectRef>
                          <a:fontRef idx="minor">
                            <a:schemeClr val="dk1"/>
                          </a:fontRef>
                        </wps:style>
                        <wps:txbx>
                          <w:txbxContent>
                            <w:p w14:paraId="7748F9E5" w14:textId="77777777" w:rsidR="00697967" w:rsidRDefault="00697967" w:rsidP="00C41D84">
                              <w:pPr>
                                <w:jc w:val="center"/>
                              </w:pPr>
                              <w:r>
                                <w:t>Dịch vụ cung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Straight Arrow Connector 5"/>
                        <wps:cNvCnPr/>
                        <wps:spPr>
                          <a:xfrm flipV="1">
                            <a:off x="777923" y="701438"/>
                            <a:ext cx="941696" cy="119282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1400317" y="2109716"/>
                            <a:ext cx="2014779"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Straight Arrow Connector 7"/>
                        <wps:cNvCnPr/>
                        <wps:spPr>
                          <a:xfrm flipH="1" flipV="1">
                            <a:off x="2741779" y="701438"/>
                            <a:ext cx="1351128" cy="1192824"/>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 name="Rectangle 8"/>
                        <wps:cNvSpPr/>
                        <wps:spPr>
                          <a:xfrm>
                            <a:off x="649691" y="1113714"/>
                            <a:ext cx="914400" cy="2524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4E3D9F" w14:textId="77777777" w:rsidR="00697967" w:rsidRDefault="00697967" w:rsidP="00C41D84">
                              <w:pPr>
                                <w:jc w:val="center"/>
                              </w:pPr>
                              <w: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659625" y="2062233"/>
                            <a:ext cx="1282889" cy="3343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0E1BEB" w14:textId="77777777" w:rsidR="00697967" w:rsidRDefault="00697967" w:rsidP="00C41D84">
                              <w:pPr>
                                <w:jc w:val="center"/>
                              </w:pPr>
                              <w:r>
                                <w:t>Gửi thông điệp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2901571" y="1168305"/>
                            <a:ext cx="914400" cy="2524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64CABB" w14:textId="77777777" w:rsidR="00697967" w:rsidRDefault="00697967" w:rsidP="00C41D84">
                              <w:pPr>
                                <w:jc w:val="center"/>
                              </w:pPr>
                              <w:r>
                                <w:t>Xuất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1564091" y="1018180"/>
                            <a:ext cx="1378424" cy="757450"/>
                          </a:xfrm>
                          <a:prstGeom prst="ellipse">
                            <a:avLst/>
                          </a:prstGeom>
                          <a:ln w="19050">
                            <a:prstDash val="sysDash"/>
                          </a:ln>
                        </wps:spPr>
                        <wps:style>
                          <a:lnRef idx="2">
                            <a:schemeClr val="dk1"/>
                          </a:lnRef>
                          <a:fillRef idx="1">
                            <a:schemeClr val="lt1"/>
                          </a:fillRef>
                          <a:effectRef idx="0">
                            <a:schemeClr val="dk1"/>
                          </a:effectRef>
                          <a:fontRef idx="minor">
                            <a:schemeClr val="dk1"/>
                          </a:fontRef>
                        </wps:style>
                        <wps:txbx>
                          <w:txbxContent>
                            <w:p w14:paraId="129C460F" w14:textId="77777777" w:rsidR="00697967" w:rsidRDefault="00697967" w:rsidP="00C41D84">
                              <w:pPr>
                                <w:jc w:val="center"/>
                              </w:pPr>
                              <w:r>
                                <w:t>Thông điệp SOAP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Flowchart: Card 12"/>
                        <wps:cNvSpPr/>
                        <wps:spPr>
                          <a:xfrm>
                            <a:off x="3461129" y="158371"/>
                            <a:ext cx="1214651" cy="805218"/>
                          </a:xfrm>
                          <a:prstGeom prst="flowChartPunchedCard">
                            <a:avLst/>
                          </a:prstGeom>
                        </wps:spPr>
                        <wps:style>
                          <a:lnRef idx="2">
                            <a:schemeClr val="dk1"/>
                          </a:lnRef>
                          <a:fillRef idx="1">
                            <a:schemeClr val="lt1"/>
                          </a:fillRef>
                          <a:effectRef idx="0">
                            <a:schemeClr val="dk1"/>
                          </a:effectRef>
                          <a:fontRef idx="minor">
                            <a:schemeClr val="dk1"/>
                          </a:fontRef>
                        </wps:style>
                        <wps:txbx>
                          <w:txbxContent>
                            <w:p w14:paraId="5E69B014" w14:textId="77777777" w:rsidR="00697967" w:rsidRDefault="00697967" w:rsidP="00C41D84">
                              <w:pPr>
                                <w:jc w:val="center"/>
                              </w:pPr>
                              <w:r>
                                <w:t>Mô tả dịch vụ</w:t>
                              </w:r>
                            </w:p>
                            <w:p w14:paraId="1794D326" w14:textId="77777777" w:rsidR="00697967" w:rsidRDefault="00697967" w:rsidP="00C41D84">
                              <w:pPr>
                                <w:jc w:val="center"/>
                              </w:pPr>
                              <w:r>
                                <w:t>(WSDL)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91546" id="Group 13" o:spid="_x0000_s1026" style="position:absolute;left:0;text-align:left;margin-left:63.45pt;margin-top:25.25pt;width:372.95pt;height:183.65pt;z-index:251658240;mso-width-relative:margin;mso-height-relative:margin" coordsize="49574,23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">
                <v:roundrect id="Rectangle: Rounded Corners 1" o:spid="_x0000_s1027" style="position:absolute;left:14466;width:14997;height:7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" fillcolor="white [3201]" strokecolor="black [3200]" strokeweight="2.25pt">
                  <v:stroke joinstyle="miter"/>
                  <v:textbox>
                    <w:txbxContent>
                      <w:p w14:paraId="532B8289" w14:textId="77777777" w:rsidR="00697967" w:rsidRDefault="00697967" w:rsidP="00794799">
                        <w:pPr>
                          <w:jc w:val="center"/>
                        </w:pPr>
                        <w:r>
                          <w:t>Đăng ký dịch vụ</w:t>
                        </w:r>
                      </w:p>
                      <w:p w14:paraId="473BB695" w14:textId="77777777" w:rsidR="00697967" w:rsidRDefault="00697967" w:rsidP="00794799">
                        <w:pPr>
                          <w:jc w:val="center"/>
                        </w:pPr>
                        <w:r>
                          <w:t>(UDDI)</w:t>
                        </w:r>
                      </w:p>
                    </w:txbxContent>
                  </v:textbox>
                </v:roundrect>
                <v:roundrect id="Rectangle: Rounded Corners 2" o:spid="_x0000_s1028" style="position:absolute;top:18970;width:14041;height:45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" fillcolor="white [3201]" strokecolor="black [3200]" strokeweight="2.25pt">
                  <v:stroke joinstyle="miter"/>
                  <v:textbox>
                    <w:txbxContent>
                      <w:p w14:paraId="7DECCEFE" w14:textId="77777777" w:rsidR="00697967" w:rsidRDefault="00697967" w:rsidP="00794799">
                        <w:pPr>
                          <w:jc w:val="center"/>
                        </w:pPr>
                        <w:r>
                          <w:t>Dịch vụ yêu cầu</w:t>
                        </w:r>
                      </w:p>
                    </w:txbxContent>
                  </v:textbox>
                </v:roundrect>
                <v:roundrect id="Rectangle: Rounded Corners 3" o:spid="_x0000_s1029" style="position:absolute;left:34187;top:18970;width:15387;height:39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" fillcolor="white [3201]" strokecolor="black [3200]" strokeweight="2.25pt">
                  <v:stroke joinstyle="miter"/>
                  <v:textbox>
                    <w:txbxContent>
                      <w:p w14:paraId="7748F9E5" w14:textId="77777777" w:rsidR="00697967" w:rsidRDefault="00697967" w:rsidP="00C41D84">
                        <w:pPr>
                          <w:jc w:val="center"/>
                        </w:pPr>
                        <w:r>
                          <w:t>Dịch vụ cung cấp</w:t>
                        </w:r>
                      </w:p>
                    </w:txbxContent>
                  </v:textbox>
                </v:roundrect>
                <v:shapetype id="_x0000_t32" coordsize="21600,21600" o:spt="32" o:oned="t" path="m,l21600,21600e" filled="f">
                  <v:path arrowok="t" fillok="f" o:connecttype="none"/>
                  <o:lock v:ext="edit" shapetype="t"/>
                </v:shapetype>
                <v:shape id="Straight Arrow Connector 5" o:spid="_x0000_s1030" type="#_x0000_t32" style="position:absolute;left:7779;top:7014;width:9417;height:119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" strokecolor="black [3213]" strokeweight="2.25pt">
                  <v:stroke endarrow="block" joinstyle="miter"/>
                </v:shape>
                <v:shape id="Straight Arrow Connector 6" o:spid="_x0000_s1031" type="#_x0000_t32" style="position:absolute;left:14003;top:21097;width:201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" strokecolor="black [3213]" strokeweight="2.25pt">
                  <v:stroke endarrow="block" joinstyle="miter"/>
                </v:shape>
                <v:shape id="Straight Arrow Connector 7" o:spid="_x0000_s1032" type="#_x0000_t32" style="position:absolute;left:27417;top:7014;width:13512;height:119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" strokecolor="black [3213]" strokeweight="2.25pt">
                  <v:stroke endarrow="block" joinstyle="miter"/>
                </v:shape>
                <v:rect id="Rectangle 8" o:spid="_x0000_s1033" style="position:absolute;left:6496;top:11137;width:9144;height:2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" filled="f" stroked="f">
                  <v:textbox>
                    <w:txbxContent>
                      <w:p w14:paraId="4C4E3D9F" w14:textId="77777777" w:rsidR="00697967" w:rsidRDefault="00697967" w:rsidP="00C41D84">
                        <w:pPr>
                          <w:jc w:val="center"/>
                        </w:pPr>
                        <w:r>
                          <w:t>Tìm kiếm</w:t>
                        </w:r>
                      </w:p>
                    </w:txbxContent>
                  </v:textbox>
                </v:rect>
                <v:rect id="Rectangle 9" o:spid="_x0000_s1034" style="position:absolute;left:16596;top:20622;width:12829;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" filled="f" stroked="f">
                  <v:textbox>
                    <w:txbxContent>
                      <w:p w14:paraId="1C0E1BEB" w14:textId="77777777" w:rsidR="00697967" w:rsidRDefault="00697967" w:rsidP="00C41D84">
                        <w:pPr>
                          <w:jc w:val="center"/>
                        </w:pPr>
                        <w:r>
                          <w:t>Gửi thông điệp</w:t>
                        </w:r>
                      </w:p>
                    </w:txbxContent>
                  </v:textbox>
                </v:rect>
                <v:rect id="Rectangle 10" o:spid="_x0000_s1035" style="position:absolute;left:29015;top:11683;width:9144;height:2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" filled="f" stroked="f">
                  <v:textbox>
                    <w:txbxContent>
                      <w:p w14:paraId="2E64CABB" w14:textId="77777777" w:rsidR="00697967" w:rsidRDefault="00697967" w:rsidP="00C41D84">
                        <w:pPr>
                          <w:jc w:val="center"/>
                        </w:pPr>
                        <w:r>
                          <w:t>Xuất bản</w:t>
                        </w:r>
                      </w:p>
                    </w:txbxContent>
                  </v:textbox>
                </v:rect>
                <v:oval id="Oval 11" o:spid="_x0000_s1036" style="position:absolute;left:15640;top:10181;width:13785;height:7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" fillcolor="white [3201]" strokecolor="black [3200]" strokeweight="1.5pt">
                  <v:stroke dashstyle="3 1" joinstyle="miter"/>
                  <v:textbox>
                    <w:txbxContent>
                      <w:p w14:paraId="129C460F" w14:textId="77777777" w:rsidR="00697967" w:rsidRDefault="00697967" w:rsidP="00C41D84">
                        <w:pPr>
                          <w:jc w:val="center"/>
                        </w:pPr>
                        <w:r>
                          <w:t>Thông điệp SOAP</w:t>
                        </w:r>
                      </w:p>
                    </w:txbxContent>
                  </v:textbox>
                </v:oval>
                <v:shapetype id="_x0000_t121" coordsize="21600,21600" o:spt="121" path="m4321,l21600,r,21600l,21600,,4338xe">
                  <v:stroke joinstyle="miter"/>
                  <v:path gradientshapeok="t" o:connecttype="rect" textboxrect="0,4321,21600,21600"/>
                </v:shapetype>
                <v:shape id="Flowchart: Card 12" o:spid="_x0000_s1037" type="#_x0000_t121" style="position:absolute;left:34611;top:1583;width:12146;height:8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" fillcolor="white [3201]" strokecolor="black [3200]" strokeweight="1pt">
                  <v:textbox>
                    <w:txbxContent>
                      <w:p w14:paraId="5E69B014" w14:textId="77777777" w:rsidR="00697967" w:rsidRDefault="00697967" w:rsidP="00C41D84">
                        <w:pPr>
                          <w:jc w:val="center"/>
                        </w:pPr>
                        <w:r>
                          <w:t>Mô tả dịch vụ</w:t>
                        </w:r>
                      </w:p>
                      <w:p w14:paraId="1794D326" w14:textId="77777777" w:rsidR="00697967" w:rsidRDefault="00697967" w:rsidP="00C41D84">
                        <w:pPr>
                          <w:jc w:val="center"/>
                        </w:pPr>
                        <w:r>
                          <w:t>(WSDL)</w:t>
                        </w:r>
                      </w:p>
                    </w:txbxContent>
                  </v:textbox>
                </v:shape>
                <w10:wrap type="topAndBottom"/>
              </v:group>
            </w:pict>
          </mc:Fallback>
        </mc:AlternateContent>
      </w:r>
      <w:bookmarkEnd w:id="7"/>
    </w:p>
    <w:p w14:paraId="0DBA963F" w14:textId="77777777" w:rsidR="009715C5" w:rsidRPr="009715C5" w:rsidRDefault="009715C5" w:rsidP="006F1D63">
      <w:pPr>
        <w:spacing w:line="360" w:lineRule="auto"/>
      </w:pPr>
    </w:p>
    <w:p w14:paraId="2EC9CF4D" w14:textId="1BF735B5" w:rsidR="009715C5" w:rsidRDefault="009715C5" w:rsidP="006F1D63">
      <w:pPr>
        <w:tabs>
          <w:tab w:val="left" w:pos="3621"/>
        </w:tabs>
        <w:spacing w:line="360" w:lineRule="auto"/>
        <w:jc w:val="center"/>
      </w:pPr>
      <w:r>
        <w:t>Hình 1. Mô hình dịch vụ Web Service</w:t>
      </w:r>
    </w:p>
    <w:p w14:paraId="0F22929E" w14:textId="77777777" w:rsidR="009715C5" w:rsidRDefault="009715C5" w:rsidP="00926FF0">
      <w:pPr>
        <w:pStyle w:val="ListParagraph"/>
        <w:numPr>
          <w:ilvl w:val="0"/>
          <w:numId w:val="21"/>
        </w:numPr>
        <w:tabs>
          <w:tab w:val="left" w:pos="3621"/>
        </w:tabs>
        <w:spacing w:line="360" w:lineRule="auto"/>
      </w:pPr>
      <w:r w:rsidRPr="009715C5">
        <w:t>Nhà cung cấp đăng ký Web Service với UDDI.</w:t>
      </w:r>
    </w:p>
    <w:p w14:paraId="3C5F827A" w14:textId="0D142AD4" w:rsidR="009715C5" w:rsidRDefault="009715C5" w:rsidP="00926FF0">
      <w:pPr>
        <w:pStyle w:val="ListParagraph"/>
        <w:numPr>
          <w:ilvl w:val="0"/>
          <w:numId w:val="21"/>
        </w:numPr>
        <w:tabs>
          <w:tab w:val="left" w:pos="3621"/>
        </w:tabs>
        <w:spacing w:line="360" w:lineRule="auto"/>
      </w:pPr>
      <w:r w:rsidRPr="009715C5">
        <w:t>Ng</w:t>
      </w:r>
      <w:r w:rsidR="00853C45">
        <w:t>ư</w:t>
      </w:r>
      <w:r w:rsidRPr="009715C5">
        <w:t>ời sử dụng tìm kiếm dịch vụ trên UDDI qua một URL thích hợp.</w:t>
      </w:r>
    </w:p>
    <w:p w14:paraId="371D5C4F" w14:textId="77777777" w:rsidR="009715C5" w:rsidRDefault="009715C5" w:rsidP="00926FF0">
      <w:pPr>
        <w:pStyle w:val="ListParagraph"/>
        <w:numPr>
          <w:ilvl w:val="0"/>
          <w:numId w:val="21"/>
        </w:numPr>
        <w:tabs>
          <w:tab w:val="left" w:pos="3621"/>
        </w:tabs>
        <w:spacing w:line="360" w:lineRule="auto"/>
      </w:pPr>
      <w:r w:rsidRPr="009715C5">
        <w:t>UDDI trả lại một bản mô tả WSDL cho nhà cung cấp.</w:t>
      </w:r>
    </w:p>
    <w:p w14:paraId="7C6B224E" w14:textId="13193800" w:rsidR="009715C5" w:rsidRDefault="009715C5" w:rsidP="00926FF0">
      <w:pPr>
        <w:pStyle w:val="ListParagraph"/>
        <w:numPr>
          <w:ilvl w:val="0"/>
          <w:numId w:val="21"/>
        </w:numPr>
        <w:tabs>
          <w:tab w:val="left" w:pos="3621"/>
        </w:tabs>
        <w:spacing w:line="360" w:lineRule="auto"/>
      </w:pPr>
      <w:r w:rsidRPr="009715C5">
        <w:t>Ng</w:t>
      </w:r>
      <w:r w:rsidR="00853C45">
        <w:t>ư</w:t>
      </w:r>
      <w:r w:rsidRPr="009715C5">
        <w:t>ời sử dụng triệu gọi dịch vụ bằng một cuộc gọi SOAP tới nhà cung cấp</w:t>
      </w:r>
      <w:r>
        <w:t>.</w:t>
      </w:r>
    </w:p>
    <w:p w14:paraId="484DD0F6" w14:textId="4B2D465C" w:rsidR="00171889" w:rsidRPr="005336CE" w:rsidRDefault="009715C5" w:rsidP="005336CE">
      <w:pPr>
        <w:pStyle w:val="ListParagraph"/>
        <w:numPr>
          <w:ilvl w:val="0"/>
          <w:numId w:val="21"/>
        </w:numPr>
        <w:tabs>
          <w:tab w:val="left" w:pos="3621"/>
        </w:tabs>
        <w:spacing w:line="360" w:lineRule="auto"/>
      </w:pPr>
      <w:r w:rsidRPr="009715C5">
        <w:t>Nhà cung cấp trả lại kết quả của cuộc gọi SOAP cho ng</w:t>
      </w:r>
      <w:r w:rsidR="00853C45">
        <w:t>ư</w:t>
      </w:r>
      <w:r w:rsidRPr="009715C5">
        <w:t>ời sử dụng</w:t>
      </w:r>
      <w:r>
        <w:t>.</w:t>
      </w:r>
    </w:p>
    <w:p w14:paraId="6E4599C7" w14:textId="1F3B7D97" w:rsidR="009715C5" w:rsidRDefault="009715C5" w:rsidP="00926FF0">
      <w:pPr>
        <w:pStyle w:val="Heading2"/>
        <w:numPr>
          <w:ilvl w:val="0"/>
          <w:numId w:val="9"/>
        </w:numPr>
        <w:spacing w:line="360" w:lineRule="auto"/>
      </w:pPr>
      <w:bookmarkStart w:id="8" w:name="_Toc28993118"/>
      <w:r>
        <w:t>Các thành chính của Web Service</w:t>
      </w:r>
      <w:bookmarkEnd w:id="8"/>
    </w:p>
    <w:tbl>
      <w:tblPr>
        <w:tblStyle w:val="TableGrid"/>
        <w:tblW w:w="0" w:type="auto"/>
        <w:jc w:val="center"/>
        <w:tblLook w:val="04A0" w:firstRow="1" w:lastRow="0" w:firstColumn="1" w:lastColumn="0" w:noHBand="0" w:noVBand="1"/>
      </w:tblPr>
      <w:tblGrid>
        <w:gridCol w:w="3775"/>
      </w:tblGrid>
      <w:tr w:rsidR="009715C5" w14:paraId="45EEAA8C" w14:textId="77777777" w:rsidTr="009715C5">
        <w:trPr>
          <w:jc w:val="center"/>
        </w:trPr>
        <w:tc>
          <w:tcPr>
            <w:tcW w:w="3775" w:type="dxa"/>
          </w:tcPr>
          <w:p w14:paraId="7F2952A9" w14:textId="77777777" w:rsidR="009715C5" w:rsidRDefault="009715C5" w:rsidP="006F1D63">
            <w:pPr>
              <w:spacing w:line="360" w:lineRule="auto"/>
              <w:jc w:val="center"/>
            </w:pPr>
            <w:r>
              <w:t>Sổ đăng ký</w:t>
            </w:r>
          </w:p>
          <w:p w14:paraId="6F5528D5" w14:textId="77777777" w:rsidR="009715C5" w:rsidRDefault="009715C5" w:rsidP="006F1D63">
            <w:pPr>
              <w:spacing w:line="360" w:lineRule="auto"/>
              <w:jc w:val="center"/>
            </w:pPr>
          </w:p>
          <w:p w14:paraId="310C74EE" w14:textId="77777777" w:rsidR="009715C5" w:rsidRDefault="009715C5" w:rsidP="006F1D63">
            <w:pPr>
              <w:spacing w:line="360" w:lineRule="auto"/>
              <w:jc w:val="center"/>
            </w:pPr>
            <w:r w:rsidRPr="009715C5">
              <w:rPr>
                <w:color w:val="FF0000"/>
              </w:rPr>
              <w:t>UDDI</w:t>
            </w:r>
          </w:p>
        </w:tc>
      </w:tr>
      <w:tr w:rsidR="009715C5" w14:paraId="6CDECD93" w14:textId="77777777" w:rsidTr="009715C5">
        <w:trPr>
          <w:jc w:val="center"/>
        </w:trPr>
        <w:tc>
          <w:tcPr>
            <w:tcW w:w="3775" w:type="dxa"/>
          </w:tcPr>
          <w:p w14:paraId="70119FC3" w14:textId="77777777" w:rsidR="009715C5" w:rsidRDefault="009715C5" w:rsidP="006F1D63">
            <w:pPr>
              <w:spacing w:line="360" w:lineRule="auto"/>
              <w:jc w:val="center"/>
            </w:pPr>
            <w:r>
              <w:t>Mô tả dịch vụ</w:t>
            </w:r>
          </w:p>
          <w:p w14:paraId="6F2AF30C" w14:textId="77777777" w:rsidR="009715C5" w:rsidRDefault="009715C5" w:rsidP="006F1D63">
            <w:pPr>
              <w:spacing w:line="360" w:lineRule="auto"/>
              <w:jc w:val="center"/>
            </w:pPr>
          </w:p>
          <w:p w14:paraId="5DBB1343" w14:textId="77777777" w:rsidR="009715C5" w:rsidRDefault="009715C5" w:rsidP="006F1D63">
            <w:pPr>
              <w:spacing w:line="360" w:lineRule="auto"/>
              <w:jc w:val="center"/>
            </w:pPr>
            <w:r w:rsidRPr="009715C5">
              <w:rPr>
                <w:color w:val="FF0000"/>
              </w:rPr>
              <w:t>WSDL XML</w:t>
            </w:r>
          </w:p>
        </w:tc>
      </w:tr>
      <w:tr w:rsidR="009715C5" w14:paraId="235F70D8" w14:textId="77777777" w:rsidTr="009715C5">
        <w:trPr>
          <w:jc w:val="center"/>
        </w:trPr>
        <w:tc>
          <w:tcPr>
            <w:tcW w:w="3775" w:type="dxa"/>
          </w:tcPr>
          <w:p w14:paraId="3A81713F" w14:textId="77777777" w:rsidR="009715C5" w:rsidRDefault="009715C5" w:rsidP="006F1D63">
            <w:pPr>
              <w:spacing w:line="360" w:lineRule="auto"/>
              <w:jc w:val="center"/>
            </w:pPr>
            <w:r>
              <w:t>Giao thực truyền thống</w:t>
            </w:r>
          </w:p>
          <w:p w14:paraId="12E246A5" w14:textId="77777777" w:rsidR="009715C5" w:rsidRDefault="009715C5" w:rsidP="006F1D63">
            <w:pPr>
              <w:spacing w:line="360" w:lineRule="auto"/>
              <w:jc w:val="center"/>
            </w:pPr>
          </w:p>
          <w:p w14:paraId="0DBCE9BB" w14:textId="77777777" w:rsidR="009715C5" w:rsidRDefault="009715C5" w:rsidP="006F1D63">
            <w:pPr>
              <w:spacing w:line="360" w:lineRule="auto"/>
              <w:jc w:val="center"/>
            </w:pPr>
            <w:r w:rsidRPr="009715C5">
              <w:rPr>
                <w:color w:val="FF0000"/>
              </w:rPr>
              <w:t>SOAP</w:t>
            </w:r>
          </w:p>
        </w:tc>
      </w:tr>
      <w:tr w:rsidR="009715C5" w14:paraId="185B9659" w14:textId="77777777" w:rsidTr="009715C5">
        <w:trPr>
          <w:jc w:val="center"/>
        </w:trPr>
        <w:tc>
          <w:tcPr>
            <w:tcW w:w="3775" w:type="dxa"/>
          </w:tcPr>
          <w:p w14:paraId="1F78D401" w14:textId="77777777" w:rsidR="009715C5" w:rsidRDefault="009715C5" w:rsidP="006F1D63">
            <w:pPr>
              <w:spacing w:line="360" w:lineRule="auto"/>
              <w:jc w:val="center"/>
            </w:pPr>
            <w:r>
              <w:t>Giao thức giao vận</w:t>
            </w:r>
          </w:p>
          <w:p w14:paraId="7969F36A" w14:textId="77777777" w:rsidR="009715C5" w:rsidRDefault="009715C5" w:rsidP="006F1D63">
            <w:pPr>
              <w:spacing w:line="360" w:lineRule="auto"/>
              <w:jc w:val="center"/>
            </w:pPr>
          </w:p>
          <w:p w14:paraId="70AC2D87" w14:textId="77777777" w:rsidR="009715C5" w:rsidRDefault="009715C5" w:rsidP="006F1D63">
            <w:pPr>
              <w:spacing w:line="360" w:lineRule="auto"/>
              <w:jc w:val="center"/>
            </w:pPr>
            <w:r w:rsidRPr="009715C5">
              <w:rPr>
                <w:color w:val="FF0000"/>
              </w:rPr>
              <w:t>HTTP</w:t>
            </w:r>
          </w:p>
        </w:tc>
      </w:tr>
    </w:tbl>
    <w:p w14:paraId="77E5EA25" w14:textId="3871F123" w:rsidR="009715C5" w:rsidRDefault="009715C5" w:rsidP="006F1D63">
      <w:pPr>
        <w:spacing w:line="360" w:lineRule="auto"/>
        <w:jc w:val="center"/>
      </w:pPr>
      <w:r>
        <w:t xml:space="preserve">Hình </w:t>
      </w:r>
      <w:r w:rsidR="008A5F19">
        <w:t>2.</w:t>
      </w:r>
      <w:r>
        <w:t xml:space="preserve"> Các thành phần chính của Web Service</w:t>
      </w:r>
    </w:p>
    <w:p w14:paraId="4A548866" w14:textId="77777777" w:rsidR="009715C5" w:rsidRDefault="009715C5" w:rsidP="006F1D63">
      <w:pPr>
        <w:spacing w:line="360" w:lineRule="auto"/>
        <w:ind w:firstLine="360"/>
      </w:pPr>
      <w:r w:rsidRPr="009715C5">
        <w:lastRenderedPageBreak/>
        <w:t xml:space="preserve">XML </w:t>
      </w:r>
      <w:r w:rsidR="008C1375">
        <w:t>được</w:t>
      </w:r>
      <w:r w:rsidRPr="009715C5">
        <w:t xml:space="preserve"> sử dụng để định dạng dữ liệu, SOAP </w:t>
      </w:r>
      <w:r w:rsidR="008C1375">
        <w:t>được</w:t>
      </w:r>
      <w:r w:rsidRPr="009715C5">
        <w:t xml:space="preserve"> sử dụng trao đổi dữ liệu, WSDL </w:t>
      </w:r>
      <w:r w:rsidR="008C1375">
        <w:t>được</w:t>
      </w:r>
      <w:r w:rsidRPr="009715C5">
        <w:t xml:space="preserve"> sử dụng để mô tả dịch vụ hiện có và UDDI </w:t>
      </w:r>
      <w:r w:rsidR="008C1375">
        <w:t>được</w:t>
      </w:r>
      <w:r w:rsidRPr="009715C5">
        <w:t xml:space="preserve"> sử dụng để liệt kê các Web Service hiện có.</w:t>
      </w:r>
    </w:p>
    <w:p w14:paraId="28018DBE" w14:textId="2D1622B6" w:rsidR="009715C5" w:rsidRDefault="009715C5" w:rsidP="00926FF0">
      <w:pPr>
        <w:pStyle w:val="Heading3"/>
        <w:numPr>
          <w:ilvl w:val="1"/>
          <w:numId w:val="15"/>
        </w:numPr>
        <w:spacing w:line="360" w:lineRule="auto"/>
        <w:ind w:left="900" w:hanging="540"/>
      </w:pPr>
      <w:bookmarkStart w:id="9" w:name="_Toc28993119"/>
      <w:r>
        <w:t>Giao thức vận HTTP</w:t>
      </w:r>
      <w:bookmarkEnd w:id="9"/>
    </w:p>
    <w:p w14:paraId="5EA77FF3" w14:textId="77777777" w:rsidR="009715C5" w:rsidRDefault="009715C5" w:rsidP="006F1D63">
      <w:pPr>
        <w:spacing w:line="360" w:lineRule="auto"/>
        <w:ind w:firstLine="360"/>
      </w:pPr>
      <w:r w:rsidRPr="009715C5">
        <w:t xml:space="preserve">Tầng giao vận liên quan tới cơ chế sử dụng để chuyển yêu cầu dịch vụ và thông tin phản hồi từ phía nhà cung cấp dịch vụ tới </w:t>
      </w:r>
      <w:r>
        <w:t>người</w:t>
      </w:r>
      <w:r w:rsidRPr="009715C5">
        <w:t xml:space="preserve"> sử dụng dịch vụ. Có rất nhiều tiêu chuẩn sử dụng xung quanh Web Service, </w:t>
      </w:r>
      <w:r>
        <w:t>nhưng</w:t>
      </w:r>
      <w:r w:rsidRPr="009715C5">
        <w:t xml:space="preserve"> phổ biến nhất vẫn là giao thức HTTP.</w:t>
      </w:r>
    </w:p>
    <w:p w14:paraId="5AE46385" w14:textId="77777777" w:rsidR="009715C5" w:rsidRDefault="009715C5" w:rsidP="006F1D63">
      <w:pPr>
        <w:spacing w:line="360" w:lineRule="auto"/>
        <w:ind w:firstLine="360"/>
        <w:rPr>
          <w:b/>
          <w:bCs/>
        </w:rPr>
      </w:pPr>
      <w:r>
        <w:rPr>
          <w:b/>
          <w:bCs/>
        </w:rPr>
        <w:t>Ưu điểm:</w:t>
      </w:r>
    </w:p>
    <w:p w14:paraId="06CAC1C8" w14:textId="77777777" w:rsidR="009715C5" w:rsidRDefault="009715C5" w:rsidP="00926FF0">
      <w:pPr>
        <w:pStyle w:val="ListParagraph"/>
        <w:numPr>
          <w:ilvl w:val="0"/>
          <w:numId w:val="4"/>
        </w:numPr>
        <w:spacing w:line="360" w:lineRule="auto"/>
      </w:pPr>
      <w:r w:rsidRPr="009715C5">
        <w:t>HTTP là một giao thức phổ biến rộng rãi.</w:t>
      </w:r>
    </w:p>
    <w:p w14:paraId="2B78CEAE" w14:textId="77777777" w:rsidR="009715C5" w:rsidRDefault="009715C5" w:rsidP="00926FF0">
      <w:pPr>
        <w:pStyle w:val="ListParagraph"/>
        <w:numPr>
          <w:ilvl w:val="0"/>
          <w:numId w:val="4"/>
        </w:numPr>
        <w:spacing w:line="360" w:lineRule="auto"/>
      </w:pPr>
      <w:r w:rsidRPr="009715C5">
        <w:t>Giao thức HTTP hoàn toàn mở và khai triển trên rất nhiều loại hệ thống.</w:t>
      </w:r>
    </w:p>
    <w:p w14:paraId="549DA574" w14:textId="77777777" w:rsidR="009715C5" w:rsidRDefault="009715C5" w:rsidP="00926FF0">
      <w:pPr>
        <w:pStyle w:val="ListParagraph"/>
        <w:numPr>
          <w:ilvl w:val="0"/>
          <w:numId w:val="4"/>
        </w:numPr>
        <w:spacing w:line="360" w:lineRule="auto"/>
      </w:pPr>
      <w:r w:rsidRPr="009715C5">
        <w:t xml:space="preserve">Hầu hết mọi tổ chức đều chấp nhận cho phép trao đổi thông tin dựa trên giao thức HTTP </w:t>
      </w:r>
      <w:r>
        <w:t>vượt</w:t>
      </w:r>
      <w:r w:rsidRPr="009715C5">
        <w:t xml:space="preserve"> qua </w:t>
      </w:r>
      <w:r>
        <w:t>tường</w:t>
      </w:r>
      <w:r w:rsidRPr="009715C5">
        <w:t xml:space="preserve"> lửa bảo vệ.</w:t>
      </w:r>
    </w:p>
    <w:p w14:paraId="3EE12E7B" w14:textId="77777777" w:rsidR="008C1375" w:rsidRDefault="008C1375" w:rsidP="006F1D63">
      <w:pPr>
        <w:spacing w:line="360" w:lineRule="auto"/>
        <w:ind w:left="360"/>
        <w:rPr>
          <w:b/>
          <w:bCs/>
        </w:rPr>
      </w:pPr>
      <w:r>
        <w:rPr>
          <w:b/>
          <w:bCs/>
        </w:rPr>
        <w:t>Nhược điểm của HTTP:</w:t>
      </w:r>
    </w:p>
    <w:p w14:paraId="5FC0E844" w14:textId="77777777" w:rsidR="008C1375" w:rsidRDefault="008C1375" w:rsidP="00926FF0">
      <w:pPr>
        <w:pStyle w:val="ListParagraph"/>
        <w:numPr>
          <w:ilvl w:val="0"/>
          <w:numId w:val="5"/>
        </w:numPr>
        <w:spacing w:line="360" w:lineRule="auto"/>
      </w:pPr>
      <w:r w:rsidRPr="008C1375">
        <w:t xml:space="preserve">HTTP là một giao thức đơn giản và không có tính trạng thái, và không </w:t>
      </w:r>
      <w:r>
        <w:t>được</w:t>
      </w:r>
      <w:r w:rsidRPr="008C1375">
        <w:t xml:space="preserve"> thiết kế đặc biệt cho mục đích vận chuyển dữ liệu của các ứng dụng.</w:t>
      </w:r>
    </w:p>
    <w:p w14:paraId="069B72C4" w14:textId="0576CCE6" w:rsidR="008C1375" w:rsidRDefault="008C1375" w:rsidP="00926FF0">
      <w:pPr>
        <w:pStyle w:val="Heading3"/>
        <w:numPr>
          <w:ilvl w:val="1"/>
          <w:numId w:val="15"/>
        </w:numPr>
        <w:spacing w:line="360" w:lineRule="auto"/>
        <w:ind w:left="900" w:hanging="540"/>
      </w:pPr>
      <w:bookmarkStart w:id="10" w:name="_Toc28993120"/>
      <w:r>
        <w:t>Giao thức truyền thông SOAP</w:t>
      </w:r>
      <w:bookmarkEnd w:id="10"/>
    </w:p>
    <w:p w14:paraId="148E7890" w14:textId="1DC7BEF1" w:rsidR="008C1375" w:rsidRDefault="008C1375" w:rsidP="00926FF0">
      <w:pPr>
        <w:pStyle w:val="Heading4"/>
        <w:numPr>
          <w:ilvl w:val="2"/>
          <w:numId w:val="15"/>
        </w:numPr>
        <w:spacing w:line="360" w:lineRule="auto"/>
        <w:ind w:left="1080"/>
      </w:pPr>
      <w:r>
        <w:t>Khái niệm SOAP</w:t>
      </w:r>
    </w:p>
    <w:p w14:paraId="38B3D7FF" w14:textId="77777777" w:rsidR="008C1375" w:rsidRDefault="008C1375" w:rsidP="00926FF0">
      <w:pPr>
        <w:pStyle w:val="ListParagraph"/>
        <w:numPr>
          <w:ilvl w:val="0"/>
          <w:numId w:val="5"/>
        </w:numPr>
        <w:spacing w:line="360" w:lineRule="auto"/>
      </w:pPr>
      <w:r w:rsidRPr="008C1375">
        <w:t>SOAP là giao thức truyền thông giữa các ứng dụng.</w:t>
      </w:r>
    </w:p>
    <w:p w14:paraId="66722781" w14:textId="77777777" w:rsidR="008C1375" w:rsidRDefault="008C1375" w:rsidP="00926FF0">
      <w:pPr>
        <w:pStyle w:val="ListParagraph"/>
        <w:numPr>
          <w:ilvl w:val="0"/>
          <w:numId w:val="5"/>
        </w:numPr>
        <w:spacing w:line="360" w:lineRule="auto"/>
      </w:pPr>
      <w:r w:rsidRPr="008C1375">
        <w:t xml:space="preserve">SOAP </w:t>
      </w:r>
      <w:r>
        <w:t>được</w:t>
      </w:r>
      <w:r w:rsidRPr="008C1375">
        <w:t xml:space="preserve"> thiết kế để liên lạc qua Internet và làm việc qua </w:t>
      </w:r>
      <w:r>
        <w:t>tường</w:t>
      </w:r>
      <w:r w:rsidRPr="008C1375">
        <w:t xml:space="preserve"> lửa.</w:t>
      </w:r>
    </w:p>
    <w:p w14:paraId="44625FD9" w14:textId="77777777" w:rsidR="008C1375" w:rsidRDefault="008C1375" w:rsidP="00926FF0">
      <w:pPr>
        <w:pStyle w:val="ListParagraph"/>
        <w:numPr>
          <w:ilvl w:val="0"/>
          <w:numId w:val="5"/>
        </w:numPr>
        <w:spacing w:line="360" w:lineRule="auto"/>
      </w:pPr>
      <w:r w:rsidRPr="008C1375">
        <w:t>SOAP độc lập nền tảng, độc lập ngôn ngữ.</w:t>
      </w:r>
    </w:p>
    <w:p w14:paraId="0D03D576" w14:textId="77777777" w:rsidR="008C1375" w:rsidRDefault="008C1375" w:rsidP="00926FF0">
      <w:pPr>
        <w:pStyle w:val="ListParagraph"/>
        <w:numPr>
          <w:ilvl w:val="0"/>
          <w:numId w:val="5"/>
        </w:numPr>
        <w:spacing w:line="360" w:lineRule="auto"/>
      </w:pPr>
      <w:r w:rsidRPr="008C1375">
        <w:t>SOAP dựa trên XML, đơn giản và dễ mở rộng.</w:t>
      </w:r>
    </w:p>
    <w:p w14:paraId="6720CA3C" w14:textId="77777777" w:rsidR="008C1375" w:rsidRDefault="008C1375" w:rsidP="00926FF0">
      <w:pPr>
        <w:pStyle w:val="Heading4"/>
        <w:numPr>
          <w:ilvl w:val="2"/>
          <w:numId w:val="15"/>
        </w:numPr>
        <w:spacing w:line="360" w:lineRule="auto"/>
        <w:ind w:left="1080"/>
      </w:pPr>
      <w:r>
        <w:t>Đặc trương SOAP</w:t>
      </w:r>
    </w:p>
    <w:p w14:paraId="6FFB4CBD" w14:textId="77777777" w:rsidR="008C1375" w:rsidRDefault="008C1375" w:rsidP="006F1D63">
      <w:pPr>
        <w:spacing w:line="360" w:lineRule="auto"/>
        <w:ind w:left="360"/>
      </w:pPr>
      <w:r>
        <w:t>SOAP có những đặc trưng sau:</w:t>
      </w:r>
    </w:p>
    <w:p w14:paraId="16BBF2E9" w14:textId="77777777" w:rsidR="008C1375" w:rsidRDefault="008C1375" w:rsidP="00926FF0">
      <w:pPr>
        <w:pStyle w:val="ListParagraph"/>
        <w:numPr>
          <w:ilvl w:val="0"/>
          <w:numId w:val="2"/>
        </w:numPr>
        <w:spacing w:line="360" w:lineRule="auto"/>
      </w:pPr>
      <w:r w:rsidRPr="008C1375">
        <w:t xml:space="preserve">SOAP </w:t>
      </w:r>
      <w:r>
        <w:t>được</w:t>
      </w:r>
      <w:r w:rsidRPr="008C1375">
        <w:t xml:space="preserve"> thiết kế đơn giản và dễ mở rộng.</w:t>
      </w:r>
    </w:p>
    <w:p w14:paraId="43629F0C" w14:textId="77777777" w:rsidR="008C1375" w:rsidRDefault="008C1375" w:rsidP="00926FF0">
      <w:pPr>
        <w:pStyle w:val="ListParagraph"/>
        <w:numPr>
          <w:ilvl w:val="0"/>
          <w:numId w:val="2"/>
        </w:numPr>
        <w:spacing w:line="360" w:lineRule="auto"/>
      </w:pPr>
      <w:r w:rsidRPr="008C1375">
        <w:t xml:space="preserve">Tất cả các message SOAP đều </w:t>
      </w:r>
      <w:r>
        <w:t>được</w:t>
      </w:r>
      <w:r w:rsidRPr="008C1375">
        <w:t xml:space="preserve"> mã hóa sử dụng XML.</w:t>
      </w:r>
    </w:p>
    <w:p w14:paraId="397C775C" w14:textId="77777777" w:rsidR="008C1375" w:rsidRDefault="008C1375" w:rsidP="00926FF0">
      <w:pPr>
        <w:pStyle w:val="ListParagraph"/>
        <w:numPr>
          <w:ilvl w:val="0"/>
          <w:numId w:val="2"/>
        </w:numPr>
        <w:spacing w:line="360" w:lineRule="auto"/>
      </w:pPr>
      <w:r w:rsidRPr="008C1375">
        <w:t>SOAP sử dùng giao thức truyền dữ liệu riêng.</w:t>
      </w:r>
    </w:p>
    <w:p w14:paraId="76FBE2C1" w14:textId="77777777" w:rsidR="008C1375" w:rsidRDefault="008C1375" w:rsidP="00926FF0">
      <w:pPr>
        <w:pStyle w:val="ListParagraph"/>
        <w:numPr>
          <w:ilvl w:val="0"/>
          <w:numId w:val="2"/>
        </w:numPr>
        <w:spacing w:line="360" w:lineRule="auto"/>
      </w:pPr>
      <w:r w:rsidRPr="008C1375">
        <w:t xml:space="preserve">Không có garbage collection phân tán, và cũng không có cơ chế tham chiếu. Vì thế SOAP client không giữ bất kỳ một tham chiếu đầy đủ nào về các đối </w:t>
      </w:r>
      <w:r>
        <w:t>tượng</w:t>
      </w:r>
      <w:r w:rsidRPr="008C1375">
        <w:t xml:space="preserve"> ở xa.</w:t>
      </w:r>
    </w:p>
    <w:p w14:paraId="3836FA41" w14:textId="77777777" w:rsidR="008C1375" w:rsidRDefault="008C1375" w:rsidP="00926FF0">
      <w:pPr>
        <w:pStyle w:val="ListParagraph"/>
        <w:numPr>
          <w:ilvl w:val="0"/>
          <w:numId w:val="2"/>
        </w:numPr>
        <w:spacing w:line="360" w:lineRule="auto"/>
      </w:pPr>
      <w:r w:rsidRPr="008C1375">
        <w:lastRenderedPageBreak/>
        <w:t>SOAP không bị ràng buộc bởi bất kỳ ngôn ngữ lập trình nào hoặc công nghệ nào.</w:t>
      </w:r>
    </w:p>
    <w:p w14:paraId="302B5812" w14:textId="77777777" w:rsidR="00CF4241" w:rsidRDefault="00CF4241" w:rsidP="006F1D63">
      <w:pPr>
        <w:spacing w:line="360" w:lineRule="auto"/>
        <w:ind w:firstLine="360"/>
      </w:pPr>
      <w:r>
        <w:t>Vì những đặc trưng này, nó không quan tâm đến công nghệ gì được sử dụng để thực hiện miễn là người dùng sử dụng các message theo định dạng XML. Tương tự, service có thể được thực hiện trong bất kỳ ngôn ngữ nào, miễn là nó có thể xử lý được những message theo định dạng XML.</w:t>
      </w:r>
    </w:p>
    <w:p w14:paraId="09DE76D2" w14:textId="77777777" w:rsidR="00CF4241" w:rsidRDefault="00CF4241" w:rsidP="006F1D63">
      <w:pPr>
        <w:spacing w:line="360" w:lineRule="auto"/>
        <w:ind w:firstLine="360"/>
      </w:pPr>
      <w:r>
        <w:t>Khi trao đổi các thông điệp SOAP, có hai thành phần liên quan: Bên gửi và bên nhận. Thông điệp sẽ được chuyển từ bên gửi sang bên nhận. Đây là ý niệm đơn giản nhất trong trao đổi thông điệp SOAP. Trong nhiều trường hợp, kiểu trao đổi này không cung cấp đủ chức năng. Nhưng đây là mô hình cơ bản, dựa trên đó sẽ phát triển các mô hình trao đổi phức tạp hơn.</w:t>
      </w:r>
    </w:p>
    <w:p w14:paraId="36810652" w14:textId="77777777" w:rsidR="008C1375" w:rsidRDefault="008C1375" w:rsidP="00926FF0">
      <w:pPr>
        <w:pStyle w:val="ListParagraph"/>
        <w:numPr>
          <w:ilvl w:val="0"/>
          <w:numId w:val="7"/>
        </w:numPr>
        <w:spacing w:line="360" w:lineRule="auto"/>
      </w:pPr>
      <w:r w:rsidRPr="008C1375">
        <w:t>SOAP là giao thức mà định nghĩa cái cách để chuyển một XML message từ A đến B dựa trên giao thức chuẩn web HTTP (hoạt động trên cổng 80) qua giao thức Internet TCP/IP.</w:t>
      </w:r>
    </w:p>
    <w:p w14:paraId="0EDC3BD4" w14:textId="77777777" w:rsidR="008C1375" w:rsidRPr="008C1375" w:rsidRDefault="008C1375" w:rsidP="006F1D63">
      <w:pPr>
        <w:spacing w:line="360" w:lineRule="auto"/>
      </w:pPr>
      <w:r>
        <w:rPr>
          <w:noProof/>
        </w:rPr>
        <mc:AlternateContent>
          <mc:Choice Requires="wpg">
            <w:drawing>
              <wp:anchor distT="0" distB="0" distL="114300" distR="114300" simplePos="0" relativeHeight="251658241" behindDoc="0" locked="0" layoutInCell="1" allowOverlap="1" wp14:anchorId="1157EFD2" wp14:editId="55C07452">
                <wp:simplePos x="0" y="0"/>
                <wp:positionH relativeFrom="column">
                  <wp:posOffset>1028937</wp:posOffset>
                </wp:positionH>
                <wp:positionV relativeFrom="paragraph">
                  <wp:posOffset>114812</wp:posOffset>
                </wp:positionV>
                <wp:extent cx="3746311" cy="1419367"/>
                <wp:effectExtent l="19050" t="0" r="26035" b="9525"/>
                <wp:wrapNone/>
                <wp:docPr id="20" name="Group 20"/>
                <wp:cNvGraphicFramePr/>
                <a:graphic xmlns:a="http://schemas.openxmlformats.org/drawingml/2006/main">
                  <a:graphicData uri="http://schemas.microsoft.com/office/word/2010/wordprocessingGroup">
                    <wpg:wgp>
                      <wpg:cNvGrpSpPr/>
                      <wpg:grpSpPr>
                        <a:xfrm>
                          <a:off x="0" y="0"/>
                          <a:ext cx="3746311" cy="1419367"/>
                          <a:chOff x="0" y="0"/>
                          <a:chExt cx="3746311" cy="1419367"/>
                        </a:xfrm>
                      </wpg:grpSpPr>
                      <wps:wsp>
                        <wps:cNvPr id="14" name="Rectangle 14"/>
                        <wps:cNvSpPr/>
                        <wps:spPr>
                          <a:xfrm>
                            <a:off x="0" y="442130"/>
                            <a:ext cx="975815" cy="60732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7D1FCF6B" w14:textId="77777777" w:rsidR="00697967" w:rsidRDefault="00697967" w:rsidP="008C1375">
                              <w:pPr>
                                <w:jc w:val="center"/>
                              </w:pPr>
                              <w:r>
                                <w:t>SOAP</w:t>
                              </w:r>
                            </w:p>
                            <w:p w14:paraId="48653C4C" w14:textId="77777777" w:rsidR="00697967" w:rsidRDefault="00697967" w:rsidP="008C1375">
                              <w:pPr>
                                <w:jc w:val="center"/>
                              </w:pPr>
                              <w:r>
                                <w:t>Sender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2770496" y="442130"/>
                            <a:ext cx="975815" cy="607325"/>
                          </a:xfrm>
                          <a:prstGeom prst="rect">
                            <a:avLst/>
                          </a:prstGeom>
                          <a:ln w="28575"/>
                        </wps:spPr>
                        <wps:style>
                          <a:lnRef idx="2">
                            <a:schemeClr val="dk1"/>
                          </a:lnRef>
                          <a:fillRef idx="1">
                            <a:schemeClr val="lt1"/>
                          </a:fillRef>
                          <a:effectRef idx="0">
                            <a:schemeClr val="dk1"/>
                          </a:effectRef>
                          <a:fontRef idx="minor">
                            <a:schemeClr val="dk1"/>
                          </a:fontRef>
                        </wps:style>
                        <wps:txbx>
                          <w:txbxContent>
                            <w:p w14:paraId="66B0BC34" w14:textId="77777777" w:rsidR="00697967" w:rsidRDefault="00697967" w:rsidP="008C1375">
                              <w:pPr>
                                <w:jc w:val="center"/>
                              </w:pPr>
                              <w:r>
                                <w:t>SOAP</w:t>
                              </w:r>
                            </w:p>
                            <w:p w14:paraId="25310483" w14:textId="77777777" w:rsidR="00697967" w:rsidRDefault="00697967" w:rsidP="008C1375">
                              <w:pPr>
                                <w:jc w:val="center"/>
                              </w:pPr>
                              <w:r>
                                <w:t>Receiver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977237" y="729871"/>
                            <a:ext cx="1795136"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 name="Rectangle 17"/>
                        <wps:cNvSpPr/>
                        <wps:spPr>
                          <a:xfrm>
                            <a:off x="895350" y="0"/>
                            <a:ext cx="2013045" cy="58657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1DD1D6" w14:textId="77777777" w:rsidR="00697967" w:rsidRDefault="00697967" w:rsidP="008C1375">
                              <w:pPr>
                                <w:jc w:val="center"/>
                              </w:pPr>
                              <w:r>
                                <w:t>Any communications protocol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1086419" y="1050877"/>
                            <a:ext cx="1398895" cy="3684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E22DC9" w14:textId="77777777" w:rsidR="00697967" w:rsidRDefault="00697967" w:rsidP="008C1375">
                              <w:pPr>
                                <w:jc w:val="center"/>
                              </w:pPr>
                              <w:r>
                                <w:t>SOAP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Graphic 19" descr="Envelope"/>
                          <pic:cNvPicPr>
                            <a:picLocks noChangeAspect="1"/>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1652801" y="484495"/>
                            <a:ext cx="388620" cy="388620"/>
                          </a:xfrm>
                          <a:prstGeom prst="rect">
                            <a:avLst/>
                          </a:prstGeom>
                        </pic:spPr>
                      </pic:pic>
                    </wpg:wgp>
                  </a:graphicData>
                </a:graphic>
              </wp:anchor>
            </w:drawing>
          </mc:Choice>
          <mc:Fallback>
            <w:pict>
              <v:group w14:anchorId="1157EFD2" id="Group 20" o:spid="_x0000_s1038" style="position:absolute;margin-left:81pt;margin-top:9.05pt;width:295pt;height:111.75pt;z-index:251658241" coordsize="37463,14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">
                <v:rect id="Rectangle 14" o:spid="_x0000_s1039" style="position:absolute;top:4421;width:9758;height: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" fillcolor="white [3201]" strokecolor="black [3200]" strokeweight="2.25pt">
                  <v:textbox>
                    <w:txbxContent>
                      <w:p w14:paraId="7D1FCF6B" w14:textId="77777777" w:rsidR="00697967" w:rsidRDefault="00697967" w:rsidP="008C1375">
                        <w:pPr>
                          <w:jc w:val="center"/>
                        </w:pPr>
                        <w:r>
                          <w:t>SOAP</w:t>
                        </w:r>
                      </w:p>
                      <w:p w14:paraId="48653C4C" w14:textId="77777777" w:rsidR="00697967" w:rsidRDefault="00697967" w:rsidP="008C1375">
                        <w:pPr>
                          <w:jc w:val="center"/>
                        </w:pPr>
                        <w:r>
                          <w:t>Sender</w:t>
                        </w:r>
                      </w:p>
                    </w:txbxContent>
                  </v:textbox>
                </v:rect>
                <v:rect id="Rectangle 15" o:spid="_x0000_s1040" style="position:absolute;left:27704;top:4421;width:9759;height: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" fillcolor="white [3201]" strokecolor="black [3200]" strokeweight="2.25pt">
                  <v:textbox>
                    <w:txbxContent>
                      <w:p w14:paraId="66B0BC34" w14:textId="77777777" w:rsidR="00697967" w:rsidRDefault="00697967" w:rsidP="008C1375">
                        <w:pPr>
                          <w:jc w:val="center"/>
                        </w:pPr>
                        <w:r>
                          <w:t>SOAP</w:t>
                        </w:r>
                      </w:p>
                      <w:p w14:paraId="25310483" w14:textId="77777777" w:rsidR="00697967" w:rsidRDefault="00697967" w:rsidP="008C1375">
                        <w:pPr>
                          <w:jc w:val="center"/>
                        </w:pPr>
                        <w:r>
                          <w:t>Receiver</w:t>
                        </w:r>
                      </w:p>
                    </w:txbxContent>
                  </v:textbox>
                </v:rect>
                <v:shape id="Straight Arrow Connector 16" o:spid="_x0000_s1041" type="#_x0000_t32" style="position:absolute;left:9772;top:7298;width:179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" strokecolor="#0d0d0d [3069]" strokeweight="2.25pt">
                  <v:stroke endarrow="block" joinstyle="miter"/>
                </v:shape>
                <v:rect id="Rectangle 17" o:spid="_x0000_s1042" style="position:absolute;left:8953;width:20130;height:58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" filled="f" stroked="f">
                  <v:textbox>
                    <w:txbxContent>
                      <w:p w14:paraId="261DD1D6" w14:textId="77777777" w:rsidR="00697967" w:rsidRDefault="00697967" w:rsidP="008C1375">
                        <w:pPr>
                          <w:jc w:val="center"/>
                        </w:pPr>
                        <w:r>
                          <w:t>Any communications protocol</w:t>
                        </w:r>
                      </w:p>
                    </w:txbxContent>
                  </v:textbox>
                </v:rect>
                <v:rect id="Rectangle 18" o:spid="_x0000_s1043" style="position:absolute;left:10864;top:10508;width:13989;height:3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" filled="f" stroked="f">
                  <v:textbox>
                    <w:txbxContent>
                      <w:p w14:paraId="00E22DC9" w14:textId="77777777" w:rsidR="00697967" w:rsidRDefault="00697967" w:rsidP="008C1375">
                        <w:pPr>
                          <w:jc w:val="center"/>
                        </w:pPr>
                        <w:r>
                          <w:t>SOAP message</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9" o:spid="_x0000_s1044" type="#_x0000_t75" alt="Envelope" style="position:absolute;left:16528;top:4844;width:3886;height: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">
                  <v:imagedata r:id="rId11" o:title="Envelope"/>
                </v:shape>
              </v:group>
            </w:pict>
          </mc:Fallback>
        </mc:AlternateContent>
      </w:r>
    </w:p>
    <w:p w14:paraId="31EFE4CC" w14:textId="77777777" w:rsidR="008C1375" w:rsidRDefault="008C1375" w:rsidP="006F1D63">
      <w:pPr>
        <w:spacing w:line="360" w:lineRule="auto"/>
        <w:ind w:left="360"/>
      </w:pPr>
    </w:p>
    <w:p w14:paraId="5B29231A" w14:textId="77777777" w:rsidR="008C1375" w:rsidRPr="008C1375" w:rsidRDefault="008C1375" w:rsidP="006F1D63">
      <w:pPr>
        <w:spacing w:line="360" w:lineRule="auto"/>
      </w:pPr>
    </w:p>
    <w:p w14:paraId="7AD5E9C2" w14:textId="77777777" w:rsidR="008C1375" w:rsidRPr="008C1375" w:rsidRDefault="008C1375" w:rsidP="006F1D63">
      <w:pPr>
        <w:spacing w:line="360" w:lineRule="auto"/>
      </w:pPr>
    </w:p>
    <w:p w14:paraId="7B75B547" w14:textId="0FEFD2B1" w:rsidR="00CF4241" w:rsidRDefault="00CF4241" w:rsidP="006F1D63">
      <w:pPr>
        <w:spacing w:line="360" w:lineRule="auto"/>
        <w:jc w:val="center"/>
      </w:pPr>
      <w:r>
        <w:t xml:space="preserve">Hình </w:t>
      </w:r>
      <w:r w:rsidR="008A5F19">
        <w:t>3.</w:t>
      </w:r>
      <w:r>
        <w:t xml:space="preserve"> Thông điệp SOAP</w:t>
      </w:r>
    </w:p>
    <w:p w14:paraId="6DB86418" w14:textId="77777777" w:rsidR="00CF4241" w:rsidRDefault="00CF4241" w:rsidP="006F1D63">
      <w:pPr>
        <w:spacing w:line="360" w:lineRule="auto"/>
        <w:ind w:firstLine="360"/>
      </w:pPr>
      <w:r>
        <w:t>Tại sao phải có SOAP:</w:t>
      </w:r>
    </w:p>
    <w:p w14:paraId="55E4DDEF" w14:textId="77777777" w:rsidR="00CF4241" w:rsidRDefault="00CF4241" w:rsidP="00926FF0">
      <w:pPr>
        <w:pStyle w:val="ListParagraph"/>
        <w:numPr>
          <w:ilvl w:val="0"/>
          <w:numId w:val="6"/>
        </w:numPr>
        <w:spacing w:line="360" w:lineRule="auto"/>
      </w:pPr>
      <w:r w:rsidRPr="00CF4241">
        <w:t>Phát triển các ứng dụng cho phép các chuơng trình trao đổi qua Internet.</w:t>
      </w:r>
    </w:p>
    <w:p w14:paraId="48230559" w14:textId="77777777" w:rsidR="00CF4241" w:rsidRDefault="00CF4241" w:rsidP="00926FF0">
      <w:pPr>
        <w:pStyle w:val="ListParagraph"/>
        <w:numPr>
          <w:ilvl w:val="0"/>
          <w:numId w:val="6"/>
        </w:numPr>
        <w:spacing w:line="360" w:lineRule="auto"/>
      </w:pPr>
      <w:r w:rsidRPr="00CF4241">
        <w:t xml:space="preserve">Các ứng dụng liên lạc với nhau bằng cách sử dụng các cuộc gọi thủ tục ở xa giữa các đối tuợng </w:t>
      </w:r>
      <w:r>
        <w:t>như</w:t>
      </w:r>
      <w:r w:rsidRPr="00CF4241">
        <w:t xml:space="preserve"> DCOM,CORBA</w:t>
      </w:r>
      <w:r>
        <w:t>.</w:t>
      </w:r>
    </w:p>
    <w:p w14:paraId="0290F3EA" w14:textId="77777777" w:rsidR="00CF4241" w:rsidRDefault="00CF4241" w:rsidP="00926FF0">
      <w:pPr>
        <w:pStyle w:val="ListParagraph"/>
        <w:numPr>
          <w:ilvl w:val="0"/>
          <w:numId w:val="6"/>
        </w:numPr>
        <w:spacing w:line="360" w:lineRule="auto"/>
      </w:pPr>
      <w:r w:rsidRPr="00CF4241">
        <w:t>SOAP cung cấp cách để liên lạc giữa các ứng dụng chạy trên các hệ điều hành khác nhau,với các công nghệ khác nhau và ngôn ngữ khác nhau.</w:t>
      </w:r>
    </w:p>
    <w:p w14:paraId="0DE9FD8D" w14:textId="77777777" w:rsidR="00CF4241" w:rsidRDefault="00CF4241" w:rsidP="00926FF0">
      <w:pPr>
        <w:pStyle w:val="Heading4"/>
        <w:numPr>
          <w:ilvl w:val="2"/>
          <w:numId w:val="15"/>
        </w:numPr>
        <w:spacing w:line="360" w:lineRule="auto"/>
        <w:ind w:left="1080"/>
      </w:pPr>
      <w:r w:rsidRPr="00CF4241">
        <w:t>Cấu trúc một message theo dạng SOAP</w:t>
      </w:r>
    </w:p>
    <w:p w14:paraId="091DAB46" w14:textId="4E24CB05" w:rsidR="00585E59" w:rsidRDefault="00CF4241" w:rsidP="00585E59">
      <w:pPr>
        <w:spacing w:line="360" w:lineRule="auto"/>
        <w:ind w:firstLine="360"/>
      </w:pPr>
      <w:r>
        <w:t>Cấu trúc một message theo dạng SOAP được mô tả như hình dưới đây:</w:t>
      </w:r>
    </w:p>
    <w:p w14:paraId="6B6D4492" w14:textId="77777777" w:rsidR="00CF4241" w:rsidRDefault="00CF4241" w:rsidP="006F1D63">
      <w:pPr>
        <w:spacing w:line="360" w:lineRule="auto"/>
        <w:jc w:val="center"/>
      </w:pPr>
      <w:r>
        <w:rPr>
          <w:noProof/>
        </w:rPr>
        <w:lastRenderedPageBreak/>
        <w:drawing>
          <wp:inline distT="0" distB="0" distL="0" distR="0" wp14:anchorId="614C6B70" wp14:editId="533B5723">
            <wp:extent cx="3084195" cy="2320290"/>
            <wp:effectExtent l="0" t="0" r="1905" b="3810"/>
            <wp:docPr id="22" name="Picture 22" descr="Kết quả hình ảnh cho cấu trúc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cấu trúc soa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84195" cy="2320290"/>
                    </a:xfrm>
                    <a:prstGeom prst="rect">
                      <a:avLst/>
                    </a:prstGeom>
                    <a:noFill/>
                    <a:ln>
                      <a:noFill/>
                    </a:ln>
                  </pic:spPr>
                </pic:pic>
              </a:graphicData>
            </a:graphic>
          </wp:inline>
        </w:drawing>
      </w:r>
    </w:p>
    <w:p w14:paraId="59EC879A" w14:textId="67DDD966" w:rsidR="00CF4241" w:rsidRDefault="00CF4241" w:rsidP="006F1D63">
      <w:pPr>
        <w:spacing w:line="360" w:lineRule="auto"/>
        <w:jc w:val="center"/>
      </w:pPr>
      <w:r>
        <w:t>Hình 4</w:t>
      </w:r>
      <w:r w:rsidR="008A5F19">
        <w:t>.</w:t>
      </w:r>
      <w:r>
        <w:t xml:space="preserve"> Cấu trúc message SOAP</w:t>
      </w:r>
    </w:p>
    <w:p w14:paraId="621B14CE" w14:textId="764B51EC" w:rsidR="00CF4241" w:rsidRDefault="00CF4241" w:rsidP="006F1D63">
      <w:pPr>
        <w:spacing w:line="360" w:lineRule="auto"/>
        <w:ind w:firstLine="360"/>
      </w:pPr>
      <w:r w:rsidRPr="00CF4241">
        <w:t>Message theo dạng SOAP là một văn bản XML bình th</w:t>
      </w:r>
      <w:r w:rsidR="00853C45">
        <w:t>ư</w:t>
      </w:r>
      <w:r w:rsidRPr="00CF4241">
        <w:t>ờng  gồm các phần tử sau:</w:t>
      </w:r>
    </w:p>
    <w:p w14:paraId="43FA1853" w14:textId="10475B90" w:rsidR="00CF4241" w:rsidRDefault="00CF4241" w:rsidP="00926FF0">
      <w:pPr>
        <w:pStyle w:val="ListParagraph"/>
        <w:numPr>
          <w:ilvl w:val="0"/>
          <w:numId w:val="2"/>
        </w:numPr>
        <w:spacing w:line="360" w:lineRule="auto"/>
      </w:pPr>
      <w:r w:rsidRPr="00CF4241">
        <w:t>Phần tử gốc - envelop: Phần tử bao trùm nội dung message, khai báo văn bản XML nh</w:t>
      </w:r>
      <w:r w:rsidR="00853C45">
        <w:t>ư</w:t>
      </w:r>
      <w:r w:rsidRPr="00CF4241">
        <w:t xml:space="preserve"> là một thông điệp SOAP.</w:t>
      </w:r>
    </w:p>
    <w:p w14:paraId="6C83FACC" w14:textId="77777777" w:rsidR="00CF4241" w:rsidRDefault="00CF4241" w:rsidP="00926FF0">
      <w:pPr>
        <w:pStyle w:val="ListParagraph"/>
        <w:numPr>
          <w:ilvl w:val="0"/>
          <w:numId w:val="2"/>
        </w:numPr>
        <w:spacing w:line="360" w:lineRule="auto"/>
      </w:pPr>
      <w:r w:rsidRPr="00CF4241">
        <w:t>Phần tử đầu trang – header: Chứa các thông tin tiêu đề cho trang, phần tử này không bắt buộc khai báo trong văn bản. Những đầu mục còn có thể mang những dữ liệu chứng thực, những chữ ký số hóa, và thông tin mã hóa, hoặc những cài đặt cho giao tác.</w:t>
      </w:r>
    </w:p>
    <w:p w14:paraId="1E394B5D" w14:textId="77777777" w:rsidR="00CF4241" w:rsidRDefault="00CF4241" w:rsidP="00926FF0">
      <w:pPr>
        <w:pStyle w:val="ListParagraph"/>
        <w:numPr>
          <w:ilvl w:val="0"/>
          <w:numId w:val="2"/>
        </w:numPr>
        <w:spacing w:line="360" w:lineRule="auto"/>
      </w:pPr>
      <w:r w:rsidRPr="00CF4241">
        <w:t>Phần tử khai báo nội dung chính trong thông điệp - body, chứa các thông tin yêu cầu và phản hồi.</w:t>
      </w:r>
    </w:p>
    <w:p w14:paraId="170CEDF4" w14:textId="77777777" w:rsidR="00CF4241" w:rsidRDefault="00CF4241" w:rsidP="00926FF0">
      <w:pPr>
        <w:pStyle w:val="ListParagraph"/>
        <w:numPr>
          <w:ilvl w:val="0"/>
          <w:numId w:val="2"/>
        </w:numPr>
        <w:spacing w:line="360" w:lineRule="auto"/>
      </w:pPr>
      <w:r w:rsidRPr="00CF4241">
        <w:t>Phần tử phát sinh lỗi (Fault) cung cấp thông tin lỗi xảy ra trong quá trình xử lý thông điệp</w:t>
      </w:r>
      <w:r>
        <w:t>.</w:t>
      </w:r>
    </w:p>
    <w:p w14:paraId="661161D6" w14:textId="6B974FF0" w:rsidR="000F3D47" w:rsidRDefault="00CF4241" w:rsidP="006F1D63">
      <w:pPr>
        <w:spacing w:line="360" w:lineRule="auto"/>
        <w:ind w:left="360"/>
      </w:pPr>
      <w:r w:rsidRPr="00CF4241">
        <w:t>Trong tr</w:t>
      </w:r>
      <w:r w:rsidR="00853C45">
        <w:t>ư</w:t>
      </w:r>
      <w:r w:rsidRPr="00CF4241">
        <w:t>ờng hợp đơn giản nhất, phần thân của SOAP message gồm có</w:t>
      </w:r>
      <w:r w:rsidR="000F3D47">
        <w:t>:</w:t>
      </w:r>
    </w:p>
    <w:p w14:paraId="43E3316C" w14:textId="77777777" w:rsidR="000F3D47" w:rsidRDefault="00CF4241" w:rsidP="00926FF0">
      <w:pPr>
        <w:pStyle w:val="ListParagraph"/>
        <w:numPr>
          <w:ilvl w:val="0"/>
          <w:numId w:val="2"/>
        </w:numPr>
        <w:spacing w:line="360" w:lineRule="auto"/>
      </w:pPr>
      <w:r w:rsidRPr="00CF4241">
        <w:t>Tên của message</w:t>
      </w:r>
      <w:r w:rsidR="000F3D47">
        <w:t>.</w:t>
      </w:r>
    </w:p>
    <w:p w14:paraId="7DEBDE89" w14:textId="77777777" w:rsidR="000F3D47" w:rsidRDefault="00CF4241" w:rsidP="00926FF0">
      <w:pPr>
        <w:pStyle w:val="ListParagraph"/>
        <w:numPr>
          <w:ilvl w:val="0"/>
          <w:numId w:val="2"/>
        </w:numPr>
        <w:spacing w:line="360" w:lineRule="auto"/>
      </w:pPr>
      <w:r w:rsidRPr="00CF4241">
        <w:t>Một tham khảo tới một thể hiện service.</w:t>
      </w:r>
    </w:p>
    <w:p w14:paraId="5CC539F5" w14:textId="77777777" w:rsidR="000F3D47" w:rsidRDefault="00CF4241" w:rsidP="00926FF0">
      <w:pPr>
        <w:pStyle w:val="ListParagraph"/>
        <w:numPr>
          <w:ilvl w:val="0"/>
          <w:numId w:val="2"/>
        </w:numPr>
        <w:spacing w:line="360" w:lineRule="auto"/>
      </w:pPr>
      <w:r w:rsidRPr="00CF4241">
        <w:t>Một hoặc nhiều tham số mang các giá trị và mang các tham chiếu. Có 3 kiểu thông báo:</w:t>
      </w:r>
    </w:p>
    <w:p w14:paraId="154D6684" w14:textId="77777777" w:rsidR="000F3D47" w:rsidRDefault="000F3D47" w:rsidP="00926FF0">
      <w:pPr>
        <w:pStyle w:val="ListParagraph"/>
        <w:numPr>
          <w:ilvl w:val="1"/>
          <w:numId w:val="2"/>
        </w:numPr>
        <w:spacing w:line="360" w:lineRule="auto"/>
        <w:ind w:left="1080"/>
      </w:pPr>
      <w:r w:rsidRPr="000F3D47">
        <w:t>Request messages: Với các tham số gọi thực thi một service</w:t>
      </w:r>
      <w:r>
        <w:t>.</w:t>
      </w:r>
    </w:p>
    <w:p w14:paraId="556288C1" w14:textId="166C87F9" w:rsidR="000F3D47" w:rsidRDefault="000F3D47" w:rsidP="00926FF0">
      <w:pPr>
        <w:pStyle w:val="ListParagraph"/>
        <w:numPr>
          <w:ilvl w:val="1"/>
          <w:numId w:val="2"/>
        </w:numPr>
        <w:spacing w:line="360" w:lineRule="auto"/>
        <w:ind w:left="1080"/>
      </w:pPr>
      <w:r w:rsidRPr="000F3D47">
        <w:t xml:space="preserve">Response messages: Với các tham số trả về, sử dụng khi đáp ứng yêu </w:t>
      </w:r>
      <w:r w:rsidR="00AA1E75">
        <w:t>c</w:t>
      </w:r>
      <w:r w:rsidRPr="000F3D47">
        <w:t>ầu.</w:t>
      </w:r>
    </w:p>
    <w:p w14:paraId="402533CC" w14:textId="77777777" w:rsidR="00CF4241" w:rsidRDefault="000F3D47" w:rsidP="00926FF0">
      <w:pPr>
        <w:pStyle w:val="ListParagraph"/>
        <w:numPr>
          <w:ilvl w:val="1"/>
          <w:numId w:val="2"/>
        </w:numPr>
        <w:spacing w:line="360" w:lineRule="auto"/>
        <w:ind w:left="1080"/>
      </w:pPr>
      <w:r w:rsidRPr="000F3D47">
        <w:t>Fault messages báo tình trạng lỗi.</w:t>
      </w:r>
    </w:p>
    <w:p w14:paraId="6E40F139" w14:textId="77777777" w:rsidR="00CF4241" w:rsidRDefault="000F3D47" w:rsidP="00926FF0">
      <w:pPr>
        <w:pStyle w:val="Heading4"/>
        <w:numPr>
          <w:ilvl w:val="2"/>
          <w:numId w:val="15"/>
        </w:numPr>
        <w:spacing w:line="360" w:lineRule="auto"/>
        <w:ind w:left="1080"/>
      </w:pPr>
      <w:r>
        <w:lastRenderedPageBreak/>
        <w:t>Định dạng thông điệp SOAP</w:t>
      </w:r>
    </w:p>
    <w:p w14:paraId="4C7308EC" w14:textId="77777777" w:rsidR="000F3D47" w:rsidRDefault="000F3D47" w:rsidP="006F1D63">
      <w:pPr>
        <w:spacing w:line="360" w:lineRule="auto"/>
        <w:ind w:firstLine="360"/>
      </w:pPr>
      <w:r w:rsidRPr="000F3D47">
        <w:t xml:space="preserve">Một thông điệp SOAP là một văn bản XML </w:t>
      </w:r>
      <w:r>
        <w:t>được</w:t>
      </w:r>
      <w:r w:rsidRPr="000F3D47">
        <w:t xml:space="preserve"> mô tả bởi một thành phần Envelope, chứa một thành phần Body bắt buộc và một thành phần Header không bắt buộc.</w:t>
      </w:r>
    </w:p>
    <w:p w14:paraId="742A3141" w14:textId="77777777" w:rsidR="000F3D47" w:rsidRDefault="000F3D47" w:rsidP="006F1D63">
      <w:pPr>
        <w:spacing w:line="360" w:lineRule="auto"/>
        <w:jc w:val="center"/>
      </w:pPr>
      <w:r>
        <w:rPr>
          <w:noProof/>
        </w:rPr>
        <w:drawing>
          <wp:inline distT="0" distB="0" distL="0" distR="0" wp14:anchorId="00576510" wp14:editId="268AC264">
            <wp:extent cx="3200400" cy="1657985"/>
            <wp:effectExtent l="0" t="0" r="0" b="0"/>
            <wp:docPr id="24" name="Picture 24" descr="Kết quả hình ảnh cho cấu trúc so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ết quả hình ảnh cho cấu trúc soa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1657985"/>
                    </a:xfrm>
                    <a:prstGeom prst="rect">
                      <a:avLst/>
                    </a:prstGeom>
                    <a:noFill/>
                    <a:ln>
                      <a:noFill/>
                    </a:ln>
                  </pic:spPr>
                </pic:pic>
              </a:graphicData>
            </a:graphic>
          </wp:inline>
        </w:drawing>
      </w:r>
    </w:p>
    <w:p w14:paraId="11B07D8E" w14:textId="00D0CA7D" w:rsidR="000F3D47" w:rsidRDefault="000F3D47" w:rsidP="006F1D63">
      <w:pPr>
        <w:spacing w:line="360" w:lineRule="auto"/>
        <w:jc w:val="center"/>
      </w:pPr>
      <w:r>
        <w:t>Hình 5</w:t>
      </w:r>
      <w:r w:rsidR="008A5F19">
        <w:t>.</w:t>
      </w:r>
      <w:r>
        <w:t xml:space="preserve"> Cấu trúc thông điệp SOAP</w:t>
      </w:r>
    </w:p>
    <w:p w14:paraId="3ACD7CA4" w14:textId="77777777" w:rsidR="000F3D47" w:rsidRDefault="000F3D47" w:rsidP="006F1D63">
      <w:pPr>
        <w:spacing w:line="360" w:lineRule="auto"/>
        <w:ind w:firstLine="360"/>
      </w:pPr>
      <w:r w:rsidRPr="000F3D47">
        <w:t>Envelop là thành phần gốc của một thông điệp SOAP, nó chứa các thành phần Header và Body.</w:t>
      </w:r>
    </w:p>
    <w:p w14:paraId="78336110" w14:textId="77777777" w:rsidR="000F3D47" w:rsidRDefault="000F3D47" w:rsidP="006F1D63">
      <w:pPr>
        <w:spacing w:line="360" w:lineRule="auto"/>
        <w:ind w:firstLine="360"/>
      </w:pPr>
      <w:r w:rsidRPr="000F3D47">
        <w:t>Thành phần Header là một cơ chế mở cho phép thêm các tính năng vào bên trong một thông điệp SOAP. Mỗi thành phần con của Header gọi là một Header Entry. Các Header Entry dùng để diễn giải, quy định một số ngữ nghĩa của thông điệp SOAP. Các ứng dụng có thể xử lý và định tuyến các thông điệp dựa trên thông tin header và thông tin bên trong thông điệp đó. Đây là ưu điểm mà các mô hình kiến trúc như DCOM, CORBA và RMI không có được, vì các protocol header của chúng phải được chỉ định chi tiết cho mỗi ứng dụng.</w:t>
      </w:r>
    </w:p>
    <w:p w14:paraId="661F9992" w14:textId="77777777" w:rsidR="000F3D47" w:rsidRDefault="000F3D47" w:rsidP="00926FF0">
      <w:pPr>
        <w:pStyle w:val="Heading4"/>
        <w:numPr>
          <w:ilvl w:val="2"/>
          <w:numId w:val="15"/>
        </w:numPr>
        <w:spacing w:line="360" w:lineRule="auto"/>
        <w:ind w:left="1080"/>
      </w:pPr>
      <w:r>
        <w:t>Các kiểu truyền thông</w:t>
      </w:r>
    </w:p>
    <w:p w14:paraId="6553727E" w14:textId="77777777" w:rsidR="000F3D47" w:rsidRDefault="000F3D47" w:rsidP="006F1D63">
      <w:pPr>
        <w:spacing w:line="360" w:lineRule="auto"/>
        <w:ind w:firstLine="360"/>
      </w:pPr>
      <w:r w:rsidRPr="000F3D47">
        <w:t xml:space="preserve">SOAP hỗ trợ 2 kiểu truyền thông khác nhau: </w:t>
      </w:r>
    </w:p>
    <w:p w14:paraId="4D5C40A9" w14:textId="77777777" w:rsidR="000F3D47" w:rsidRDefault="000F3D47" w:rsidP="00926FF0">
      <w:pPr>
        <w:pStyle w:val="ListParagraph"/>
        <w:numPr>
          <w:ilvl w:val="0"/>
          <w:numId w:val="8"/>
        </w:numPr>
        <w:spacing w:line="360" w:lineRule="auto"/>
      </w:pPr>
      <w:r w:rsidRPr="000F3D47">
        <w:t>Remote procedure call (RPC).</w:t>
      </w:r>
    </w:p>
    <w:p w14:paraId="67297B05" w14:textId="77777777" w:rsidR="000F3D47" w:rsidRPr="000F3D47" w:rsidRDefault="000F3D47" w:rsidP="00926FF0">
      <w:pPr>
        <w:pStyle w:val="ListParagraph"/>
        <w:numPr>
          <w:ilvl w:val="0"/>
          <w:numId w:val="8"/>
        </w:numPr>
        <w:spacing w:line="360" w:lineRule="auto"/>
      </w:pPr>
      <w:r w:rsidRPr="000F3D47">
        <w:t>Document.</w:t>
      </w:r>
    </w:p>
    <w:p w14:paraId="3D6150AC" w14:textId="10F16C6A" w:rsidR="000F3D47" w:rsidRDefault="000F3D47" w:rsidP="00926FF0">
      <w:pPr>
        <w:pStyle w:val="Heading4"/>
        <w:numPr>
          <w:ilvl w:val="2"/>
          <w:numId w:val="15"/>
        </w:numPr>
        <w:spacing w:line="360" w:lineRule="auto"/>
        <w:ind w:left="1080"/>
      </w:pPr>
      <w:r>
        <w:t>Quá trình xử lý thông điệp SOAP</w:t>
      </w:r>
    </w:p>
    <w:p w14:paraId="18D8D4FC" w14:textId="11DD43D5" w:rsidR="00764602" w:rsidRDefault="00764602" w:rsidP="006F1D63">
      <w:pPr>
        <w:spacing w:line="360" w:lineRule="auto"/>
        <w:ind w:firstLine="360"/>
      </w:pPr>
      <w:r w:rsidRPr="00764602">
        <w:t>Một thông điệp SOAP giúp cho khách hàng và nơi cung cấp Web Service hoàn thành những tác vụ mà không lo lắng đến sự phức tạp của việc xử lý thông điệp SOAP.</w:t>
      </w:r>
    </w:p>
    <w:p w14:paraId="70800703" w14:textId="5BD8A7BD" w:rsidR="00E33CB1" w:rsidRDefault="00E33CB1" w:rsidP="006F1D63">
      <w:pPr>
        <w:spacing w:line="360" w:lineRule="auto"/>
        <w:ind w:firstLine="360"/>
      </w:pPr>
      <w:r w:rsidRPr="00E33CB1">
        <w:t>Một processor của khách hàng chuyển các lời yêu cầu ph</w:t>
      </w:r>
      <w:r w:rsidR="00853C45">
        <w:t>ư</w:t>
      </w:r>
      <w:r w:rsidRPr="00E33CB1">
        <w:t>ơng thức vào trong một thông điệp SOAP.</w:t>
      </w:r>
      <w:r w:rsidR="008B5EF1">
        <w:t xml:space="preserve"> </w:t>
      </w:r>
      <w:r w:rsidRPr="00E33CB1">
        <w:t xml:space="preserve">Thông điệp này </w:t>
      </w:r>
      <w:r>
        <w:t>được</w:t>
      </w:r>
      <w:r w:rsidRPr="00E33CB1">
        <w:t xml:space="preserve"> truyền qua tầng giao vận (HTTP và SMTP) tới processor của nơi cung cấp, tại đây thông điệp sẽ </w:t>
      </w:r>
      <w:r>
        <w:t>được</w:t>
      </w:r>
      <w:r w:rsidRPr="00E33CB1">
        <w:t xml:space="preserve"> phân tích thành lời yêu cầu </w:t>
      </w:r>
      <w:r w:rsidR="00357445">
        <w:lastRenderedPageBreak/>
        <w:t>phương</w:t>
      </w:r>
      <w:r w:rsidRPr="00E33CB1">
        <w:t xml:space="preserve"> thức. Sau đó nơi cung cấp sẽ  thực hiện những </w:t>
      </w:r>
      <w:r w:rsidR="008B5EF1">
        <w:t>bước</w:t>
      </w:r>
      <w:r w:rsidRPr="00E33CB1">
        <w:t xml:space="preserve"> logic cần thiết và trả lại kết quả cho processor của nó, processor này sẽ phân tích thông tin trong thông điệp hồi đáp.</w:t>
      </w:r>
      <w:r w:rsidR="008B5EF1">
        <w:t xml:space="preserve"> </w:t>
      </w:r>
      <w:r w:rsidRPr="00E33CB1">
        <w:t xml:space="preserve">Thông điệp này </w:t>
      </w:r>
      <w:r>
        <w:t>được</w:t>
      </w:r>
      <w:r w:rsidRPr="00E33CB1">
        <w:t xml:space="preserve"> truyền qua tầng giao vận tới khách hàng yêu cầu. Processor của nó phân tích thông điệp hồi đáp thành kết quả </w:t>
      </w:r>
      <w:r w:rsidR="00357445">
        <w:t>dưới</w:t>
      </w:r>
      <w:r w:rsidRPr="00E33CB1">
        <w:t xml:space="preserve"> dạng một đối </w:t>
      </w:r>
      <w:r>
        <w:t>tượng</w:t>
      </w:r>
      <w:r w:rsidRPr="00E33CB1">
        <w:t>.</w:t>
      </w:r>
    </w:p>
    <w:tbl>
      <w:tblPr>
        <w:tblStyle w:val="TableGrid"/>
        <w:tblW w:w="9350" w:type="dxa"/>
        <w:tblLook w:val="04A0" w:firstRow="1" w:lastRow="0" w:firstColumn="1" w:lastColumn="0" w:noHBand="0" w:noVBand="1"/>
      </w:tblPr>
      <w:tblGrid>
        <w:gridCol w:w="1870"/>
        <w:gridCol w:w="1870"/>
        <w:gridCol w:w="1870"/>
        <w:gridCol w:w="1870"/>
        <w:gridCol w:w="1870"/>
      </w:tblGrid>
      <w:tr w:rsidR="004670A8" w14:paraId="482CB8E8" w14:textId="77777777" w:rsidTr="004670A8">
        <w:trPr>
          <w:trHeight w:val="3950"/>
        </w:trPr>
        <w:tc>
          <w:tcPr>
            <w:tcW w:w="1870" w:type="dxa"/>
          </w:tcPr>
          <w:p w14:paraId="4EACBF89" w14:textId="77777777" w:rsidR="004670A8" w:rsidRDefault="004670A8" w:rsidP="00AA1E75">
            <w:pPr>
              <w:jc w:val="center"/>
            </w:pPr>
          </w:p>
          <w:p w14:paraId="537A00F9" w14:textId="7699B899" w:rsidR="004670A8" w:rsidRDefault="000F4EC3" w:rsidP="00AA1E75">
            <w:pPr>
              <w:jc w:val="center"/>
            </w:pPr>
            <w:r>
              <w:rPr>
                <w:noProof/>
              </w:rPr>
              <mc:AlternateContent>
                <mc:Choice Requires="wps">
                  <w:drawing>
                    <wp:anchor distT="0" distB="0" distL="114300" distR="114300" simplePos="0" relativeHeight="251658257" behindDoc="0" locked="0" layoutInCell="1" allowOverlap="1" wp14:anchorId="024BBBAC" wp14:editId="345046A7">
                      <wp:simplePos x="0" y="0"/>
                      <wp:positionH relativeFrom="column">
                        <wp:posOffset>495040</wp:posOffset>
                      </wp:positionH>
                      <wp:positionV relativeFrom="paragraph">
                        <wp:posOffset>1539317</wp:posOffset>
                      </wp:positionV>
                      <wp:extent cx="0" cy="387736"/>
                      <wp:effectExtent l="76200" t="38100" r="57150" b="12700"/>
                      <wp:wrapNone/>
                      <wp:docPr id="48" name="Straight Arrow Connector 48"/>
                      <wp:cNvGraphicFramePr/>
                      <a:graphic xmlns:a="http://schemas.openxmlformats.org/drawingml/2006/main">
                        <a:graphicData uri="http://schemas.microsoft.com/office/word/2010/wordprocessingShape">
                          <wps:wsp>
                            <wps:cNvCnPr/>
                            <wps:spPr>
                              <a:xfrm flipV="1">
                                <a:off x="0" y="0"/>
                                <a:ext cx="0" cy="3877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EDF0D3" id="Straight Arrow Connector 48" o:spid="_x0000_s1026" type="#_x0000_t32" style="position:absolute;margin-left:39pt;margin-top:121.2pt;width:0;height:30.55pt;flip: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" strokecolor="black [3213]" strokeweight=".5pt">
                      <v:stroke endarrow="block" joinstyle="miter"/>
                    </v:shape>
                  </w:pict>
                </mc:Fallback>
              </mc:AlternateContent>
            </w:r>
            <w:r w:rsidRPr="00532976">
              <w:rPr>
                <w:noProof/>
                <w:color w:val="000000" w:themeColor="text1"/>
              </w:rPr>
              <mc:AlternateContent>
                <mc:Choice Requires="wps">
                  <w:drawing>
                    <wp:anchor distT="0" distB="0" distL="114300" distR="114300" simplePos="0" relativeHeight="251658256" behindDoc="0" locked="0" layoutInCell="1" allowOverlap="1" wp14:anchorId="0674F2F7" wp14:editId="06B343B9">
                      <wp:simplePos x="0" y="0"/>
                      <wp:positionH relativeFrom="column">
                        <wp:posOffset>495040</wp:posOffset>
                      </wp:positionH>
                      <wp:positionV relativeFrom="paragraph">
                        <wp:posOffset>1927053</wp:posOffset>
                      </wp:positionV>
                      <wp:extent cx="717350" cy="0"/>
                      <wp:effectExtent l="0" t="0" r="0" b="0"/>
                      <wp:wrapNone/>
                      <wp:docPr id="47" name="Straight Connector 47"/>
                      <wp:cNvGraphicFramePr/>
                      <a:graphic xmlns:a="http://schemas.openxmlformats.org/drawingml/2006/main">
                        <a:graphicData uri="http://schemas.microsoft.com/office/word/2010/wordprocessingShape">
                          <wps:wsp>
                            <wps:cNvCnPr/>
                            <wps:spPr>
                              <a:xfrm flipH="1">
                                <a:off x="0" y="0"/>
                                <a:ext cx="7173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6452C97" id="Straight Connector 47" o:spid="_x0000_s1026" style="position:absolute;flip:x;z-index:251658256;visibility:visible;mso-wrap-style:square;mso-wrap-distance-left:9pt;mso-wrap-distance-top:0;mso-wrap-distance-right:9pt;mso-wrap-distance-bottom:0;mso-position-horizontal:absolute;mso-position-horizontal-relative:text;mso-position-vertical:absolute;mso-position-vertical-relative:text" from="39pt,151.75pt" to="95.5pt,1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" strokecolor="black [3213]" strokeweight=".5pt">
                      <v:stroke joinstyle="miter"/>
                    </v:line>
                  </w:pict>
                </mc:Fallback>
              </mc:AlternateContent>
            </w:r>
            <w:r w:rsidR="00D722AB">
              <w:rPr>
                <w:noProof/>
              </w:rPr>
              <mc:AlternateContent>
                <mc:Choice Requires="wpg">
                  <w:drawing>
                    <wp:anchor distT="0" distB="0" distL="114300" distR="114300" simplePos="0" relativeHeight="251658250" behindDoc="0" locked="0" layoutInCell="1" allowOverlap="1" wp14:anchorId="1F9C7F21" wp14:editId="2639B586">
                      <wp:simplePos x="0" y="0"/>
                      <wp:positionH relativeFrom="column">
                        <wp:posOffset>495040</wp:posOffset>
                      </wp:positionH>
                      <wp:positionV relativeFrom="paragraph">
                        <wp:posOffset>671690</wp:posOffset>
                      </wp:positionV>
                      <wp:extent cx="728345" cy="190440"/>
                      <wp:effectExtent l="0" t="76200" r="0" b="19685"/>
                      <wp:wrapNone/>
                      <wp:docPr id="35" name="Group 35"/>
                      <wp:cNvGraphicFramePr/>
                      <a:graphic xmlns:a="http://schemas.openxmlformats.org/drawingml/2006/main">
                        <a:graphicData uri="http://schemas.microsoft.com/office/word/2010/wordprocessingGroup">
                          <wpg:wgp>
                            <wpg:cNvGrpSpPr/>
                            <wpg:grpSpPr>
                              <a:xfrm>
                                <a:off x="0" y="0"/>
                                <a:ext cx="728345" cy="190440"/>
                                <a:chOff x="0" y="0"/>
                                <a:chExt cx="728345" cy="190440"/>
                              </a:xfrm>
                            </wpg:grpSpPr>
                            <wps:wsp>
                              <wps:cNvPr id="33" name="Straight Connector 33"/>
                              <wps:cNvCnPr/>
                              <wps:spPr>
                                <a:xfrm>
                                  <a:off x="0" y="0"/>
                                  <a:ext cx="0" cy="190440"/>
                                </a:xfrm>
                                <a:prstGeom prst="line">
                                  <a:avLst/>
                                </a:prstGeom>
                                <a:ln>
                                  <a:solidFill>
                                    <a:schemeClr val="tx1">
                                      <a:lumMod val="95000"/>
                                      <a:lumOff val="5000"/>
                                    </a:schemeClr>
                                  </a:solidFill>
                                </a:ln>
                              </wps:spPr>
                              <wps:style>
                                <a:lnRef idx="1">
                                  <a:schemeClr val="accent1"/>
                                </a:lnRef>
                                <a:fillRef idx="0">
                                  <a:schemeClr val="accent1"/>
                                </a:fillRef>
                                <a:effectRef idx="0">
                                  <a:schemeClr val="accent1"/>
                                </a:effectRef>
                                <a:fontRef idx="minor">
                                  <a:schemeClr val="tx1"/>
                                </a:fontRef>
                              </wps:style>
                              <wps:bodyPr/>
                            </wps:wsp>
                            <wps:wsp>
                              <wps:cNvPr id="34" name="Straight Arrow Connector 34"/>
                              <wps:cNvCnPr/>
                              <wps:spPr>
                                <a:xfrm>
                                  <a:off x="0" y="3137"/>
                                  <a:ext cx="728345"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F8CAE91" id="Group 35" o:spid="_x0000_s1026" style="position:absolute;margin-left:39pt;margin-top:52.9pt;width:57.35pt;height:15pt;z-index:251658250" coordsize="7283,1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">
                      <v:line id="Straight Connector 33" o:spid="_x0000_s1027" style="position:absolute;visibility:visible;mso-wrap-style:square" from="0,0" to="0,1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" strokecolor="#0d0d0d [3069]" strokeweight=".5pt">
                        <v:stroke joinstyle="miter"/>
                      </v:line>
                      <v:shape id="Straight Arrow Connector 34" o:spid="_x0000_s1028" type="#_x0000_t32" style="position:absolute;top:31;width:72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" strokecolor="#0d0d0d [3069]" strokeweight=".5pt">
                        <v:stroke endarrow="block" joinstyle="miter"/>
                      </v:shape>
                    </v:group>
                  </w:pict>
                </mc:Fallback>
              </mc:AlternateContent>
            </w:r>
            <w:r w:rsidR="004670A8">
              <w:rPr>
                <w:noProof/>
              </w:rPr>
              <mc:AlternateContent>
                <mc:Choice Requires="wps">
                  <w:drawing>
                    <wp:anchor distT="0" distB="0" distL="114300" distR="114300" simplePos="0" relativeHeight="251658242" behindDoc="0" locked="0" layoutInCell="1" allowOverlap="1" wp14:anchorId="69624D98" wp14:editId="0EF59AB1">
                      <wp:simplePos x="0" y="0"/>
                      <wp:positionH relativeFrom="column">
                        <wp:posOffset>30480</wp:posOffset>
                      </wp:positionH>
                      <wp:positionV relativeFrom="paragraph">
                        <wp:posOffset>864671</wp:posOffset>
                      </wp:positionV>
                      <wp:extent cx="982089" cy="675564"/>
                      <wp:effectExtent l="0" t="0" r="27940" b="10795"/>
                      <wp:wrapNone/>
                      <wp:docPr id="25" name="Rectangle 25"/>
                      <wp:cNvGraphicFramePr/>
                      <a:graphic xmlns:a="http://schemas.openxmlformats.org/drawingml/2006/main">
                        <a:graphicData uri="http://schemas.microsoft.com/office/word/2010/wordprocessingShape">
                          <wps:wsp>
                            <wps:cNvSpPr/>
                            <wps:spPr>
                              <a:xfrm>
                                <a:off x="0" y="0"/>
                                <a:ext cx="982089" cy="675564"/>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7C62E540" w14:textId="7DDC4533" w:rsidR="00697967" w:rsidRDefault="00697967" w:rsidP="00C150C5">
                                  <w:pPr>
                                    <w:jc w:val="center"/>
                                  </w:pPr>
                                  <w:r>
                                    <w:t>Invokes</w:t>
                                  </w:r>
                                </w:p>
                                <w:p w14:paraId="0657AE77" w14:textId="21C8066A" w:rsidR="00697967" w:rsidRDefault="00697967" w:rsidP="00C150C5">
                                  <w:pPr>
                                    <w:jc w:val="center"/>
                                  </w:pPr>
                                  <w:r>
                                    <w:t>operation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624D98" id="Rectangle 25" o:spid="_x0000_s1045" style="position:absolute;left:0;text-align:left;margin-left:2.4pt;margin-top:68.1pt;width:77.35pt;height:53.2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" fillcolor="#fbe4d5 [661]" strokecolor="#ed7d31 [3205]" strokeweight="1pt">
                      <v:textbox>
                        <w:txbxContent>
                          <w:p w14:paraId="7C62E540" w14:textId="7DDC4533" w:rsidR="00697967" w:rsidRDefault="00697967" w:rsidP="00C150C5">
                            <w:pPr>
                              <w:jc w:val="center"/>
                            </w:pPr>
                            <w:r>
                              <w:t>Invokes</w:t>
                            </w:r>
                          </w:p>
                          <w:p w14:paraId="0657AE77" w14:textId="21C8066A" w:rsidR="00697967" w:rsidRDefault="00697967" w:rsidP="00C150C5">
                            <w:pPr>
                              <w:jc w:val="center"/>
                            </w:pPr>
                            <w:r>
                              <w:t>operation</w:t>
                            </w:r>
                          </w:p>
                        </w:txbxContent>
                      </v:textbox>
                    </v:rect>
                  </w:pict>
                </mc:Fallback>
              </mc:AlternateContent>
            </w:r>
            <w:r w:rsidR="004670A8">
              <w:t>Consumer</w:t>
            </w:r>
          </w:p>
        </w:tc>
        <w:tc>
          <w:tcPr>
            <w:tcW w:w="1870" w:type="dxa"/>
            <w:vAlign w:val="center"/>
          </w:tcPr>
          <w:p w14:paraId="77941FB0" w14:textId="778C22A5" w:rsidR="004670A8" w:rsidRDefault="004670A8" w:rsidP="00AA1E75">
            <w:pPr>
              <w:jc w:val="center"/>
            </w:pPr>
            <w:r>
              <w:t>SOAP Engine</w:t>
            </w:r>
          </w:p>
          <w:p w14:paraId="732FCE11" w14:textId="77777777" w:rsidR="004670A8" w:rsidRPr="004670A8" w:rsidRDefault="004670A8" w:rsidP="00AA1E75">
            <w:pPr>
              <w:jc w:val="center"/>
            </w:pPr>
          </w:p>
          <w:p w14:paraId="2CCBCD8A" w14:textId="66DD5C5E" w:rsidR="004670A8" w:rsidRPr="004670A8" w:rsidRDefault="004670A8" w:rsidP="00AA1E75">
            <w:pPr>
              <w:jc w:val="center"/>
            </w:pPr>
            <w:r>
              <w:rPr>
                <w:noProof/>
              </w:rPr>
              <mc:AlternateContent>
                <mc:Choice Requires="wps">
                  <w:drawing>
                    <wp:anchor distT="0" distB="0" distL="114300" distR="114300" simplePos="0" relativeHeight="251658243" behindDoc="0" locked="0" layoutInCell="1" allowOverlap="1" wp14:anchorId="30D25E41" wp14:editId="7F3C36F0">
                      <wp:simplePos x="0" y="0"/>
                      <wp:positionH relativeFrom="column">
                        <wp:posOffset>25400</wp:posOffset>
                      </wp:positionH>
                      <wp:positionV relativeFrom="paragraph">
                        <wp:posOffset>133985</wp:posOffset>
                      </wp:positionV>
                      <wp:extent cx="981710" cy="720725"/>
                      <wp:effectExtent l="0" t="0" r="27940" b="22225"/>
                      <wp:wrapNone/>
                      <wp:docPr id="26" name="Rectangle 26"/>
                      <wp:cNvGraphicFramePr/>
                      <a:graphic xmlns:a="http://schemas.openxmlformats.org/drawingml/2006/main">
                        <a:graphicData uri="http://schemas.microsoft.com/office/word/2010/wordprocessingShape">
                          <wps:wsp>
                            <wps:cNvSpPr/>
                            <wps:spPr>
                              <a:xfrm>
                                <a:off x="0" y="0"/>
                                <a:ext cx="981710" cy="720725"/>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6698FD74" w14:textId="5AFC89F6" w:rsidR="00697967" w:rsidRDefault="00697967" w:rsidP="00E45E4B">
                                  <w:pPr>
                                    <w:jc w:val="center"/>
                                  </w:pPr>
                                  <w:r>
                                    <w:t>Encodes as SOAP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25E41" id="Rectangle 26" o:spid="_x0000_s1046" style="position:absolute;left:0;text-align:left;margin-left:2pt;margin-top:10.55pt;width:77.3pt;height:56.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" fillcolor="#fbe4d5 [661]" strokecolor="#ed7d31 [3205]" strokeweight="1pt">
                      <v:textbox>
                        <w:txbxContent>
                          <w:p w14:paraId="6698FD74" w14:textId="5AFC89F6" w:rsidR="00697967" w:rsidRDefault="00697967" w:rsidP="00E45E4B">
                            <w:pPr>
                              <w:jc w:val="center"/>
                            </w:pPr>
                            <w:r>
                              <w:t>Encodes as SOAP message</w:t>
                            </w:r>
                          </w:p>
                        </w:txbxContent>
                      </v:textbox>
                    </v:rect>
                  </w:pict>
                </mc:Fallback>
              </mc:AlternateContent>
            </w:r>
          </w:p>
          <w:p w14:paraId="0500CB0E" w14:textId="73A193DF" w:rsidR="004670A8" w:rsidRDefault="004670A8" w:rsidP="00AA1E75">
            <w:pPr>
              <w:jc w:val="center"/>
            </w:pPr>
          </w:p>
          <w:p w14:paraId="1C962A7A" w14:textId="5CF926D2" w:rsidR="004670A8" w:rsidRDefault="0038679A" w:rsidP="00AA1E75">
            <w:pPr>
              <w:jc w:val="center"/>
            </w:pPr>
            <w:r>
              <w:rPr>
                <w:noProof/>
              </w:rPr>
              <mc:AlternateContent>
                <mc:Choice Requires="wps">
                  <w:drawing>
                    <wp:anchor distT="0" distB="0" distL="114300" distR="114300" simplePos="0" relativeHeight="251658251" behindDoc="0" locked="0" layoutInCell="1" allowOverlap="1" wp14:anchorId="5D533DA6" wp14:editId="44148FB2">
                      <wp:simplePos x="0" y="0"/>
                      <wp:positionH relativeFrom="column">
                        <wp:posOffset>1006650</wp:posOffset>
                      </wp:positionH>
                      <wp:positionV relativeFrom="paragraph">
                        <wp:posOffset>257078</wp:posOffset>
                      </wp:positionV>
                      <wp:extent cx="218302" cy="0"/>
                      <wp:effectExtent l="0" t="76200" r="10795" b="95250"/>
                      <wp:wrapNone/>
                      <wp:docPr id="39" name="Straight Arrow Connector 39"/>
                      <wp:cNvGraphicFramePr/>
                      <a:graphic xmlns:a="http://schemas.openxmlformats.org/drawingml/2006/main">
                        <a:graphicData uri="http://schemas.microsoft.com/office/word/2010/wordprocessingShape">
                          <wps:wsp>
                            <wps:cNvCnPr/>
                            <wps:spPr>
                              <a:xfrm>
                                <a:off x="0" y="0"/>
                                <a:ext cx="218302"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BCEA02" id="Straight Arrow Connector 39" o:spid="_x0000_s1026" type="#_x0000_t32" style="position:absolute;margin-left:79.25pt;margin-top:20.25pt;width:17.2pt;height:0;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" strokecolor="black [3213]" strokeweight=".5pt">
                      <v:stroke endarrow="block" joinstyle="miter"/>
                    </v:shape>
                  </w:pict>
                </mc:Fallback>
              </mc:AlternateContent>
            </w:r>
          </w:p>
          <w:p w14:paraId="0A8439BC" w14:textId="1865120C" w:rsidR="004670A8" w:rsidRPr="004670A8" w:rsidRDefault="00532976" w:rsidP="00AA1E75">
            <w:pPr>
              <w:jc w:val="center"/>
            </w:pPr>
            <w:r>
              <w:rPr>
                <w:noProof/>
              </w:rPr>
              <mc:AlternateContent>
                <mc:Choice Requires="wps">
                  <w:drawing>
                    <wp:anchor distT="0" distB="0" distL="114300" distR="114300" simplePos="0" relativeHeight="251658258" behindDoc="0" locked="0" layoutInCell="1" allowOverlap="1" wp14:anchorId="787206AF" wp14:editId="63D978E7">
                      <wp:simplePos x="0" y="0"/>
                      <wp:positionH relativeFrom="column">
                        <wp:posOffset>1005762</wp:posOffset>
                      </wp:positionH>
                      <wp:positionV relativeFrom="paragraph">
                        <wp:posOffset>1125526</wp:posOffset>
                      </wp:positionV>
                      <wp:extent cx="219190" cy="0"/>
                      <wp:effectExtent l="38100" t="76200" r="0" b="95250"/>
                      <wp:wrapNone/>
                      <wp:docPr id="49" name="Straight Arrow Connector 49"/>
                      <wp:cNvGraphicFramePr/>
                      <a:graphic xmlns:a="http://schemas.openxmlformats.org/drawingml/2006/main">
                        <a:graphicData uri="http://schemas.microsoft.com/office/word/2010/wordprocessingShape">
                          <wps:wsp>
                            <wps:cNvCnPr/>
                            <wps:spPr>
                              <a:xfrm flipH="1">
                                <a:off x="0" y="0"/>
                                <a:ext cx="2191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C9326D" id="Straight Arrow Connector 49" o:spid="_x0000_s1026" type="#_x0000_t32" style="position:absolute;margin-left:79.2pt;margin-top:88.6pt;width:17.25pt;height:0;flip:x;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" strokecolor="black [3200]" strokeweight=".5pt">
                      <v:stroke endarrow="block" joinstyle="miter"/>
                    </v:shape>
                  </w:pict>
                </mc:Fallback>
              </mc:AlternateContent>
            </w:r>
            <w:r w:rsidR="004670A8">
              <w:rPr>
                <w:noProof/>
              </w:rPr>
              <mc:AlternateContent>
                <mc:Choice Requires="wps">
                  <w:drawing>
                    <wp:anchor distT="0" distB="0" distL="114300" distR="114300" simplePos="0" relativeHeight="251658244" behindDoc="0" locked="0" layoutInCell="1" allowOverlap="1" wp14:anchorId="3366AEFB" wp14:editId="29001C92">
                      <wp:simplePos x="0" y="0"/>
                      <wp:positionH relativeFrom="column">
                        <wp:posOffset>25874</wp:posOffset>
                      </wp:positionH>
                      <wp:positionV relativeFrom="paragraph">
                        <wp:posOffset>582930</wp:posOffset>
                      </wp:positionV>
                      <wp:extent cx="982089" cy="675564"/>
                      <wp:effectExtent l="0" t="0" r="27940" b="10795"/>
                      <wp:wrapNone/>
                      <wp:docPr id="27" name="Rectangle 27"/>
                      <wp:cNvGraphicFramePr/>
                      <a:graphic xmlns:a="http://schemas.openxmlformats.org/drawingml/2006/main">
                        <a:graphicData uri="http://schemas.microsoft.com/office/word/2010/wordprocessingShape">
                          <wps:wsp>
                            <wps:cNvSpPr/>
                            <wps:spPr>
                              <a:xfrm>
                                <a:off x="0" y="0"/>
                                <a:ext cx="982089" cy="675564"/>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30C03ABE" w14:textId="2C4A39F2" w:rsidR="00697967" w:rsidRDefault="00697967" w:rsidP="009C5338">
                                  <w:pPr>
                                    <w:jc w:val="center"/>
                                  </w:pPr>
                                  <w:r>
                                    <w:t>Parses and nerates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66AEFB" id="Rectangle 27" o:spid="_x0000_s1047" style="position:absolute;left:0;text-align:left;margin-left:2.05pt;margin-top:45.9pt;width:77.35pt;height:53.2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" fillcolor="#fbe4d5 [661]" strokecolor="#ed7d31 [3205]" strokeweight="1pt">
                      <v:textbox>
                        <w:txbxContent>
                          <w:p w14:paraId="30C03ABE" w14:textId="2C4A39F2" w:rsidR="00697967" w:rsidRDefault="00697967" w:rsidP="009C5338">
                            <w:pPr>
                              <w:jc w:val="center"/>
                            </w:pPr>
                            <w:r>
                              <w:t>Parses and nerates result</w:t>
                            </w:r>
                          </w:p>
                        </w:txbxContent>
                      </v:textbox>
                    </v:rect>
                  </w:pict>
                </mc:Fallback>
              </mc:AlternateContent>
            </w:r>
          </w:p>
        </w:tc>
        <w:tc>
          <w:tcPr>
            <w:tcW w:w="1870" w:type="dxa"/>
          </w:tcPr>
          <w:p w14:paraId="519BA3A2" w14:textId="77777777" w:rsidR="005C52D6" w:rsidRDefault="005C52D6" w:rsidP="00AA1E75"/>
          <w:p w14:paraId="1524D1C2" w14:textId="10C43115" w:rsidR="004670A8" w:rsidRDefault="004670A8" w:rsidP="00AA1E75">
            <w:r>
              <w:t>Transport</w:t>
            </w:r>
          </w:p>
          <w:p w14:paraId="4B9406AD" w14:textId="6E37431C" w:rsidR="004670A8" w:rsidRDefault="004670A8" w:rsidP="00AA1E75"/>
          <w:p w14:paraId="568C4FF9" w14:textId="5C721A75" w:rsidR="004670A8" w:rsidRPr="004670A8" w:rsidRDefault="00532976" w:rsidP="00AA1E75">
            <w:r>
              <w:rPr>
                <w:noProof/>
              </w:rPr>
              <mc:AlternateContent>
                <mc:Choice Requires="wps">
                  <w:drawing>
                    <wp:anchor distT="0" distB="0" distL="114300" distR="114300" simplePos="0" relativeHeight="251658261" behindDoc="0" locked="0" layoutInCell="1" allowOverlap="1" wp14:anchorId="4B353CBB" wp14:editId="0454E10A">
                      <wp:simplePos x="0" y="0"/>
                      <wp:positionH relativeFrom="column">
                        <wp:posOffset>522007</wp:posOffset>
                      </wp:positionH>
                      <wp:positionV relativeFrom="paragraph">
                        <wp:posOffset>141405</wp:posOffset>
                      </wp:positionV>
                      <wp:extent cx="484757" cy="675005"/>
                      <wp:effectExtent l="0" t="0" r="29845" b="29845"/>
                      <wp:wrapNone/>
                      <wp:docPr id="53" name="Straight Connector 53"/>
                      <wp:cNvGraphicFramePr/>
                      <a:graphic xmlns:a="http://schemas.openxmlformats.org/drawingml/2006/main">
                        <a:graphicData uri="http://schemas.microsoft.com/office/word/2010/wordprocessingShape">
                          <wps:wsp>
                            <wps:cNvCnPr/>
                            <wps:spPr>
                              <a:xfrm flipH="1">
                                <a:off x="0" y="0"/>
                                <a:ext cx="484757" cy="67500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6D4677" id="Straight Connector 53" o:spid="_x0000_s1026" style="position:absolute;flip:x;z-index:2516582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1.1pt,11.15pt" to="79.25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" strokecolor="black [3200]" strokeweight=".5pt">
                      <v:stroke joinstyle="miter"/>
                    </v:line>
                  </w:pict>
                </mc:Fallback>
              </mc:AlternateContent>
            </w:r>
            <w:r>
              <w:rPr>
                <w:noProof/>
              </w:rPr>
              <mc:AlternateContent>
                <mc:Choice Requires="wps">
                  <w:drawing>
                    <wp:anchor distT="0" distB="0" distL="114300" distR="114300" simplePos="0" relativeHeight="251658260" behindDoc="0" locked="0" layoutInCell="1" allowOverlap="1" wp14:anchorId="5F968506" wp14:editId="4749E17F">
                      <wp:simplePos x="0" y="0"/>
                      <wp:positionH relativeFrom="column">
                        <wp:posOffset>37502</wp:posOffset>
                      </wp:positionH>
                      <wp:positionV relativeFrom="paragraph">
                        <wp:posOffset>141405</wp:posOffset>
                      </wp:positionV>
                      <wp:extent cx="484875" cy="675005"/>
                      <wp:effectExtent l="0" t="0" r="29845" b="29845"/>
                      <wp:wrapNone/>
                      <wp:docPr id="51" name="Straight Connector 51"/>
                      <wp:cNvGraphicFramePr/>
                      <a:graphic xmlns:a="http://schemas.openxmlformats.org/drawingml/2006/main">
                        <a:graphicData uri="http://schemas.microsoft.com/office/word/2010/wordprocessingShape">
                          <wps:wsp>
                            <wps:cNvCnPr/>
                            <wps:spPr>
                              <a:xfrm>
                                <a:off x="0" y="0"/>
                                <a:ext cx="484875" cy="6750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081151" id="Straight Connector 51" o:spid="_x0000_s1026" style="position:absolute;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11.15pt" to="41.15pt,6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" strokecolor="black [3213]" strokeweight=".5pt">
                      <v:stroke joinstyle="miter"/>
                    </v:line>
                  </w:pict>
                </mc:Fallback>
              </mc:AlternateContent>
            </w:r>
            <w:r w:rsidR="004670A8">
              <w:rPr>
                <w:noProof/>
              </w:rPr>
              <mc:AlternateContent>
                <mc:Choice Requires="wps">
                  <w:drawing>
                    <wp:anchor distT="0" distB="0" distL="114300" distR="114300" simplePos="0" relativeHeight="251658245" behindDoc="0" locked="0" layoutInCell="1" allowOverlap="1" wp14:anchorId="1D638634" wp14:editId="785CAD0F">
                      <wp:simplePos x="0" y="0"/>
                      <wp:positionH relativeFrom="column">
                        <wp:posOffset>38574</wp:posOffset>
                      </wp:positionH>
                      <wp:positionV relativeFrom="paragraph">
                        <wp:posOffset>140970</wp:posOffset>
                      </wp:positionV>
                      <wp:extent cx="981710" cy="675005"/>
                      <wp:effectExtent l="0" t="0" r="27940" b="10795"/>
                      <wp:wrapNone/>
                      <wp:docPr id="28" name="Rectangle 28"/>
                      <wp:cNvGraphicFramePr/>
                      <a:graphic xmlns:a="http://schemas.openxmlformats.org/drawingml/2006/main">
                        <a:graphicData uri="http://schemas.microsoft.com/office/word/2010/wordprocessingShape">
                          <wps:wsp>
                            <wps:cNvSpPr/>
                            <wps:spPr>
                              <a:xfrm>
                                <a:off x="0" y="0"/>
                                <a:ext cx="981710" cy="675005"/>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69C079" id="Rectangle 28" o:spid="_x0000_s1026" style="position:absolute;margin-left:3.05pt;margin-top:11.1pt;width:77.3pt;height:53.1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" fillcolor="#fbe4d5 [661]" strokecolor="#ed7d31 [3205]" strokeweight="1pt"/>
                  </w:pict>
                </mc:Fallback>
              </mc:AlternateContent>
            </w:r>
          </w:p>
          <w:p w14:paraId="6E3AAE0A" w14:textId="206DF204" w:rsidR="004670A8" w:rsidRPr="004670A8" w:rsidRDefault="00532976" w:rsidP="00AA1E75">
            <w:r>
              <w:rPr>
                <w:noProof/>
              </w:rPr>
              <mc:AlternateContent>
                <mc:Choice Requires="wps">
                  <w:drawing>
                    <wp:anchor distT="0" distB="0" distL="114300" distR="114300" simplePos="0" relativeHeight="251658264" behindDoc="0" locked="0" layoutInCell="1" allowOverlap="1" wp14:anchorId="2D609706" wp14:editId="1668162F">
                      <wp:simplePos x="0" y="0"/>
                      <wp:positionH relativeFrom="column">
                        <wp:posOffset>72783</wp:posOffset>
                      </wp:positionH>
                      <wp:positionV relativeFrom="paragraph">
                        <wp:posOffset>9353</wp:posOffset>
                      </wp:positionV>
                      <wp:extent cx="914400" cy="290040"/>
                      <wp:effectExtent l="0" t="0" r="0" b="0"/>
                      <wp:wrapNone/>
                      <wp:docPr id="57" name="Rectangle 57"/>
                      <wp:cNvGraphicFramePr/>
                      <a:graphic xmlns:a="http://schemas.openxmlformats.org/drawingml/2006/main">
                        <a:graphicData uri="http://schemas.microsoft.com/office/word/2010/wordprocessingShape">
                          <wps:wsp>
                            <wps:cNvSpPr/>
                            <wps:spPr>
                              <a:xfrm>
                                <a:off x="0" y="0"/>
                                <a:ext cx="914400" cy="29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CF4DC3" w14:textId="4EC95F6C" w:rsidR="00697967" w:rsidRDefault="00697967" w:rsidP="00532976">
                                  <w:pPr>
                                    <w:jc w:val="center"/>
                                  </w:pPr>
                                  <w: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609706" id="Rectangle 57" o:spid="_x0000_s1048" style="position:absolute;margin-left:5.75pt;margin-top:.75pt;width:1in;height:22.85pt;z-index:251658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" filled="f" stroked="f">
                      <v:textbox>
                        <w:txbxContent>
                          <w:p w14:paraId="3DCF4DC3" w14:textId="4EC95F6C" w:rsidR="00697967" w:rsidRDefault="00697967" w:rsidP="00532976">
                            <w:pPr>
                              <w:jc w:val="center"/>
                            </w:pPr>
                            <w:r>
                              <w:t>Request</w:t>
                            </w:r>
                          </w:p>
                        </w:txbxContent>
                      </v:textbox>
                    </v:rect>
                  </w:pict>
                </mc:Fallback>
              </mc:AlternateContent>
            </w:r>
          </w:p>
          <w:p w14:paraId="45F4F43F" w14:textId="084C22E5" w:rsidR="004670A8" w:rsidRDefault="0038679A" w:rsidP="00AA1E75">
            <w:r>
              <w:rPr>
                <w:noProof/>
              </w:rPr>
              <mc:AlternateContent>
                <mc:Choice Requires="wps">
                  <w:drawing>
                    <wp:anchor distT="0" distB="0" distL="114300" distR="114300" simplePos="0" relativeHeight="251658252" behindDoc="0" locked="0" layoutInCell="1" allowOverlap="1" wp14:anchorId="6BE35D64" wp14:editId="3227B4C2">
                      <wp:simplePos x="0" y="0"/>
                      <wp:positionH relativeFrom="column">
                        <wp:posOffset>1019212</wp:posOffset>
                      </wp:positionH>
                      <wp:positionV relativeFrom="paragraph">
                        <wp:posOffset>140277</wp:posOffset>
                      </wp:positionV>
                      <wp:extent cx="205017" cy="0"/>
                      <wp:effectExtent l="0" t="76200" r="24130" b="95250"/>
                      <wp:wrapNone/>
                      <wp:docPr id="40" name="Straight Arrow Connector 40"/>
                      <wp:cNvGraphicFramePr/>
                      <a:graphic xmlns:a="http://schemas.openxmlformats.org/drawingml/2006/main">
                        <a:graphicData uri="http://schemas.microsoft.com/office/word/2010/wordprocessingShape">
                          <wps:wsp>
                            <wps:cNvCnPr/>
                            <wps:spPr>
                              <a:xfrm>
                                <a:off x="0" y="0"/>
                                <a:ext cx="205017"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CC89AB" id="Straight Arrow Connector 40" o:spid="_x0000_s1026" type="#_x0000_t32" style="position:absolute;margin-left:80.25pt;margin-top:11.05pt;width:16.15pt;height:0;z-index:2516582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" strokecolor="black [3213]" strokeweight=".5pt">
                      <v:stroke endarrow="block" joinstyle="miter"/>
                    </v:shape>
                  </w:pict>
                </mc:Fallback>
              </mc:AlternateContent>
            </w:r>
          </w:p>
          <w:p w14:paraId="15196BB3" w14:textId="77777777" w:rsidR="004670A8" w:rsidRDefault="004670A8" w:rsidP="00AA1E75"/>
          <w:p w14:paraId="00F1F06D" w14:textId="77777777" w:rsidR="004670A8" w:rsidRDefault="004670A8" w:rsidP="00AA1E75"/>
          <w:p w14:paraId="0DA79CA5" w14:textId="4B8A9D82" w:rsidR="004670A8" w:rsidRPr="004670A8" w:rsidRDefault="000B50E3" w:rsidP="00AA1E75">
            <w:pPr>
              <w:jc w:val="center"/>
            </w:pPr>
            <w:r>
              <w:rPr>
                <w:noProof/>
              </w:rPr>
              <mc:AlternateContent>
                <mc:Choice Requires="wps">
                  <w:drawing>
                    <wp:anchor distT="0" distB="0" distL="114300" distR="114300" simplePos="0" relativeHeight="251658265" behindDoc="0" locked="0" layoutInCell="1" allowOverlap="1" wp14:anchorId="21B127E4" wp14:editId="384E4C58">
                      <wp:simplePos x="0" y="0"/>
                      <wp:positionH relativeFrom="column">
                        <wp:posOffset>73124</wp:posOffset>
                      </wp:positionH>
                      <wp:positionV relativeFrom="paragraph">
                        <wp:posOffset>244947</wp:posOffset>
                      </wp:positionV>
                      <wp:extent cx="914400" cy="290040"/>
                      <wp:effectExtent l="0" t="0" r="0" b="0"/>
                      <wp:wrapNone/>
                      <wp:docPr id="58" name="Rectangle 58"/>
                      <wp:cNvGraphicFramePr/>
                      <a:graphic xmlns:a="http://schemas.openxmlformats.org/drawingml/2006/main">
                        <a:graphicData uri="http://schemas.microsoft.com/office/word/2010/wordprocessingShape">
                          <wps:wsp>
                            <wps:cNvSpPr/>
                            <wps:spPr>
                              <a:xfrm>
                                <a:off x="0" y="0"/>
                                <a:ext cx="914400" cy="2900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A59605" w14:textId="77777777" w:rsidR="00697967" w:rsidRDefault="00697967" w:rsidP="000B50E3">
                                  <w:pPr>
                                    <w:jc w:val="center"/>
                                  </w:pPr>
                                  <w: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B127E4" id="Rectangle 58" o:spid="_x0000_s1049" style="position:absolute;left:0;text-align:left;margin-left:5.75pt;margin-top:19.3pt;width:1in;height:22.85pt;z-index:251658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" filled="f" stroked="f">
                      <v:textbox>
                        <w:txbxContent>
                          <w:p w14:paraId="06A59605" w14:textId="77777777" w:rsidR="00697967" w:rsidRDefault="00697967" w:rsidP="000B50E3">
                            <w:pPr>
                              <w:jc w:val="center"/>
                            </w:pPr>
                            <w:r>
                              <w:t>Request</w:t>
                            </w:r>
                          </w:p>
                        </w:txbxContent>
                      </v:textbox>
                    </v:rect>
                  </w:pict>
                </mc:Fallback>
              </mc:AlternateContent>
            </w:r>
            <w:r w:rsidR="00532976">
              <w:rPr>
                <w:noProof/>
              </w:rPr>
              <mc:AlternateContent>
                <mc:Choice Requires="wps">
                  <w:drawing>
                    <wp:anchor distT="0" distB="0" distL="114300" distR="114300" simplePos="0" relativeHeight="251658263" behindDoc="0" locked="0" layoutInCell="1" allowOverlap="1" wp14:anchorId="2A99C76D" wp14:editId="2ED3ABF4">
                      <wp:simplePos x="0" y="0"/>
                      <wp:positionH relativeFrom="column">
                        <wp:posOffset>522376</wp:posOffset>
                      </wp:positionH>
                      <wp:positionV relativeFrom="paragraph">
                        <wp:posOffset>170687</wp:posOffset>
                      </wp:positionV>
                      <wp:extent cx="484505" cy="661395"/>
                      <wp:effectExtent l="0" t="0" r="29845" b="24765"/>
                      <wp:wrapNone/>
                      <wp:docPr id="56" name="Straight Connector 56"/>
                      <wp:cNvGraphicFramePr/>
                      <a:graphic xmlns:a="http://schemas.openxmlformats.org/drawingml/2006/main">
                        <a:graphicData uri="http://schemas.microsoft.com/office/word/2010/wordprocessingShape">
                          <wps:wsp>
                            <wps:cNvCnPr/>
                            <wps:spPr>
                              <a:xfrm flipH="1">
                                <a:off x="0" y="0"/>
                                <a:ext cx="484505" cy="6613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643D0F" id="Straight Connector 56" o:spid="_x0000_s1026" style="position:absolute;flip:x;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15pt,13.45pt" to="79.3pt,6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" strokecolor="black [3213]" strokeweight=".5pt">
                      <v:stroke joinstyle="miter"/>
                    </v:line>
                  </w:pict>
                </mc:Fallback>
              </mc:AlternateContent>
            </w:r>
            <w:r w:rsidR="00532976">
              <w:rPr>
                <w:noProof/>
              </w:rPr>
              <mc:AlternateContent>
                <mc:Choice Requires="wps">
                  <w:drawing>
                    <wp:anchor distT="0" distB="0" distL="114300" distR="114300" simplePos="0" relativeHeight="251658262" behindDoc="0" locked="0" layoutInCell="1" allowOverlap="1" wp14:anchorId="797FA5A8" wp14:editId="09787D45">
                      <wp:simplePos x="0" y="0"/>
                      <wp:positionH relativeFrom="column">
                        <wp:posOffset>37502</wp:posOffset>
                      </wp:positionH>
                      <wp:positionV relativeFrom="paragraph">
                        <wp:posOffset>159617</wp:posOffset>
                      </wp:positionV>
                      <wp:extent cx="484875" cy="668020"/>
                      <wp:effectExtent l="0" t="0" r="29845" b="36830"/>
                      <wp:wrapNone/>
                      <wp:docPr id="54" name="Straight Connector 54"/>
                      <wp:cNvGraphicFramePr/>
                      <a:graphic xmlns:a="http://schemas.openxmlformats.org/drawingml/2006/main">
                        <a:graphicData uri="http://schemas.microsoft.com/office/word/2010/wordprocessingShape">
                          <wps:wsp>
                            <wps:cNvCnPr/>
                            <wps:spPr>
                              <a:xfrm>
                                <a:off x="0" y="0"/>
                                <a:ext cx="484875" cy="6680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462A89" id="Straight Connector 54" o:spid="_x0000_s1026" style="position:absolute;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5pt,12.55pt" to="41.15pt,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" strokecolor="black [3213]" strokeweight=".5pt">
                      <v:stroke joinstyle="miter"/>
                    </v:line>
                  </w:pict>
                </mc:Fallback>
              </mc:AlternateContent>
            </w:r>
            <w:r w:rsidR="00532976">
              <w:rPr>
                <w:noProof/>
              </w:rPr>
              <mc:AlternateContent>
                <mc:Choice Requires="wps">
                  <w:drawing>
                    <wp:anchor distT="0" distB="0" distL="114300" distR="114300" simplePos="0" relativeHeight="251658259" behindDoc="0" locked="0" layoutInCell="1" allowOverlap="1" wp14:anchorId="3C37D081" wp14:editId="6E6A7A6F">
                      <wp:simplePos x="0" y="0"/>
                      <wp:positionH relativeFrom="column">
                        <wp:posOffset>1018323</wp:posOffset>
                      </wp:positionH>
                      <wp:positionV relativeFrom="paragraph">
                        <wp:posOffset>717556</wp:posOffset>
                      </wp:positionV>
                      <wp:extent cx="194836" cy="0"/>
                      <wp:effectExtent l="38100" t="76200" r="0" b="95250"/>
                      <wp:wrapNone/>
                      <wp:docPr id="50" name="Straight Arrow Connector 50"/>
                      <wp:cNvGraphicFramePr/>
                      <a:graphic xmlns:a="http://schemas.openxmlformats.org/drawingml/2006/main">
                        <a:graphicData uri="http://schemas.microsoft.com/office/word/2010/wordprocessingShape">
                          <wps:wsp>
                            <wps:cNvCnPr/>
                            <wps:spPr>
                              <a:xfrm flipH="1">
                                <a:off x="0" y="0"/>
                                <a:ext cx="19483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A19D38" id="Straight Arrow Connector 50" o:spid="_x0000_s1026" type="#_x0000_t32" style="position:absolute;margin-left:80.2pt;margin-top:56.5pt;width:15.35pt;height:0;flip:x;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" strokecolor="black [3213]" strokeweight=".5pt">
                      <v:stroke endarrow="block" joinstyle="miter"/>
                    </v:shape>
                  </w:pict>
                </mc:Fallback>
              </mc:AlternateContent>
            </w:r>
            <w:r w:rsidR="004670A8">
              <w:rPr>
                <w:noProof/>
              </w:rPr>
              <mc:AlternateContent>
                <mc:Choice Requires="wps">
                  <w:drawing>
                    <wp:anchor distT="0" distB="0" distL="114300" distR="114300" simplePos="0" relativeHeight="251658246" behindDoc="0" locked="0" layoutInCell="1" allowOverlap="1" wp14:anchorId="308D3A46" wp14:editId="05E7E146">
                      <wp:simplePos x="0" y="0"/>
                      <wp:positionH relativeFrom="column">
                        <wp:posOffset>38574</wp:posOffset>
                      </wp:positionH>
                      <wp:positionV relativeFrom="paragraph">
                        <wp:posOffset>160020</wp:posOffset>
                      </wp:positionV>
                      <wp:extent cx="982089" cy="675564"/>
                      <wp:effectExtent l="0" t="0" r="27940" b="10795"/>
                      <wp:wrapNone/>
                      <wp:docPr id="29" name="Rectangle 29"/>
                      <wp:cNvGraphicFramePr/>
                      <a:graphic xmlns:a="http://schemas.openxmlformats.org/drawingml/2006/main">
                        <a:graphicData uri="http://schemas.microsoft.com/office/word/2010/wordprocessingShape">
                          <wps:wsp>
                            <wps:cNvSpPr/>
                            <wps:spPr>
                              <a:xfrm>
                                <a:off x="0" y="0"/>
                                <a:ext cx="982089" cy="675564"/>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4D90C7" id="Rectangle 29" o:spid="_x0000_s1026" style="position:absolute;margin-left:3.05pt;margin-top:12.6pt;width:77.35pt;height:53.2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" fillcolor="#fbe4d5 [661]" strokecolor="#ed7d31 [3205]" strokeweight="1pt"/>
                  </w:pict>
                </mc:Fallback>
              </mc:AlternateContent>
            </w:r>
          </w:p>
        </w:tc>
        <w:tc>
          <w:tcPr>
            <w:tcW w:w="1870" w:type="dxa"/>
            <w:vAlign w:val="center"/>
          </w:tcPr>
          <w:p w14:paraId="506C29F7" w14:textId="77777777" w:rsidR="004670A8" w:rsidRDefault="004670A8" w:rsidP="00AA1E75">
            <w:pPr>
              <w:jc w:val="center"/>
            </w:pPr>
            <w:r>
              <w:t>SOAP Engine</w:t>
            </w:r>
          </w:p>
          <w:p w14:paraId="6092DB38" w14:textId="77777777" w:rsidR="004670A8" w:rsidRPr="004670A8" w:rsidRDefault="004670A8" w:rsidP="00AA1E75">
            <w:pPr>
              <w:jc w:val="center"/>
            </w:pPr>
          </w:p>
          <w:p w14:paraId="7CF0E229" w14:textId="77777777" w:rsidR="004670A8" w:rsidRPr="004670A8" w:rsidRDefault="004670A8" w:rsidP="00AA1E75">
            <w:pPr>
              <w:jc w:val="center"/>
            </w:pPr>
            <w:r>
              <w:rPr>
                <w:noProof/>
              </w:rPr>
              <mc:AlternateContent>
                <mc:Choice Requires="wps">
                  <w:drawing>
                    <wp:anchor distT="0" distB="0" distL="114300" distR="114300" simplePos="0" relativeHeight="251658247" behindDoc="0" locked="0" layoutInCell="1" allowOverlap="1" wp14:anchorId="45521E2B" wp14:editId="2BB9F21A">
                      <wp:simplePos x="0" y="0"/>
                      <wp:positionH relativeFrom="column">
                        <wp:posOffset>25874</wp:posOffset>
                      </wp:positionH>
                      <wp:positionV relativeFrom="paragraph">
                        <wp:posOffset>182880</wp:posOffset>
                      </wp:positionV>
                      <wp:extent cx="982089" cy="675564"/>
                      <wp:effectExtent l="0" t="0" r="27940" b="10795"/>
                      <wp:wrapNone/>
                      <wp:docPr id="30" name="Rectangle 30"/>
                      <wp:cNvGraphicFramePr/>
                      <a:graphic xmlns:a="http://schemas.openxmlformats.org/drawingml/2006/main">
                        <a:graphicData uri="http://schemas.microsoft.com/office/word/2010/wordprocessingShape">
                          <wps:wsp>
                            <wps:cNvSpPr/>
                            <wps:spPr>
                              <a:xfrm>
                                <a:off x="0" y="0"/>
                                <a:ext cx="982089" cy="675564"/>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41A51648" w14:textId="41FC4E30" w:rsidR="00697967" w:rsidRDefault="00697967" w:rsidP="003667BE">
                                  <w:pPr>
                                    <w:jc w:val="center"/>
                                  </w:pPr>
                                  <w:r>
                                    <w:t>Pareses and generates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521E2B" id="Rectangle 30" o:spid="_x0000_s1050" style="position:absolute;left:0;text-align:left;margin-left:2.05pt;margin-top:14.4pt;width:77.35pt;height:53.2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" fillcolor="#fbe4d5 [661]" strokecolor="#ed7d31 [3205]" strokeweight="1pt">
                      <v:textbox>
                        <w:txbxContent>
                          <w:p w14:paraId="41A51648" w14:textId="41FC4E30" w:rsidR="00697967" w:rsidRDefault="00697967" w:rsidP="003667BE">
                            <w:pPr>
                              <w:jc w:val="center"/>
                            </w:pPr>
                            <w:r>
                              <w:t>Pareses and generates</w:t>
                            </w:r>
                          </w:p>
                        </w:txbxContent>
                      </v:textbox>
                    </v:rect>
                  </w:pict>
                </mc:Fallback>
              </mc:AlternateContent>
            </w:r>
          </w:p>
          <w:p w14:paraId="40213189" w14:textId="1B461390" w:rsidR="004670A8" w:rsidRDefault="0038679A" w:rsidP="00AA1E75">
            <w:pPr>
              <w:jc w:val="center"/>
            </w:pPr>
            <w:r>
              <w:rPr>
                <w:noProof/>
              </w:rPr>
              <mc:AlternateContent>
                <mc:Choice Requires="wps">
                  <w:drawing>
                    <wp:anchor distT="0" distB="0" distL="114300" distR="114300" simplePos="0" relativeHeight="251658253" behindDoc="0" locked="0" layoutInCell="1" allowOverlap="1" wp14:anchorId="6A692F03" wp14:editId="1789A7B7">
                      <wp:simplePos x="0" y="0"/>
                      <wp:positionH relativeFrom="column">
                        <wp:posOffset>1007419</wp:posOffset>
                      </wp:positionH>
                      <wp:positionV relativeFrom="paragraph">
                        <wp:posOffset>265392</wp:posOffset>
                      </wp:positionV>
                      <wp:extent cx="731960"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73196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C836119" id="Straight Connector 41" o:spid="_x0000_s1026" style="position:absolute;z-index:251658253;visibility:visible;mso-wrap-style:square;mso-wrap-distance-left:9pt;mso-wrap-distance-top:0;mso-wrap-distance-right:9pt;mso-wrap-distance-bottom:0;mso-position-horizontal:absolute;mso-position-horizontal-relative:text;mso-position-vertical:absolute;mso-position-vertical-relative:text" from="79.3pt,20.9pt" to="136.9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" strokecolor="black [3213]" strokeweight=".5pt">
                      <v:stroke joinstyle="miter"/>
                    </v:line>
                  </w:pict>
                </mc:Fallback>
              </mc:AlternateContent>
            </w:r>
          </w:p>
          <w:p w14:paraId="54762B50" w14:textId="77777777" w:rsidR="004670A8" w:rsidRDefault="004670A8" w:rsidP="00AA1E75">
            <w:pPr>
              <w:jc w:val="center"/>
            </w:pPr>
          </w:p>
          <w:p w14:paraId="65C4CEEC" w14:textId="3BF8E6B6" w:rsidR="004670A8" w:rsidRDefault="003667BE" w:rsidP="00AA1E75">
            <w:r>
              <w:rPr>
                <w:noProof/>
              </w:rPr>
              <mc:AlternateContent>
                <mc:Choice Requires="wps">
                  <w:drawing>
                    <wp:anchor distT="0" distB="0" distL="114300" distR="114300" simplePos="0" relativeHeight="251658248" behindDoc="0" locked="0" layoutInCell="1" allowOverlap="1" wp14:anchorId="3F6C1BD2" wp14:editId="16F3C9E9">
                      <wp:simplePos x="0" y="0"/>
                      <wp:positionH relativeFrom="column">
                        <wp:posOffset>27305</wp:posOffset>
                      </wp:positionH>
                      <wp:positionV relativeFrom="paragraph">
                        <wp:posOffset>611505</wp:posOffset>
                      </wp:positionV>
                      <wp:extent cx="981710" cy="708025"/>
                      <wp:effectExtent l="0" t="0" r="27940" b="15875"/>
                      <wp:wrapNone/>
                      <wp:docPr id="31" name="Rectangle 31"/>
                      <wp:cNvGraphicFramePr/>
                      <a:graphic xmlns:a="http://schemas.openxmlformats.org/drawingml/2006/main">
                        <a:graphicData uri="http://schemas.microsoft.com/office/word/2010/wordprocessingShape">
                          <wps:wsp>
                            <wps:cNvSpPr/>
                            <wps:spPr>
                              <a:xfrm>
                                <a:off x="0" y="0"/>
                                <a:ext cx="981710" cy="708025"/>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3168D5B3" w14:textId="4125E498" w:rsidR="00697967" w:rsidRDefault="00697967" w:rsidP="003667BE">
                                  <w:pPr>
                                    <w:jc w:val="center"/>
                                  </w:pPr>
                                  <w:r>
                                    <w:t>Encodes as SOAP  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C1BD2" id="Rectangle 31" o:spid="_x0000_s1051" style="position:absolute;margin-left:2.15pt;margin-top:48.15pt;width:77.3pt;height:55.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" fillcolor="#fbe4d5 [661]" strokecolor="#ed7d31 [3205]" strokeweight="1pt">
                      <v:textbox>
                        <w:txbxContent>
                          <w:p w14:paraId="3168D5B3" w14:textId="4125E498" w:rsidR="00697967" w:rsidRDefault="00697967" w:rsidP="003667BE">
                            <w:pPr>
                              <w:jc w:val="center"/>
                            </w:pPr>
                            <w:r>
                              <w:t>Encodes as SOAP  message</w:t>
                            </w:r>
                          </w:p>
                        </w:txbxContent>
                      </v:textbox>
                    </v:rect>
                  </w:pict>
                </mc:Fallback>
              </mc:AlternateContent>
            </w:r>
            <w:r w:rsidR="0038679A">
              <w:rPr>
                <w:noProof/>
              </w:rPr>
              <mc:AlternateContent>
                <mc:Choice Requires="wps">
                  <w:drawing>
                    <wp:anchor distT="0" distB="0" distL="114300" distR="114300" simplePos="0" relativeHeight="251658254" behindDoc="0" locked="0" layoutInCell="1" allowOverlap="1" wp14:anchorId="5FE3DE2F" wp14:editId="2195AC7D">
                      <wp:simplePos x="0" y="0"/>
                      <wp:positionH relativeFrom="column">
                        <wp:posOffset>1007419</wp:posOffset>
                      </wp:positionH>
                      <wp:positionV relativeFrom="paragraph">
                        <wp:posOffset>1183091</wp:posOffset>
                      </wp:positionV>
                      <wp:extent cx="730668" cy="0"/>
                      <wp:effectExtent l="38100" t="76200" r="0" b="95250"/>
                      <wp:wrapNone/>
                      <wp:docPr id="44" name="Straight Arrow Connector 44"/>
                      <wp:cNvGraphicFramePr/>
                      <a:graphic xmlns:a="http://schemas.openxmlformats.org/drawingml/2006/main">
                        <a:graphicData uri="http://schemas.microsoft.com/office/word/2010/wordprocessingShape">
                          <wps:wsp>
                            <wps:cNvCnPr/>
                            <wps:spPr>
                              <a:xfrm flipH="1">
                                <a:off x="0" y="0"/>
                                <a:ext cx="73066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AAD54" id="Straight Arrow Connector 44" o:spid="_x0000_s1026" type="#_x0000_t32" style="position:absolute;margin-left:79.3pt;margin-top:93.15pt;width:57.55pt;height:0;flip:x;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" strokecolor="black [3213]" strokeweight=".5pt">
                      <v:stroke endarrow="block" joinstyle="miter"/>
                    </v:shape>
                  </w:pict>
                </mc:Fallback>
              </mc:AlternateContent>
            </w:r>
          </w:p>
        </w:tc>
        <w:tc>
          <w:tcPr>
            <w:tcW w:w="1870" w:type="dxa"/>
          </w:tcPr>
          <w:p w14:paraId="2C8EBA7F" w14:textId="77777777" w:rsidR="004670A8" w:rsidRDefault="004670A8" w:rsidP="00AA1E75">
            <w:pPr>
              <w:jc w:val="center"/>
            </w:pPr>
          </w:p>
          <w:p w14:paraId="1898602D" w14:textId="7E24DF34" w:rsidR="004670A8" w:rsidRDefault="003667BE" w:rsidP="00AA1E75">
            <w:r>
              <w:rPr>
                <w:noProof/>
              </w:rPr>
              <mc:AlternateContent>
                <mc:Choice Requires="wps">
                  <w:drawing>
                    <wp:anchor distT="0" distB="0" distL="114300" distR="114300" simplePos="0" relativeHeight="251658266" behindDoc="0" locked="0" layoutInCell="1" allowOverlap="1" wp14:anchorId="6793CB18" wp14:editId="0606FDC6">
                      <wp:simplePos x="0" y="0"/>
                      <wp:positionH relativeFrom="column">
                        <wp:posOffset>549715</wp:posOffset>
                      </wp:positionH>
                      <wp:positionV relativeFrom="paragraph">
                        <wp:posOffset>755824</wp:posOffset>
                      </wp:positionV>
                      <wp:extent cx="0" cy="234688"/>
                      <wp:effectExtent l="76200" t="0" r="57150" b="51435"/>
                      <wp:wrapNone/>
                      <wp:docPr id="60" name="Straight Arrow Connector 60"/>
                      <wp:cNvGraphicFramePr/>
                      <a:graphic xmlns:a="http://schemas.openxmlformats.org/drawingml/2006/main">
                        <a:graphicData uri="http://schemas.microsoft.com/office/word/2010/wordprocessingShape">
                          <wps:wsp>
                            <wps:cNvCnPr/>
                            <wps:spPr>
                              <a:xfrm>
                                <a:off x="0" y="0"/>
                                <a:ext cx="0" cy="23468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80314A" id="Straight Arrow Connector 60" o:spid="_x0000_s1026" type="#_x0000_t32" style="position:absolute;margin-left:43.3pt;margin-top:59.5pt;width:0;height:18.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" strokecolor="black [3213]" strokeweight=".5pt">
                      <v:stroke endarrow="block" joinstyle="miter"/>
                    </v:shape>
                  </w:pict>
                </mc:Fallback>
              </mc:AlternateContent>
            </w:r>
            <w:r w:rsidR="0038679A">
              <w:rPr>
                <w:noProof/>
              </w:rPr>
              <mc:AlternateContent>
                <mc:Choice Requires="wps">
                  <w:drawing>
                    <wp:anchor distT="0" distB="0" distL="114300" distR="114300" simplePos="0" relativeHeight="251658255" behindDoc="0" locked="0" layoutInCell="1" allowOverlap="1" wp14:anchorId="3DF3DB29" wp14:editId="5542378C">
                      <wp:simplePos x="0" y="0"/>
                      <wp:positionH relativeFrom="column">
                        <wp:posOffset>549715</wp:posOffset>
                      </wp:positionH>
                      <wp:positionV relativeFrom="paragraph">
                        <wp:posOffset>1665796</wp:posOffset>
                      </wp:positionV>
                      <wp:extent cx="922" cy="388380"/>
                      <wp:effectExtent l="0" t="0" r="37465" b="12065"/>
                      <wp:wrapNone/>
                      <wp:docPr id="46" name="Straight Connector 46"/>
                      <wp:cNvGraphicFramePr/>
                      <a:graphic xmlns:a="http://schemas.openxmlformats.org/drawingml/2006/main">
                        <a:graphicData uri="http://schemas.microsoft.com/office/word/2010/wordprocessingShape">
                          <wps:wsp>
                            <wps:cNvCnPr/>
                            <wps:spPr>
                              <a:xfrm flipV="1">
                                <a:off x="0" y="0"/>
                                <a:ext cx="922" cy="3883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04B788A" id="Straight Connector 46" o:spid="_x0000_s1026" style="position:absolute;flip:y;z-index:25165825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3pt,131.15pt" to="43.35pt,1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" strokecolor="black [3213]" strokeweight=".5pt">
                      <v:stroke joinstyle="miter"/>
                    </v:line>
                  </w:pict>
                </mc:Fallback>
              </mc:AlternateContent>
            </w:r>
            <w:r w:rsidR="004670A8">
              <w:rPr>
                <w:noProof/>
              </w:rPr>
              <mc:AlternateContent>
                <mc:Choice Requires="wps">
                  <w:drawing>
                    <wp:anchor distT="0" distB="0" distL="114300" distR="114300" simplePos="0" relativeHeight="251658249" behindDoc="0" locked="0" layoutInCell="1" allowOverlap="1" wp14:anchorId="51C2F8AC" wp14:editId="6859CC8D">
                      <wp:simplePos x="0" y="0"/>
                      <wp:positionH relativeFrom="column">
                        <wp:posOffset>30480</wp:posOffset>
                      </wp:positionH>
                      <wp:positionV relativeFrom="paragraph">
                        <wp:posOffset>990274</wp:posOffset>
                      </wp:positionV>
                      <wp:extent cx="982089" cy="675564"/>
                      <wp:effectExtent l="0" t="0" r="27940" b="10795"/>
                      <wp:wrapNone/>
                      <wp:docPr id="32" name="Rectangle 32"/>
                      <wp:cNvGraphicFramePr/>
                      <a:graphic xmlns:a="http://schemas.openxmlformats.org/drawingml/2006/main">
                        <a:graphicData uri="http://schemas.microsoft.com/office/word/2010/wordprocessingShape">
                          <wps:wsp>
                            <wps:cNvSpPr/>
                            <wps:spPr>
                              <a:xfrm>
                                <a:off x="0" y="0"/>
                                <a:ext cx="982089" cy="675564"/>
                              </a:xfrm>
                              <a:prstGeom prst="rect">
                                <a:avLst/>
                              </a:prstGeom>
                              <a:solidFill>
                                <a:schemeClr val="accent2">
                                  <a:lumMod val="20000"/>
                                  <a:lumOff val="80000"/>
                                </a:schemeClr>
                              </a:solidFill>
                            </wps:spPr>
                            <wps:style>
                              <a:lnRef idx="2">
                                <a:schemeClr val="accent2"/>
                              </a:lnRef>
                              <a:fillRef idx="1">
                                <a:schemeClr val="lt1"/>
                              </a:fillRef>
                              <a:effectRef idx="0">
                                <a:schemeClr val="accent2"/>
                              </a:effectRef>
                              <a:fontRef idx="minor">
                                <a:schemeClr val="dk1"/>
                              </a:fontRef>
                            </wps:style>
                            <wps:txbx>
                              <w:txbxContent>
                                <w:p w14:paraId="61067140" w14:textId="1105B04E" w:rsidR="00697967" w:rsidRDefault="00697967" w:rsidP="003667BE">
                                  <w:pPr>
                                    <w:jc w:val="center"/>
                                  </w:pPr>
                                  <w:r>
                                    <w:t>Executes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1C2F8AC" id="Rectangle 32" o:spid="_x0000_s1052" style="position:absolute;margin-left:2.4pt;margin-top:77.95pt;width:77.35pt;height:53.2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" fillcolor="#fbe4d5 [661]" strokecolor="#ed7d31 [3205]" strokeweight="1pt">
                      <v:textbox>
                        <w:txbxContent>
                          <w:p w14:paraId="61067140" w14:textId="1105B04E" w:rsidR="00697967" w:rsidRDefault="00697967" w:rsidP="003667BE">
                            <w:pPr>
                              <w:jc w:val="center"/>
                            </w:pPr>
                            <w:r>
                              <w:t>Executes logic</w:t>
                            </w:r>
                          </w:p>
                        </w:txbxContent>
                      </v:textbox>
                    </v:rect>
                  </w:pict>
                </mc:Fallback>
              </mc:AlternateContent>
            </w:r>
            <w:r w:rsidR="004670A8">
              <w:t>Provider</w:t>
            </w:r>
          </w:p>
        </w:tc>
      </w:tr>
    </w:tbl>
    <w:p w14:paraId="472154F7" w14:textId="77777777" w:rsidR="00171889" w:rsidRDefault="00171889" w:rsidP="00AA1E75">
      <w:pPr>
        <w:spacing w:line="360" w:lineRule="auto"/>
        <w:jc w:val="center"/>
      </w:pPr>
    </w:p>
    <w:p w14:paraId="07000BFE" w14:textId="25527766" w:rsidR="003630DE" w:rsidRDefault="00476544" w:rsidP="00AA1E75">
      <w:pPr>
        <w:spacing w:line="360" w:lineRule="auto"/>
        <w:jc w:val="center"/>
      </w:pPr>
      <w:r>
        <w:t>Hình 6</w:t>
      </w:r>
      <w:r w:rsidR="008A5F19">
        <w:t>.</w:t>
      </w:r>
      <w:r>
        <w:t xml:space="preserve"> </w:t>
      </w:r>
      <w:r w:rsidRPr="00476544">
        <w:t>Quá trình sử lý thông điệp SOAP</w:t>
      </w:r>
    </w:p>
    <w:p w14:paraId="71548599" w14:textId="7D21AB8E" w:rsidR="00476544" w:rsidRDefault="003630DE" w:rsidP="00926FF0">
      <w:pPr>
        <w:pStyle w:val="Heading3"/>
        <w:numPr>
          <w:ilvl w:val="1"/>
          <w:numId w:val="15"/>
        </w:numPr>
        <w:spacing w:line="360" w:lineRule="auto"/>
        <w:ind w:left="900" w:hanging="540"/>
      </w:pPr>
      <w:bookmarkStart w:id="11" w:name="_Toc28993121"/>
      <w:r>
        <w:t>Tầng mô tả dịch vụ XML, WSDL</w:t>
      </w:r>
      <w:bookmarkEnd w:id="11"/>
    </w:p>
    <w:p w14:paraId="0FBF5123" w14:textId="5C7A0142" w:rsidR="003630DE" w:rsidRDefault="008371F9" w:rsidP="00926FF0">
      <w:pPr>
        <w:pStyle w:val="Heading4"/>
        <w:numPr>
          <w:ilvl w:val="2"/>
          <w:numId w:val="15"/>
        </w:numPr>
        <w:spacing w:line="360" w:lineRule="auto"/>
        <w:ind w:left="1080"/>
      </w:pPr>
      <w:r w:rsidRPr="008371F9">
        <w:t>XML (eXtensible Markup Language)</w:t>
      </w:r>
    </w:p>
    <w:p w14:paraId="4F8F1C2A" w14:textId="6B284FA3" w:rsidR="002A7D2C" w:rsidRDefault="002A7D2C" w:rsidP="00926FF0">
      <w:pPr>
        <w:pStyle w:val="Heading5"/>
        <w:numPr>
          <w:ilvl w:val="0"/>
          <w:numId w:val="10"/>
        </w:numPr>
        <w:spacing w:line="360" w:lineRule="auto"/>
      </w:pPr>
      <w:r>
        <w:t>Khái niệm XML:</w:t>
      </w:r>
    </w:p>
    <w:p w14:paraId="0C1F1A4A" w14:textId="3843A7B1" w:rsidR="00CA5380" w:rsidRDefault="00CA5380" w:rsidP="006F1D63">
      <w:pPr>
        <w:spacing w:line="360" w:lineRule="auto"/>
        <w:ind w:firstLine="360"/>
      </w:pPr>
      <w:r w:rsidRPr="00CA5380">
        <w:t xml:space="preserve">XML là nền tảng của Web Service và </w:t>
      </w:r>
      <w:r>
        <w:t>được</w:t>
      </w:r>
      <w:r w:rsidRPr="00CA5380">
        <w:t xml:space="preserve"> dùng để trao đổi dữ liệu.</w:t>
      </w:r>
    </w:p>
    <w:p w14:paraId="422FE1BB" w14:textId="58F7C427" w:rsidR="00CA5380" w:rsidRDefault="00CA5380" w:rsidP="006F1D63">
      <w:pPr>
        <w:spacing w:line="360" w:lineRule="auto"/>
        <w:ind w:firstLine="360"/>
      </w:pPr>
      <w:r w:rsidRPr="00CA5380">
        <w:t>XML là một chuẩn nổi tiếng cho việc tổ chức,</w:t>
      </w:r>
      <w:r>
        <w:t xml:space="preserve"> lưu</w:t>
      </w:r>
      <w:r w:rsidRPr="00CA5380">
        <w:t xml:space="preserve"> trữ và trao đổi dữ liệu.</w:t>
      </w:r>
    </w:p>
    <w:p w14:paraId="74E61205" w14:textId="026D74AA" w:rsidR="00CA5380" w:rsidRDefault="00CA5380" w:rsidP="006F1D63">
      <w:pPr>
        <w:spacing w:line="360" w:lineRule="auto"/>
        <w:ind w:firstLine="360"/>
      </w:pPr>
      <w:r w:rsidRPr="00CA5380">
        <w:t xml:space="preserve">XML </w:t>
      </w:r>
      <w:r>
        <w:t>được</w:t>
      </w:r>
      <w:r w:rsidRPr="00CA5380">
        <w:t xml:space="preserve"> hỗ trợ bởi hầu hết các ngôn ngữ lập trình hiện đại (DotNet, Java…)</w:t>
      </w:r>
      <w:r>
        <w:t>.</w:t>
      </w:r>
    </w:p>
    <w:p w14:paraId="39D036AB" w14:textId="11250368" w:rsidR="00CA5380" w:rsidRDefault="00CA5380" w:rsidP="006F1D63">
      <w:pPr>
        <w:spacing w:line="360" w:lineRule="auto"/>
        <w:ind w:firstLine="360"/>
      </w:pPr>
      <w:r w:rsidRPr="00CA5380">
        <w:t xml:space="preserve">XML </w:t>
      </w:r>
      <w:r>
        <w:t>được</w:t>
      </w:r>
      <w:r w:rsidRPr="00CA5380">
        <w:t xml:space="preserve"> sử dụng rộng rãi trong việc trao đổi dữ liệu trên môi </w:t>
      </w:r>
      <w:r>
        <w:t>trường</w:t>
      </w:r>
      <w:r w:rsidRPr="00CA5380">
        <w:t xml:space="preserve"> Internet.</w:t>
      </w:r>
    </w:p>
    <w:p w14:paraId="04840599" w14:textId="342CFB5D" w:rsidR="002A7D2C" w:rsidRDefault="00CA5380" w:rsidP="006F1D63">
      <w:pPr>
        <w:spacing w:line="360" w:lineRule="auto"/>
        <w:ind w:firstLine="360"/>
      </w:pPr>
      <w:r w:rsidRPr="00CA5380">
        <w:t xml:space="preserve">XML dùng các thẻ để tổ chức và </w:t>
      </w:r>
      <w:r>
        <w:t>lưu</w:t>
      </w:r>
      <w:r w:rsidRPr="00CA5380">
        <w:t xml:space="preserve"> trữ dữ liệu.</w:t>
      </w:r>
    </w:p>
    <w:p w14:paraId="3CB3E78B" w14:textId="1C92B46D" w:rsidR="00CA5380" w:rsidRDefault="00CA5380" w:rsidP="00926FF0">
      <w:pPr>
        <w:pStyle w:val="Heading5"/>
        <w:numPr>
          <w:ilvl w:val="0"/>
          <w:numId w:val="10"/>
        </w:numPr>
        <w:spacing w:line="360" w:lineRule="auto"/>
      </w:pPr>
      <w:r>
        <w:t>Đặc điểm của XML:</w:t>
      </w:r>
    </w:p>
    <w:p w14:paraId="4AEE866F" w14:textId="4AD7D3D4" w:rsidR="0092272D" w:rsidRDefault="0092272D" w:rsidP="006F1D63">
      <w:pPr>
        <w:spacing w:line="360" w:lineRule="auto"/>
        <w:ind w:firstLine="360"/>
      </w:pPr>
      <w:r w:rsidRPr="0092272D">
        <w:t xml:space="preserve">XML là tự do và mở rộng </w:t>
      </w:r>
      <w:r w:rsidR="002205CD">
        <w:t>được</w:t>
      </w:r>
      <w:r w:rsidRPr="0092272D">
        <w:t xml:space="preserve">. </w:t>
      </w:r>
    </w:p>
    <w:p w14:paraId="5FB7FC11" w14:textId="77777777" w:rsidR="005336CE" w:rsidRDefault="0092272D" w:rsidP="005336CE">
      <w:pPr>
        <w:spacing w:line="360" w:lineRule="auto"/>
        <w:ind w:firstLine="360"/>
      </w:pPr>
      <w:r w:rsidRPr="0092272D">
        <w:t xml:space="preserve">XML rất quan trọng đối với sự phát triển của web trong </w:t>
      </w:r>
      <w:r>
        <w:t>tương</w:t>
      </w:r>
      <w:r w:rsidRPr="0092272D">
        <w:t xml:space="preserve"> lai.</w:t>
      </w:r>
    </w:p>
    <w:p w14:paraId="2E5457F3" w14:textId="39A650FD" w:rsidR="002205CD" w:rsidRDefault="002205CD" w:rsidP="005336CE">
      <w:pPr>
        <w:spacing w:line="360" w:lineRule="auto"/>
        <w:ind w:firstLine="360"/>
      </w:pPr>
      <w:r w:rsidRPr="002205CD">
        <w:lastRenderedPageBreak/>
        <w:t>Tầm quan trọng của XML đối với t</w:t>
      </w:r>
      <w:r w:rsidR="00853C45">
        <w:t>ư</w:t>
      </w:r>
      <w:r w:rsidRPr="002205CD">
        <w:t xml:space="preserve">ơng lai của web cũng giống </w:t>
      </w:r>
      <w:r>
        <w:t>như</w:t>
      </w:r>
      <w:r w:rsidRPr="002205CD">
        <w:t xml:space="preserve"> tầm quan trọng của HTML đối với nền tảng của web, và XML sẽ là công cụ xử lý và truyền dữ liệu phổ biến nhất.</w:t>
      </w:r>
    </w:p>
    <w:p w14:paraId="4FF90CFE" w14:textId="43F5AB21" w:rsidR="0092272D" w:rsidRDefault="002205CD" w:rsidP="006F1D63">
      <w:pPr>
        <w:spacing w:line="360" w:lineRule="auto"/>
        <w:ind w:firstLine="360"/>
      </w:pPr>
      <w:r w:rsidRPr="002205CD">
        <w:t xml:space="preserve">XML là công cụ dùng </w:t>
      </w:r>
      <w:r>
        <w:t>được</w:t>
      </w:r>
      <w:r w:rsidRPr="002205CD">
        <w:t xml:space="preserve"> trên mọi nền phần cứng, độc lập với phần cứng và phần mềm để truyền (trao đổi, chia sẻ) thông tin.</w:t>
      </w:r>
    </w:p>
    <w:p w14:paraId="42B2D7B9" w14:textId="69416474" w:rsidR="0041059B" w:rsidRDefault="0041059B" w:rsidP="00926FF0">
      <w:pPr>
        <w:pStyle w:val="Heading5"/>
        <w:numPr>
          <w:ilvl w:val="0"/>
          <w:numId w:val="10"/>
        </w:numPr>
        <w:spacing w:line="360" w:lineRule="auto"/>
      </w:pPr>
      <w:r>
        <w:t>Cấu trúc chung của XML</w:t>
      </w:r>
    </w:p>
    <w:p w14:paraId="0CB799CC" w14:textId="22227EE9" w:rsidR="0041059B" w:rsidRDefault="00994C9F" w:rsidP="006F1D63">
      <w:pPr>
        <w:spacing w:line="360" w:lineRule="auto"/>
        <w:ind w:firstLine="360"/>
      </w:pPr>
      <w:r w:rsidRPr="00994C9F">
        <w:t>Chúng ta có thể sử dụng trình soạn thảo bất kỳ để soạn thảo tài liệu XML, nh</w:t>
      </w:r>
      <w:r w:rsidR="00853C45">
        <w:t>ư</w:t>
      </w:r>
      <w:r w:rsidRPr="00994C9F">
        <w:t>ng phải tuân thủ theo nguyên tắc sau:</w:t>
      </w:r>
    </w:p>
    <w:p w14:paraId="5B287101" w14:textId="67B3D2C9" w:rsidR="00B278F8" w:rsidRDefault="00B278F8" w:rsidP="006F1D63">
      <w:pPr>
        <w:spacing w:line="360" w:lineRule="auto"/>
        <w:jc w:val="center"/>
      </w:pPr>
      <w:r>
        <w:rPr>
          <w:noProof/>
        </w:rPr>
        <w:drawing>
          <wp:inline distT="0" distB="0" distL="0" distR="0" wp14:anchorId="24B5D88F" wp14:editId="58091D21">
            <wp:extent cx="5943600" cy="12827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82700"/>
                    </a:xfrm>
                    <a:prstGeom prst="rect">
                      <a:avLst/>
                    </a:prstGeom>
                  </pic:spPr>
                </pic:pic>
              </a:graphicData>
            </a:graphic>
          </wp:inline>
        </w:drawing>
      </w:r>
    </w:p>
    <w:p w14:paraId="78AA6A7E" w14:textId="69BE2002" w:rsidR="00A265EC" w:rsidRDefault="00A265EC" w:rsidP="006F1D63">
      <w:pPr>
        <w:spacing w:line="360" w:lineRule="auto"/>
        <w:ind w:firstLine="360"/>
      </w:pPr>
      <w:r w:rsidRPr="00A265EC">
        <w:t xml:space="preserve">Theo định dạng trên, chúng ta thấy tuy tài liệu XML rất đơn giản </w:t>
      </w:r>
      <w:r>
        <w:t>nhưng</w:t>
      </w:r>
      <w:r w:rsidRPr="00A265EC">
        <w:t xml:space="preserve"> quy định cũng rất chặt chẽ, tức là các tài liệu XML đều xuất phát từ nút gốc (root), và mỗi phần tử phải có thẻ mở và thẻ đóng “&lt;tên thẻ &gt; … &lt;/ tên thẻ&gt;”</w:t>
      </w:r>
      <w:r w:rsidR="003131D1">
        <w:t>.</w:t>
      </w:r>
    </w:p>
    <w:p w14:paraId="695BB4CC" w14:textId="4235A69A" w:rsidR="00155250" w:rsidRDefault="00155250" w:rsidP="00926FF0">
      <w:pPr>
        <w:pStyle w:val="Heading5"/>
        <w:numPr>
          <w:ilvl w:val="0"/>
          <w:numId w:val="10"/>
        </w:numPr>
        <w:spacing w:line="360" w:lineRule="auto"/>
      </w:pPr>
      <w:r w:rsidRPr="00155250">
        <w:t>XML đ</w:t>
      </w:r>
      <w:r w:rsidR="00853C45">
        <w:t>ư</w:t>
      </w:r>
      <w:r w:rsidRPr="00155250">
        <w:t>ợc sử dụng nh</w:t>
      </w:r>
      <w:r w:rsidR="00853C45">
        <w:t>ư</w:t>
      </w:r>
      <w:r w:rsidRPr="00155250">
        <w:t xml:space="preserve"> thế nào?</w:t>
      </w:r>
    </w:p>
    <w:p w14:paraId="04ACAE22" w14:textId="6DACC2EB" w:rsidR="004E02D8" w:rsidRDefault="004E02D8" w:rsidP="006F1D63">
      <w:pPr>
        <w:spacing w:line="360" w:lineRule="auto"/>
        <w:ind w:firstLine="360"/>
      </w:pPr>
      <w:r w:rsidRPr="004E02D8">
        <w:t>XML thiết kế để l</w:t>
      </w:r>
      <w:r w:rsidR="00206EE9">
        <w:t>ư</w:t>
      </w:r>
      <w:r w:rsidRPr="004E02D8">
        <w:t>u giữ, mang, và trao đổi dữ liệu nh</w:t>
      </w:r>
      <w:r w:rsidR="00206EE9">
        <w:t>ư</w:t>
      </w:r>
      <w:r w:rsidRPr="004E02D8">
        <w:t>ng không hiển thị dữ liệu.</w:t>
      </w:r>
    </w:p>
    <w:p w14:paraId="62B0FFB0" w14:textId="77777777" w:rsidR="004E02D8" w:rsidRDefault="004E02D8" w:rsidP="006F1D63">
      <w:pPr>
        <w:spacing w:line="360" w:lineRule="auto"/>
        <w:ind w:firstLine="360"/>
      </w:pPr>
      <w:r w:rsidRPr="004E02D8">
        <w:t>XML dùng cho trao đổi dữ liệu</w:t>
      </w:r>
      <w:r>
        <w:t>.</w:t>
      </w:r>
    </w:p>
    <w:p w14:paraId="6E851AA4" w14:textId="49751189" w:rsidR="00155250" w:rsidRDefault="004E02D8" w:rsidP="006F1D63">
      <w:pPr>
        <w:spacing w:line="360" w:lineRule="auto"/>
        <w:ind w:firstLine="360"/>
      </w:pPr>
      <w:r w:rsidRPr="004E02D8">
        <w:t xml:space="preserve">Với XML có thể trao đổi dữ liệu giữa các hệ thống không </w:t>
      </w:r>
      <w:r w:rsidR="00206EE9">
        <w:t>tương</w:t>
      </w:r>
      <w:r w:rsidRPr="004E02D8">
        <w:t xml:space="preserve"> thích.</w:t>
      </w:r>
    </w:p>
    <w:p w14:paraId="2B2E9701" w14:textId="2299B75F" w:rsidR="00206EE9" w:rsidRDefault="00206EE9" w:rsidP="00926FF0">
      <w:pPr>
        <w:pStyle w:val="Heading5"/>
        <w:numPr>
          <w:ilvl w:val="0"/>
          <w:numId w:val="10"/>
        </w:numPr>
        <w:spacing w:line="360" w:lineRule="auto"/>
      </w:pPr>
      <w:r>
        <w:t>Ưu điểm của XML</w:t>
      </w:r>
    </w:p>
    <w:p w14:paraId="323578EC" w14:textId="77777777" w:rsidR="00853C45" w:rsidRDefault="00853C45" w:rsidP="006F1D63">
      <w:pPr>
        <w:spacing w:line="360" w:lineRule="auto"/>
        <w:ind w:firstLine="360"/>
      </w:pPr>
      <w:r w:rsidRPr="00853C45">
        <w:t>Đơn giản, ổn định, linh hoạt và có tính mở rộng cao</w:t>
      </w:r>
      <w:r>
        <w:t>.</w:t>
      </w:r>
    </w:p>
    <w:p w14:paraId="7E1C8E0D" w14:textId="551EC8A1" w:rsidR="00206EE9" w:rsidRDefault="00853C45" w:rsidP="006F1D63">
      <w:pPr>
        <w:spacing w:line="360" w:lineRule="auto"/>
        <w:ind w:firstLine="360"/>
      </w:pPr>
      <w:r w:rsidRPr="00853C45">
        <w:t>XML đ</w:t>
      </w:r>
      <w:r>
        <w:t>ư</w:t>
      </w:r>
      <w:r w:rsidRPr="00853C45">
        <w:t>ợc chấp nhận rộng rãi.</w:t>
      </w:r>
      <w:r w:rsidR="007378AF">
        <w:t xml:space="preserve"> </w:t>
      </w:r>
      <w:r w:rsidRPr="00853C45">
        <w:t>Rất nhiều công cụ và tiện ích sẵn có đáp ứng nhu cầu phân tích và chuyển đổi dữ liệu XML hoặc hiển thị chúng.</w:t>
      </w:r>
    </w:p>
    <w:p w14:paraId="19039F42" w14:textId="7E5E602B" w:rsidR="007378AF" w:rsidRDefault="009D3BAE" w:rsidP="00926FF0">
      <w:pPr>
        <w:pStyle w:val="Heading5"/>
        <w:numPr>
          <w:ilvl w:val="0"/>
          <w:numId w:val="10"/>
        </w:numPr>
        <w:spacing w:line="360" w:lineRule="auto"/>
      </w:pPr>
      <w:r>
        <w:t>Nhược điểm của XML</w:t>
      </w:r>
      <w:r>
        <w:tab/>
      </w:r>
    </w:p>
    <w:p w14:paraId="1CD8DAA4" w14:textId="77777777" w:rsidR="00BE241E" w:rsidRDefault="00BE241E" w:rsidP="006F1D63">
      <w:pPr>
        <w:spacing w:line="360" w:lineRule="auto"/>
        <w:ind w:firstLine="360"/>
      </w:pPr>
      <w:r w:rsidRPr="00BE241E">
        <w:t>Sự phức tạp.</w:t>
      </w:r>
    </w:p>
    <w:p w14:paraId="0B85F778" w14:textId="77777777" w:rsidR="00BE241E" w:rsidRDefault="00BE241E" w:rsidP="006F1D63">
      <w:pPr>
        <w:spacing w:line="360" w:lineRule="auto"/>
        <w:ind w:firstLine="360"/>
      </w:pPr>
      <w:r w:rsidRPr="00BE241E">
        <w:t>Chuẩn hoá:Trong khi đã tồn tại các định nghĩa tên thẻ của ngành, bạn vẫn có thể định nghĩa các thẻ không phải là tiêu chuẩn.</w:t>
      </w:r>
    </w:p>
    <w:p w14:paraId="059C4D7B" w14:textId="7709D6B5" w:rsidR="009D3BAE" w:rsidRDefault="00BE241E" w:rsidP="006F1D63">
      <w:pPr>
        <w:spacing w:line="360" w:lineRule="auto"/>
        <w:ind w:firstLine="360"/>
      </w:pPr>
      <w:r w:rsidRPr="00BE241E">
        <w:lastRenderedPageBreak/>
        <w:t>Dung l</w:t>
      </w:r>
      <w:r>
        <w:t>ư</w:t>
      </w:r>
      <w:r w:rsidRPr="00BE241E">
        <w:t>ợng lớn.</w:t>
      </w:r>
    </w:p>
    <w:p w14:paraId="4F7ECE85" w14:textId="13389947" w:rsidR="00272984" w:rsidRDefault="003376AB" w:rsidP="00926FF0">
      <w:pPr>
        <w:pStyle w:val="Heading4"/>
        <w:numPr>
          <w:ilvl w:val="2"/>
          <w:numId w:val="15"/>
        </w:numPr>
        <w:spacing w:line="360" w:lineRule="auto"/>
        <w:ind w:left="1080"/>
      </w:pPr>
      <w:r>
        <w:t>WSDL (</w:t>
      </w:r>
      <w:r w:rsidR="00BC4C33" w:rsidRPr="00BC4C33">
        <w:t>Web Service Description Language</w:t>
      </w:r>
      <w:r>
        <w:t>)</w:t>
      </w:r>
    </w:p>
    <w:p w14:paraId="7D5CEA2B" w14:textId="571E4018" w:rsidR="00BC4C33" w:rsidRDefault="00BC4C33" w:rsidP="00926FF0">
      <w:pPr>
        <w:pStyle w:val="Heading5"/>
        <w:numPr>
          <w:ilvl w:val="0"/>
          <w:numId w:val="11"/>
        </w:numPr>
        <w:spacing w:line="360" w:lineRule="auto"/>
      </w:pPr>
      <w:r>
        <w:t>Định nghĩa</w:t>
      </w:r>
    </w:p>
    <w:p w14:paraId="3E8DCDD5" w14:textId="54E49913" w:rsidR="00906C8B" w:rsidRDefault="00906C8B" w:rsidP="006F1D63">
      <w:pPr>
        <w:spacing w:line="360" w:lineRule="auto"/>
        <w:ind w:firstLine="360"/>
      </w:pPr>
      <w:r w:rsidRPr="00906C8B">
        <w:t>WSDL định nghĩa cách mô tả Web Service theo cú pháp tổng quát XML, bao gồm các thông tin:</w:t>
      </w:r>
    </w:p>
    <w:p w14:paraId="08CD3FCD" w14:textId="77777777" w:rsidR="00802B3F" w:rsidRDefault="00802B3F" w:rsidP="00926FF0">
      <w:pPr>
        <w:pStyle w:val="ListParagraph"/>
        <w:numPr>
          <w:ilvl w:val="0"/>
          <w:numId w:val="12"/>
        </w:numPr>
        <w:spacing w:line="360" w:lineRule="auto"/>
      </w:pPr>
      <w:r w:rsidRPr="00802B3F">
        <w:t>Tên service.</w:t>
      </w:r>
    </w:p>
    <w:p w14:paraId="18D7571A" w14:textId="77777777" w:rsidR="00802B3F" w:rsidRDefault="00802B3F" w:rsidP="00926FF0">
      <w:pPr>
        <w:pStyle w:val="ListParagraph"/>
        <w:numPr>
          <w:ilvl w:val="0"/>
          <w:numId w:val="12"/>
        </w:numPr>
        <w:spacing w:line="360" w:lineRule="auto"/>
      </w:pPr>
      <w:r w:rsidRPr="00802B3F">
        <w:t>Giao thức và kiểu mã hóa.</w:t>
      </w:r>
    </w:p>
    <w:p w14:paraId="7F800051" w14:textId="77777777" w:rsidR="00802B3F" w:rsidRDefault="00802B3F" w:rsidP="00926FF0">
      <w:pPr>
        <w:pStyle w:val="ListParagraph"/>
        <w:numPr>
          <w:ilvl w:val="0"/>
          <w:numId w:val="12"/>
        </w:numPr>
        <w:spacing w:line="360" w:lineRule="auto"/>
      </w:pPr>
      <w:r w:rsidRPr="00802B3F">
        <w:t>Loại thông tin: những thao tác, những tham số, ...</w:t>
      </w:r>
    </w:p>
    <w:p w14:paraId="5A16DD4E" w14:textId="3C4EFE1D" w:rsidR="000A3CB1" w:rsidRDefault="00802B3F" w:rsidP="00926FF0">
      <w:pPr>
        <w:pStyle w:val="ListParagraph"/>
        <w:numPr>
          <w:ilvl w:val="0"/>
          <w:numId w:val="12"/>
        </w:numPr>
        <w:spacing w:line="360" w:lineRule="auto"/>
      </w:pPr>
      <w:r w:rsidRPr="00802B3F">
        <w:t>WSDL chỉ định các đặc tính vận hành của Web Service sử dụng một tài liệu</w:t>
      </w:r>
      <w:r w:rsidR="00074DF5">
        <w:t xml:space="preserve"> </w:t>
      </w:r>
      <w:r w:rsidRPr="00802B3F">
        <w:t>XML. Ngôn ngữ mô tả những khái niệm trả lời cho các câu hỏi sau</w:t>
      </w:r>
      <w:r w:rsidR="000A3CB1">
        <w:t>:</w:t>
      </w:r>
    </w:p>
    <w:p w14:paraId="180EF197" w14:textId="77777777" w:rsidR="000A3CB1" w:rsidRDefault="00802B3F" w:rsidP="00926FF0">
      <w:pPr>
        <w:pStyle w:val="ListParagraph"/>
        <w:numPr>
          <w:ilvl w:val="1"/>
          <w:numId w:val="12"/>
        </w:numPr>
        <w:spacing w:line="360" w:lineRule="auto"/>
      </w:pPr>
      <w:r w:rsidRPr="00802B3F">
        <w:t xml:space="preserve">Cái gì (dịch vụ web làm gì)? </w:t>
      </w:r>
    </w:p>
    <w:p w14:paraId="30EF26EF" w14:textId="77777777" w:rsidR="000A3CB1" w:rsidRDefault="00802B3F" w:rsidP="00926FF0">
      <w:pPr>
        <w:pStyle w:val="ListParagraph"/>
        <w:numPr>
          <w:ilvl w:val="1"/>
          <w:numId w:val="12"/>
        </w:numPr>
        <w:spacing w:line="360" w:lineRule="auto"/>
      </w:pPr>
      <w:r w:rsidRPr="00802B3F">
        <w:t>Ở đâu (nơi chứa dịch vụ)?</w:t>
      </w:r>
    </w:p>
    <w:p w14:paraId="60D16423" w14:textId="0F91F656" w:rsidR="00802B3F" w:rsidRDefault="00802B3F" w:rsidP="00926FF0">
      <w:pPr>
        <w:pStyle w:val="ListParagraph"/>
        <w:numPr>
          <w:ilvl w:val="1"/>
          <w:numId w:val="12"/>
        </w:numPr>
        <w:spacing w:line="360" w:lineRule="auto"/>
      </w:pPr>
      <w:r w:rsidRPr="00802B3F">
        <w:t>Nh</w:t>
      </w:r>
      <w:r w:rsidR="000A3CB1">
        <w:t>ư</w:t>
      </w:r>
      <w:r w:rsidRPr="00802B3F">
        <w:t xml:space="preserve"> thế nào (dịch vụ có thể kích hoạt bằng cách nào)?</w:t>
      </w:r>
    </w:p>
    <w:p w14:paraId="6DA3F8D6" w14:textId="22A14D2C" w:rsidR="000A3CB1" w:rsidRDefault="005C4786" w:rsidP="00926FF0">
      <w:pPr>
        <w:pStyle w:val="Heading5"/>
        <w:numPr>
          <w:ilvl w:val="0"/>
          <w:numId w:val="11"/>
        </w:numPr>
        <w:spacing w:line="360" w:lineRule="auto"/>
      </w:pPr>
      <w:r w:rsidRPr="005C4786">
        <w:t>Cấu trúc WSDL -Web Services Description Language</w:t>
      </w:r>
    </w:p>
    <w:p w14:paraId="16A7C475" w14:textId="6848C0CD" w:rsidR="005C4786" w:rsidRDefault="005C4786" w:rsidP="006F1D63">
      <w:pPr>
        <w:spacing w:line="360" w:lineRule="auto"/>
        <w:ind w:left="360"/>
        <w:rPr>
          <w:b/>
          <w:bCs/>
        </w:rPr>
      </w:pPr>
      <w:r w:rsidRPr="005C4786">
        <w:rPr>
          <w:b/>
          <w:bCs/>
        </w:rPr>
        <w:t>Một WSDL hợp lệ gồm có hai phần:</w:t>
      </w:r>
    </w:p>
    <w:p w14:paraId="0369610C" w14:textId="77777777" w:rsidR="001403A1" w:rsidRDefault="001403A1" w:rsidP="00926FF0">
      <w:pPr>
        <w:pStyle w:val="ListParagraph"/>
        <w:numPr>
          <w:ilvl w:val="0"/>
          <w:numId w:val="13"/>
        </w:numPr>
        <w:spacing w:line="360" w:lineRule="auto"/>
      </w:pPr>
      <w:r w:rsidRPr="001403A1">
        <w:t>Phần giao diện mô tả giao diện và giao thức kết nối.</w:t>
      </w:r>
    </w:p>
    <w:p w14:paraId="4A196C50" w14:textId="7CBCC41A" w:rsidR="001403A1" w:rsidRDefault="001403A1" w:rsidP="00926FF0">
      <w:pPr>
        <w:pStyle w:val="ListParagraph"/>
        <w:numPr>
          <w:ilvl w:val="0"/>
          <w:numId w:val="13"/>
        </w:numPr>
        <w:spacing w:line="360" w:lineRule="auto"/>
      </w:pPr>
      <w:r w:rsidRPr="001403A1">
        <w:t>Phần thi hành mô tả thông tin để truy xuất service.</w:t>
      </w:r>
    </w:p>
    <w:p w14:paraId="70BC02DE" w14:textId="0E477F85" w:rsidR="001403A1" w:rsidRDefault="005C66F2" w:rsidP="006F1D63">
      <w:pPr>
        <w:spacing w:line="360" w:lineRule="auto"/>
        <w:ind w:firstLine="360"/>
      </w:pPr>
      <w:r w:rsidRPr="005C66F2">
        <w:t xml:space="preserve">Cả 2 phần trên </w:t>
      </w:r>
      <w:r w:rsidR="00116DA4">
        <w:t>được</w:t>
      </w:r>
      <w:r w:rsidRPr="005C66F2">
        <w:t xml:space="preserve"> l</w:t>
      </w:r>
      <w:r w:rsidR="00116DA4">
        <w:t>ư</w:t>
      </w:r>
      <w:r w:rsidRPr="005C66F2">
        <w:t>u trong 2 tập tin XML, bao gồm:</w:t>
      </w:r>
    </w:p>
    <w:p w14:paraId="407E4CD2" w14:textId="77777777" w:rsidR="009E38A2" w:rsidRDefault="009E38A2" w:rsidP="00926FF0">
      <w:pPr>
        <w:pStyle w:val="ListParagraph"/>
        <w:numPr>
          <w:ilvl w:val="0"/>
          <w:numId w:val="13"/>
        </w:numPr>
        <w:spacing w:line="360" w:lineRule="auto"/>
      </w:pPr>
      <w:r w:rsidRPr="009E38A2">
        <w:t>Tập tin giao diện service (cho phần 1).</w:t>
      </w:r>
    </w:p>
    <w:p w14:paraId="3F9C1C2B" w14:textId="77777777" w:rsidR="005336CE" w:rsidRDefault="009E38A2" w:rsidP="00585E59">
      <w:pPr>
        <w:pStyle w:val="ListParagraph"/>
        <w:numPr>
          <w:ilvl w:val="0"/>
          <w:numId w:val="13"/>
        </w:numPr>
        <w:spacing w:line="360" w:lineRule="auto"/>
      </w:pPr>
      <w:r w:rsidRPr="009E38A2">
        <w:t>Tập tin thi hành service (cho phần 2).</w:t>
      </w:r>
    </w:p>
    <w:p w14:paraId="62C04FB6" w14:textId="77777777" w:rsidR="005336CE" w:rsidRDefault="005336CE">
      <w:r>
        <w:br w:type="page"/>
      </w:r>
    </w:p>
    <w:p w14:paraId="1606602C" w14:textId="62F16BC5" w:rsidR="00CA5380" w:rsidRPr="002A7D2C" w:rsidRDefault="00085E8D" w:rsidP="005336CE">
      <w:pPr>
        <w:spacing w:line="360" w:lineRule="auto"/>
      </w:pPr>
      <w:r>
        <w:rPr>
          <w:noProof/>
        </w:rPr>
        <w:lastRenderedPageBreak/>
        <mc:AlternateContent>
          <mc:Choice Requires="wps">
            <w:drawing>
              <wp:anchor distT="0" distB="0" distL="114300" distR="114300" simplePos="0" relativeHeight="251658272" behindDoc="0" locked="0" layoutInCell="1" allowOverlap="1" wp14:anchorId="35601616" wp14:editId="70AF6802">
                <wp:simplePos x="0" y="0"/>
                <wp:positionH relativeFrom="column">
                  <wp:posOffset>3782291</wp:posOffset>
                </wp:positionH>
                <wp:positionV relativeFrom="paragraph">
                  <wp:posOffset>103051</wp:posOffset>
                </wp:positionV>
                <wp:extent cx="1662389" cy="3004458"/>
                <wp:effectExtent l="0" t="0" r="14605" b="24765"/>
                <wp:wrapNone/>
                <wp:docPr id="38" name="Rectangle 38"/>
                <wp:cNvGraphicFramePr/>
                <a:graphic xmlns:a="http://schemas.openxmlformats.org/drawingml/2006/main">
                  <a:graphicData uri="http://schemas.microsoft.com/office/word/2010/wordprocessingShape">
                    <wps:wsp>
                      <wps:cNvSpPr/>
                      <wps:spPr>
                        <a:xfrm>
                          <a:off x="0" y="0"/>
                          <a:ext cx="1662389" cy="3004458"/>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3417E" id="Rectangle 38" o:spid="_x0000_s1026" style="position:absolute;margin-left:297.8pt;margin-top:8.1pt;width:130.9pt;height:236.5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" filled="f" strokecolor="black [3200]" strokeweight="1pt">
                <v:stroke joinstyle="round"/>
              </v:rect>
            </w:pict>
          </mc:Fallback>
        </mc:AlternateContent>
      </w:r>
      <w:r w:rsidR="00E31217">
        <w:rPr>
          <w:noProof/>
        </w:rPr>
        <mc:AlternateContent>
          <mc:Choice Requires="wps">
            <w:drawing>
              <wp:anchor distT="0" distB="0" distL="114300" distR="114300" simplePos="0" relativeHeight="251658273" behindDoc="0" locked="0" layoutInCell="1" allowOverlap="1" wp14:anchorId="2AD3AD40" wp14:editId="1435F995">
                <wp:simplePos x="0" y="0"/>
                <wp:positionH relativeFrom="column">
                  <wp:posOffset>3904376</wp:posOffset>
                </wp:positionH>
                <wp:positionV relativeFrom="paragraph">
                  <wp:posOffset>189585</wp:posOffset>
                </wp:positionV>
                <wp:extent cx="1377381" cy="504701"/>
                <wp:effectExtent l="0" t="0" r="0" b="0"/>
                <wp:wrapNone/>
                <wp:docPr id="42" name="Rectangle 42"/>
                <wp:cNvGraphicFramePr/>
                <a:graphic xmlns:a="http://schemas.openxmlformats.org/drawingml/2006/main">
                  <a:graphicData uri="http://schemas.microsoft.com/office/word/2010/wordprocessingShape">
                    <wps:wsp>
                      <wps:cNvSpPr/>
                      <wps:spPr>
                        <a:xfrm>
                          <a:off x="0" y="0"/>
                          <a:ext cx="1377381" cy="5047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3AA858" w14:textId="792617EC" w:rsidR="00697967" w:rsidRDefault="00697967" w:rsidP="00E31217">
                            <w:r>
                              <w:t>Service interface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3AD40" id="Rectangle 42" o:spid="_x0000_s1053" style="position:absolute;margin-left:307.45pt;margin-top:14.95pt;width:108.45pt;height:39.75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" filled="f" stroked="f">
                <v:textbox>
                  <w:txbxContent>
                    <w:p w14:paraId="6E3AA858" w14:textId="792617EC" w:rsidR="00697967" w:rsidRDefault="00697967" w:rsidP="00E31217">
                      <w:r>
                        <w:t>Service interface</w:t>
                      </w:r>
                    </w:p>
                  </w:txbxContent>
                </v:textbox>
              </v:rect>
            </w:pict>
          </mc:Fallback>
        </mc:AlternateContent>
      </w:r>
    </w:p>
    <w:p w14:paraId="5960B8DD" w14:textId="2A8752CA" w:rsidR="000F3D47" w:rsidRPr="000F3D47" w:rsidRDefault="00AA1E75" w:rsidP="006F1D63">
      <w:pPr>
        <w:spacing w:line="360" w:lineRule="auto"/>
        <w:jc w:val="center"/>
      </w:pPr>
      <w:r>
        <w:rPr>
          <w:noProof/>
        </w:rPr>
        <mc:AlternateContent>
          <mc:Choice Requires="wps">
            <w:drawing>
              <wp:anchor distT="0" distB="0" distL="114300" distR="114300" simplePos="0" relativeHeight="251658274" behindDoc="0" locked="0" layoutInCell="1" allowOverlap="1" wp14:anchorId="2524E895" wp14:editId="75B48F7C">
                <wp:simplePos x="0" y="0"/>
                <wp:positionH relativeFrom="column">
                  <wp:posOffset>3938905</wp:posOffset>
                </wp:positionH>
                <wp:positionV relativeFrom="paragraph">
                  <wp:posOffset>374015</wp:posOffset>
                </wp:positionV>
                <wp:extent cx="1341755" cy="356235"/>
                <wp:effectExtent l="0" t="0" r="10795" b="24765"/>
                <wp:wrapNone/>
                <wp:docPr id="43" name="Rectangle 43"/>
                <wp:cNvGraphicFramePr/>
                <a:graphic xmlns:a="http://schemas.openxmlformats.org/drawingml/2006/main">
                  <a:graphicData uri="http://schemas.microsoft.com/office/word/2010/wordprocessingShape">
                    <wps:wsp>
                      <wps:cNvSpPr/>
                      <wps:spPr>
                        <a:xfrm>
                          <a:off x="0" y="0"/>
                          <a:ext cx="1341755" cy="356235"/>
                        </a:xfrm>
                        <a:prstGeom prst="rect">
                          <a:avLst/>
                        </a:prstGeom>
                        <a:solidFill>
                          <a:schemeClr val="accent2">
                            <a:lumMod val="20000"/>
                            <a:lumOff val="80000"/>
                          </a:schemeClr>
                        </a:solidFill>
                      </wps:spPr>
                      <wps:style>
                        <a:lnRef idx="1">
                          <a:schemeClr val="accent4"/>
                        </a:lnRef>
                        <a:fillRef idx="2">
                          <a:schemeClr val="accent4"/>
                        </a:fillRef>
                        <a:effectRef idx="1">
                          <a:schemeClr val="accent4"/>
                        </a:effectRef>
                        <a:fontRef idx="minor">
                          <a:schemeClr val="dk1"/>
                        </a:fontRef>
                      </wps:style>
                      <wps:txbx>
                        <w:txbxContent>
                          <w:p w14:paraId="4A7FBD0D" w14:textId="77777777" w:rsidR="00697967" w:rsidRDefault="00697967" w:rsidP="00085E8D">
                            <w:pPr>
                              <w:jc w:val="center"/>
                            </w:pPr>
                            <w:r>
                              <w:t>import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24E895" id="Rectangle 43" o:spid="_x0000_s1054" style="position:absolute;left:0;text-align:left;margin-left:310.15pt;margin-top:29.45pt;width:105.65pt;height:28.05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" fillcolor="#fbe4d5 [661]" strokecolor="#ffc000 [3207]" strokeweight=".5pt">
                <v:textbox>
                  <w:txbxContent>
                    <w:p w14:paraId="4A7FBD0D" w14:textId="77777777" w:rsidR="00697967" w:rsidRDefault="00697967" w:rsidP="00085E8D">
                      <w:pPr>
                        <w:jc w:val="center"/>
                      </w:pPr>
                      <w:r>
                        <w:t>import</w:t>
                      </w:r>
                    </w:p>
                  </w:txbxContent>
                </v:textbox>
              </v:rect>
            </w:pict>
          </mc:Fallback>
        </mc:AlternateContent>
      </w:r>
      <w:r w:rsidR="00077402">
        <w:rPr>
          <w:noProof/>
        </w:rPr>
        <mc:AlternateContent>
          <mc:Choice Requires="wps">
            <w:drawing>
              <wp:anchor distT="0" distB="0" distL="114300" distR="114300" simplePos="0" relativeHeight="251658279" behindDoc="0" locked="0" layoutInCell="1" allowOverlap="1" wp14:anchorId="09460151" wp14:editId="2AF17764">
                <wp:simplePos x="0" y="0"/>
                <wp:positionH relativeFrom="column">
                  <wp:posOffset>2350663</wp:posOffset>
                </wp:positionH>
                <wp:positionV relativeFrom="paragraph">
                  <wp:posOffset>205691</wp:posOffset>
                </wp:positionV>
                <wp:extent cx="1479055" cy="660070"/>
                <wp:effectExtent l="0" t="95250" r="0" b="26035"/>
                <wp:wrapNone/>
                <wp:docPr id="62" name="Connector: Elbow 62"/>
                <wp:cNvGraphicFramePr/>
                <a:graphic xmlns:a="http://schemas.openxmlformats.org/drawingml/2006/main">
                  <a:graphicData uri="http://schemas.microsoft.com/office/word/2010/wordprocessingShape">
                    <wps:wsp>
                      <wps:cNvCnPr/>
                      <wps:spPr>
                        <a:xfrm flipV="1">
                          <a:off x="0" y="0"/>
                          <a:ext cx="1479055" cy="660070"/>
                        </a:xfrm>
                        <a:prstGeom prst="bentConnector3">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32E653"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2" o:spid="_x0000_s1026" type="#_x0000_t34" style="position:absolute;margin-left:185.1pt;margin-top:16.2pt;width:116.45pt;height:51.95pt;flip:y;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" strokecolor="red" strokeweight="2.25pt">
                <v:stroke endarrow="block"/>
              </v:shape>
            </w:pict>
          </mc:Fallback>
        </mc:AlternateContent>
      </w:r>
      <w:r w:rsidR="003F7DFA">
        <w:rPr>
          <w:noProof/>
        </w:rPr>
        <mc:AlternateContent>
          <mc:Choice Requires="wps">
            <w:drawing>
              <wp:anchor distT="0" distB="0" distL="114300" distR="114300" simplePos="0" relativeHeight="251658271" behindDoc="0" locked="0" layoutInCell="1" allowOverlap="1" wp14:anchorId="674F8B61" wp14:editId="0C7E0E2C">
                <wp:simplePos x="0" y="0"/>
                <wp:positionH relativeFrom="column">
                  <wp:posOffset>795367</wp:posOffset>
                </wp:positionH>
                <wp:positionV relativeFrom="paragraph">
                  <wp:posOffset>111340</wp:posOffset>
                </wp:positionV>
                <wp:extent cx="1377381" cy="504701"/>
                <wp:effectExtent l="0" t="0" r="0" b="0"/>
                <wp:wrapNone/>
                <wp:docPr id="37" name="Rectangle 37"/>
                <wp:cNvGraphicFramePr/>
                <a:graphic xmlns:a="http://schemas.openxmlformats.org/drawingml/2006/main">
                  <a:graphicData uri="http://schemas.microsoft.com/office/word/2010/wordprocessingShape">
                    <wps:wsp>
                      <wps:cNvSpPr/>
                      <wps:spPr>
                        <a:xfrm>
                          <a:off x="0" y="0"/>
                          <a:ext cx="1377381" cy="50470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1E7528" w14:textId="346298A9" w:rsidR="00697967" w:rsidRDefault="00697967" w:rsidP="009C79C1">
                            <w:r>
                              <w:t>Service implementation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F8B61" id="Rectangle 37" o:spid="_x0000_s1055" style="position:absolute;left:0;text-align:left;margin-left:62.65pt;margin-top:8.75pt;width:108.45pt;height:39.75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" filled="f" stroked="f">
                <v:textbox>
                  <w:txbxContent>
                    <w:p w14:paraId="401E7528" w14:textId="346298A9" w:rsidR="00697967" w:rsidRDefault="00697967" w:rsidP="009C79C1">
                      <w:r>
                        <w:t>Service implementation</w:t>
                      </w:r>
                    </w:p>
                  </w:txbxContent>
                </v:textbox>
              </v:rect>
            </w:pict>
          </mc:Fallback>
        </mc:AlternateContent>
      </w:r>
      <w:r w:rsidR="007245E6">
        <w:rPr>
          <w:noProof/>
        </w:rPr>
        <mc:AlternateContent>
          <mc:Choice Requires="wps">
            <w:drawing>
              <wp:anchor distT="0" distB="0" distL="114300" distR="114300" simplePos="0" relativeHeight="251658267" behindDoc="0" locked="0" layoutInCell="1" allowOverlap="1" wp14:anchorId="770C1E1D" wp14:editId="5AF27577">
                <wp:simplePos x="0" y="0"/>
                <wp:positionH relativeFrom="column">
                  <wp:posOffset>742208</wp:posOffset>
                </wp:positionH>
                <wp:positionV relativeFrom="paragraph">
                  <wp:posOffset>111678</wp:posOffset>
                </wp:positionV>
                <wp:extent cx="1608768" cy="1959428"/>
                <wp:effectExtent l="0" t="0" r="10795" b="22225"/>
                <wp:wrapNone/>
                <wp:docPr id="4" name="Rectangle 4"/>
                <wp:cNvGraphicFramePr/>
                <a:graphic xmlns:a="http://schemas.openxmlformats.org/drawingml/2006/main">
                  <a:graphicData uri="http://schemas.microsoft.com/office/word/2010/wordprocessingShape">
                    <wps:wsp>
                      <wps:cNvSpPr/>
                      <wps:spPr>
                        <a:xfrm>
                          <a:off x="0" y="0"/>
                          <a:ext cx="1608768" cy="1959428"/>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46D34D44" w14:textId="77777777" w:rsidR="00697967" w:rsidRDefault="00697967" w:rsidP="003F7DF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0C1E1D" id="Rectangle 4" o:spid="_x0000_s1056" style="position:absolute;left:0;text-align:left;margin-left:58.45pt;margin-top:8.8pt;width:126.65pt;height:154.3pt;z-index:25165826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" filled="f" strokecolor="black [3200]" strokeweight="1pt">
                <v:stroke joinstyle="round"/>
                <v:textbox>
                  <w:txbxContent>
                    <w:p w14:paraId="46D34D44" w14:textId="77777777" w:rsidR="00697967" w:rsidRDefault="00697967" w:rsidP="003F7DFA">
                      <w:pPr>
                        <w:jc w:val="center"/>
                      </w:pPr>
                    </w:p>
                  </w:txbxContent>
                </v:textbox>
              </v:rect>
            </w:pict>
          </mc:Fallback>
        </mc:AlternateContent>
      </w:r>
    </w:p>
    <w:p w14:paraId="6EA0E314" w14:textId="2F640101" w:rsidR="00CF4241" w:rsidRDefault="00AA1E75" w:rsidP="006F1D63">
      <w:pPr>
        <w:spacing w:line="360" w:lineRule="auto"/>
      </w:pPr>
      <w:r>
        <w:rPr>
          <w:noProof/>
        </w:rPr>
        <mc:AlternateContent>
          <mc:Choice Requires="wps">
            <w:drawing>
              <wp:anchor distT="0" distB="0" distL="114300" distR="114300" simplePos="0" relativeHeight="251658270" behindDoc="0" locked="0" layoutInCell="1" allowOverlap="1" wp14:anchorId="441EBBC6" wp14:editId="22913B03">
                <wp:simplePos x="0" y="0"/>
                <wp:positionH relativeFrom="column">
                  <wp:posOffset>869950</wp:posOffset>
                </wp:positionH>
                <wp:positionV relativeFrom="paragraph">
                  <wp:posOffset>344921</wp:posOffset>
                </wp:positionV>
                <wp:extent cx="1341912" cy="356260"/>
                <wp:effectExtent l="0" t="0" r="10795" b="24765"/>
                <wp:wrapNone/>
                <wp:docPr id="36" name="Rectangle 36"/>
                <wp:cNvGraphicFramePr/>
                <a:graphic xmlns:a="http://schemas.openxmlformats.org/drawingml/2006/main">
                  <a:graphicData uri="http://schemas.microsoft.com/office/word/2010/wordprocessingShape">
                    <wps:wsp>
                      <wps:cNvSpPr/>
                      <wps:spPr>
                        <a:xfrm>
                          <a:off x="0" y="0"/>
                          <a:ext cx="1341912" cy="356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72E4D2BA" w14:textId="771316C8" w:rsidR="00697967" w:rsidRDefault="00697967" w:rsidP="009C79C1">
                            <w:pPr>
                              <w:jc w:val="center"/>
                            </w:pPr>
                            <w:r>
                              <w:t>import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EBBC6" id="Rectangle 36" o:spid="_x0000_s1057" style="position:absolute;margin-left:68.5pt;margin-top:27.15pt;width:105.65pt;height:28.05pt;z-index:25165827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" fillcolor="#ffd555 [2167]" strokecolor="#ffc000 [3207]" strokeweight=".5pt">
                <v:fill color2="#ffcc31 [2615]" rotate="t" colors="0 #ffdd9c;.5 #ffd78e;1 #ffd479" focus="100%" type="gradient">
                  <o:fill v:ext="view" type="gradientUnscaled"/>
                </v:fill>
                <v:textbox>
                  <w:txbxContent>
                    <w:p w14:paraId="72E4D2BA" w14:textId="771316C8" w:rsidR="00697967" w:rsidRDefault="00697967" w:rsidP="009C79C1">
                      <w:pPr>
                        <w:jc w:val="center"/>
                      </w:pPr>
                      <w:r>
                        <w:t>import</w:t>
                      </w:r>
                    </w:p>
                  </w:txbxContent>
                </v:textbox>
              </v:rect>
            </w:pict>
          </mc:Fallback>
        </mc:AlternateContent>
      </w:r>
      <w:r w:rsidR="00CF4241">
        <w:t xml:space="preserve"> </w:t>
      </w:r>
    </w:p>
    <w:p w14:paraId="2D346C94" w14:textId="266F1D37" w:rsidR="00CF4241" w:rsidRPr="00CF4241" w:rsidRDefault="00AA1E75" w:rsidP="006F1D63">
      <w:pPr>
        <w:spacing w:line="360" w:lineRule="auto"/>
      </w:pPr>
      <w:r>
        <w:rPr>
          <w:noProof/>
        </w:rPr>
        <mc:AlternateContent>
          <mc:Choice Requires="wps">
            <w:drawing>
              <wp:anchor distT="0" distB="0" distL="114300" distR="114300" simplePos="0" relativeHeight="251658275" behindDoc="0" locked="0" layoutInCell="1" allowOverlap="1" wp14:anchorId="51E5EB38" wp14:editId="3891A155">
                <wp:simplePos x="0" y="0"/>
                <wp:positionH relativeFrom="column">
                  <wp:posOffset>3963513</wp:posOffset>
                </wp:positionH>
                <wp:positionV relativeFrom="paragraph">
                  <wp:posOffset>74740</wp:posOffset>
                </wp:positionV>
                <wp:extent cx="1341912" cy="356260"/>
                <wp:effectExtent l="0" t="0" r="10795" b="24765"/>
                <wp:wrapNone/>
                <wp:docPr id="45" name="Rectangle 45"/>
                <wp:cNvGraphicFramePr/>
                <a:graphic xmlns:a="http://schemas.openxmlformats.org/drawingml/2006/main">
                  <a:graphicData uri="http://schemas.microsoft.com/office/word/2010/wordprocessingShape">
                    <wps:wsp>
                      <wps:cNvSpPr/>
                      <wps:spPr>
                        <a:xfrm>
                          <a:off x="0" y="0"/>
                          <a:ext cx="1341912" cy="356260"/>
                        </a:xfrm>
                        <a:prstGeom prst="rect">
                          <a:avLst/>
                        </a:prstGeom>
                        <a:solidFill>
                          <a:schemeClr val="accent2">
                            <a:lumMod val="20000"/>
                            <a:lumOff val="80000"/>
                          </a:schemeClr>
                        </a:solidFill>
                      </wps:spPr>
                      <wps:style>
                        <a:lnRef idx="1">
                          <a:schemeClr val="accent4"/>
                        </a:lnRef>
                        <a:fillRef idx="2">
                          <a:schemeClr val="accent4"/>
                        </a:fillRef>
                        <a:effectRef idx="1">
                          <a:schemeClr val="accent4"/>
                        </a:effectRef>
                        <a:fontRef idx="minor">
                          <a:schemeClr val="dk1"/>
                        </a:fontRef>
                      </wps:style>
                      <wps:txbx>
                        <w:txbxContent>
                          <w:p w14:paraId="7311C4E3" w14:textId="6A2F33E8" w:rsidR="00697967" w:rsidRDefault="00697967" w:rsidP="003E1197">
                            <w:pPr>
                              <w:jc w:val="center"/>
                            </w:pPr>
                            <w:r>
                              <w:t>types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E5EB38" id="Rectangle 45" o:spid="_x0000_s1058" style="position:absolute;margin-left:312.1pt;margin-top:5.9pt;width:105.65pt;height:28.05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" fillcolor="#fbe4d5 [661]" strokecolor="#ffc000 [3207]" strokeweight=".5pt">
                <v:textbox>
                  <w:txbxContent>
                    <w:p w14:paraId="7311C4E3" w14:textId="6A2F33E8" w:rsidR="00697967" w:rsidRDefault="00697967" w:rsidP="003E1197">
                      <w:pPr>
                        <w:jc w:val="center"/>
                      </w:pPr>
                      <w:r>
                        <w:t>types</w:t>
                      </w:r>
                    </w:p>
                  </w:txbxContent>
                </v:textbox>
              </v:rect>
            </w:pict>
          </mc:Fallback>
        </mc:AlternateContent>
      </w:r>
    </w:p>
    <w:p w14:paraId="4F363C69" w14:textId="3FEBC142" w:rsidR="008C1375" w:rsidRDefault="00AA1E75" w:rsidP="006F1D63">
      <w:pPr>
        <w:spacing w:line="360" w:lineRule="auto"/>
      </w:pPr>
      <w:r>
        <w:rPr>
          <w:noProof/>
        </w:rPr>
        <mc:AlternateContent>
          <mc:Choice Requires="wps">
            <w:drawing>
              <wp:anchor distT="0" distB="0" distL="114300" distR="114300" simplePos="0" relativeHeight="251658276" behindDoc="0" locked="0" layoutInCell="1" allowOverlap="1" wp14:anchorId="0F69CFB5" wp14:editId="45E6F90B">
                <wp:simplePos x="0" y="0"/>
                <wp:positionH relativeFrom="column">
                  <wp:posOffset>3957576</wp:posOffset>
                </wp:positionH>
                <wp:positionV relativeFrom="paragraph">
                  <wp:posOffset>147873</wp:posOffset>
                </wp:positionV>
                <wp:extent cx="1341912" cy="356260"/>
                <wp:effectExtent l="0" t="0" r="10795" b="24765"/>
                <wp:wrapNone/>
                <wp:docPr id="52" name="Rectangle 52"/>
                <wp:cNvGraphicFramePr/>
                <a:graphic xmlns:a="http://schemas.openxmlformats.org/drawingml/2006/main">
                  <a:graphicData uri="http://schemas.microsoft.com/office/word/2010/wordprocessingShape">
                    <wps:wsp>
                      <wps:cNvSpPr/>
                      <wps:spPr>
                        <a:xfrm>
                          <a:off x="0" y="0"/>
                          <a:ext cx="1341912" cy="356260"/>
                        </a:xfrm>
                        <a:prstGeom prst="rect">
                          <a:avLst/>
                        </a:prstGeom>
                        <a:solidFill>
                          <a:schemeClr val="accent2">
                            <a:lumMod val="20000"/>
                            <a:lumOff val="80000"/>
                          </a:schemeClr>
                        </a:solidFill>
                      </wps:spPr>
                      <wps:style>
                        <a:lnRef idx="1">
                          <a:schemeClr val="accent4"/>
                        </a:lnRef>
                        <a:fillRef idx="2">
                          <a:schemeClr val="accent4"/>
                        </a:fillRef>
                        <a:effectRef idx="1">
                          <a:schemeClr val="accent4"/>
                        </a:effectRef>
                        <a:fontRef idx="minor">
                          <a:schemeClr val="dk1"/>
                        </a:fontRef>
                      </wps:style>
                      <wps:txbx>
                        <w:txbxContent>
                          <w:p w14:paraId="7018A99C" w14:textId="78D0A243" w:rsidR="00697967" w:rsidRDefault="00697967" w:rsidP="003E1197">
                            <w:pPr>
                              <w:jc w:val="center"/>
                            </w:pPr>
                            <w:r>
                              <w:t>message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69CFB5" id="Rectangle 52" o:spid="_x0000_s1059" style="position:absolute;margin-left:311.6pt;margin-top:11.65pt;width:105.65pt;height:28.05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" fillcolor="#fbe4d5 [661]" strokecolor="#ffc000 [3207]" strokeweight=".5pt">
                <v:textbox>
                  <w:txbxContent>
                    <w:p w14:paraId="7018A99C" w14:textId="78D0A243" w:rsidR="00697967" w:rsidRDefault="00697967" w:rsidP="003E1197">
                      <w:pPr>
                        <w:jc w:val="center"/>
                      </w:pPr>
                      <w:r>
                        <w:t>message</w:t>
                      </w:r>
                    </w:p>
                  </w:txbxContent>
                </v:textbox>
              </v:rect>
            </w:pict>
          </mc:Fallback>
        </mc:AlternateContent>
      </w:r>
      <w:r>
        <w:rPr>
          <w:noProof/>
        </w:rPr>
        <mc:AlternateContent>
          <mc:Choice Requires="wps">
            <w:drawing>
              <wp:anchor distT="0" distB="0" distL="114300" distR="114300" simplePos="0" relativeHeight="251658268" behindDoc="0" locked="0" layoutInCell="1" allowOverlap="1" wp14:anchorId="1A4EB49F" wp14:editId="48ECF98E">
                <wp:simplePos x="0" y="0"/>
                <wp:positionH relativeFrom="column">
                  <wp:posOffset>872490</wp:posOffset>
                </wp:positionH>
                <wp:positionV relativeFrom="paragraph">
                  <wp:posOffset>45877</wp:posOffset>
                </wp:positionV>
                <wp:extent cx="1341912" cy="356260"/>
                <wp:effectExtent l="0" t="0" r="10795" b="24765"/>
                <wp:wrapNone/>
                <wp:docPr id="21" name="Rectangle 21"/>
                <wp:cNvGraphicFramePr/>
                <a:graphic xmlns:a="http://schemas.openxmlformats.org/drawingml/2006/main">
                  <a:graphicData uri="http://schemas.microsoft.com/office/word/2010/wordprocessingShape">
                    <wps:wsp>
                      <wps:cNvSpPr/>
                      <wps:spPr>
                        <a:xfrm>
                          <a:off x="0" y="0"/>
                          <a:ext cx="1341912" cy="356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5B5B1614" w14:textId="13981D30" w:rsidR="00697967" w:rsidRDefault="00697967" w:rsidP="009C79C1">
                            <w:pPr>
                              <w:jc w:val="center"/>
                            </w:pPr>
                            <w:r>
                              <w:t>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4EB49F" id="Rectangle 21" o:spid="_x0000_s1060" style="position:absolute;margin-left:68.7pt;margin-top:3.6pt;width:105.65pt;height:28.05pt;z-index:2516582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" fillcolor="#ffd555 [2167]" strokecolor="#ffc000 [3207]" strokeweight=".5pt">
                <v:fill color2="#ffcc31 [2615]" rotate="t" colors="0 #ffdd9c;.5 #ffd78e;1 #ffd479" focus="100%" type="gradient">
                  <o:fill v:ext="view" type="gradientUnscaled"/>
                </v:fill>
                <v:textbox>
                  <w:txbxContent>
                    <w:p w14:paraId="5B5B1614" w14:textId="13981D30" w:rsidR="00697967" w:rsidRDefault="00697967" w:rsidP="009C79C1">
                      <w:pPr>
                        <w:jc w:val="center"/>
                      </w:pPr>
                      <w:r>
                        <w:t>service</w:t>
                      </w:r>
                    </w:p>
                  </w:txbxContent>
                </v:textbox>
              </v:rect>
            </w:pict>
          </mc:Fallback>
        </mc:AlternateContent>
      </w:r>
    </w:p>
    <w:p w14:paraId="6EB86F65" w14:textId="116C0490" w:rsidR="008C1375" w:rsidRDefault="00AA1E75" w:rsidP="006F1D63">
      <w:pPr>
        <w:tabs>
          <w:tab w:val="left" w:pos="2128"/>
        </w:tabs>
        <w:spacing w:line="360" w:lineRule="auto"/>
      </w:pPr>
      <w:r>
        <w:rPr>
          <w:noProof/>
        </w:rPr>
        <mc:AlternateContent>
          <mc:Choice Requires="wps">
            <w:drawing>
              <wp:anchor distT="0" distB="0" distL="114300" distR="114300" simplePos="0" relativeHeight="251658277" behindDoc="0" locked="0" layoutInCell="1" allowOverlap="1" wp14:anchorId="433B6D0D" wp14:editId="462E9F44">
                <wp:simplePos x="0" y="0"/>
                <wp:positionH relativeFrom="column">
                  <wp:posOffset>3967480</wp:posOffset>
                </wp:positionH>
                <wp:positionV relativeFrom="paragraph">
                  <wp:posOffset>234431</wp:posOffset>
                </wp:positionV>
                <wp:extent cx="1341912" cy="356260"/>
                <wp:effectExtent l="0" t="0" r="10795" b="24765"/>
                <wp:wrapNone/>
                <wp:docPr id="55" name="Rectangle 55"/>
                <wp:cNvGraphicFramePr/>
                <a:graphic xmlns:a="http://schemas.openxmlformats.org/drawingml/2006/main">
                  <a:graphicData uri="http://schemas.microsoft.com/office/word/2010/wordprocessingShape">
                    <wps:wsp>
                      <wps:cNvSpPr/>
                      <wps:spPr>
                        <a:xfrm>
                          <a:off x="0" y="0"/>
                          <a:ext cx="1341912" cy="356260"/>
                        </a:xfrm>
                        <a:prstGeom prst="rect">
                          <a:avLst/>
                        </a:prstGeom>
                        <a:solidFill>
                          <a:schemeClr val="accent2">
                            <a:lumMod val="20000"/>
                            <a:lumOff val="80000"/>
                          </a:schemeClr>
                        </a:solidFill>
                      </wps:spPr>
                      <wps:style>
                        <a:lnRef idx="1">
                          <a:schemeClr val="accent4"/>
                        </a:lnRef>
                        <a:fillRef idx="2">
                          <a:schemeClr val="accent4"/>
                        </a:fillRef>
                        <a:effectRef idx="1">
                          <a:schemeClr val="accent4"/>
                        </a:effectRef>
                        <a:fontRef idx="minor">
                          <a:schemeClr val="dk1"/>
                        </a:fontRef>
                      </wps:style>
                      <wps:txbx>
                        <w:txbxContent>
                          <w:p w14:paraId="2727253C" w14:textId="5AA3F4A7" w:rsidR="00697967" w:rsidRDefault="00697967" w:rsidP="003E1197">
                            <w:pPr>
                              <w:jc w:val="center"/>
                            </w:pPr>
                            <w:r>
                              <w:t>portType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B6D0D" id="Rectangle 55" o:spid="_x0000_s1061" style="position:absolute;margin-left:312.4pt;margin-top:18.45pt;width:105.65pt;height:28.05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" fillcolor="#fbe4d5 [661]" strokecolor="#ffc000 [3207]" strokeweight=".5pt">
                <v:textbox>
                  <w:txbxContent>
                    <w:p w14:paraId="2727253C" w14:textId="5AA3F4A7" w:rsidR="00697967" w:rsidRDefault="00697967" w:rsidP="003E1197">
                      <w:pPr>
                        <w:jc w:val="center"/>
                      </w:pPr>
                      <w:r>
                        <w:t>portType</w:t>
                      </w:r>
                    </w:p>
                  </w:txbxContent>
                </v:textbox>
              </v:rect>
            </w:pict>
          </mc:Fallback>
        </mc:AlternateContent>
      </w:r>
      <w:r>
        <w:rPr>
          <w:noProof/>
        </w:rPr>
        <mc:AlternateContent>
          <mc:Choice Requires="wps">
            <w:drawing>
              <wp:anchor distT="0" distB="0" distL="114300" distR="114300" simplePos="0" relativeHeight="251658269" behindDoc="0" locked="0" layoutInCell="1" allowOverlap="1" wp14:anchorId="341F8E1E" wp14:editId="05A0D603">
                <wp:simplePos x="0" y="0"/>
                <wp:positionH relativeFrom="column">
                  <wp:posOffset>872490</wp:posOffset>
                </wp:positionH>
                <wp:positionV relativeFrom="paragraph">
                  <wp:posOffset>114349</wp:posOffset>
                </wp:positionV>
                <wp:extent cx="1341912" cy="356260"/>
                <wp:effectExtent l="0" t="0" r="10795" b="24765"/>
                <wp:wrapNone/>
                <wp:docPr id="23" name="Rectangle 23"/>
                <wp:cNvGraphicFramePr/>
                <a:graphic xmlns:a="http://schemas.openxmlformats.org/drawingml/2006/main">
                  <a:graphicData uri="http://schemas.microsoft.com/office/word/2010/wordprocessingShape">
                    <wps:wsp>
                      <wps:cNvSpPr/>
                      <wps:spPr>
                        <a:xfrm>
                          <a:off x="0" y="0"/>
                          <a:ext cx="1341912" cy="35626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38BD544F" w14:textId="7E3AEB79" w:rsidR="00697967" w:rsidRDefault="00697967" w:rsidP="009C79C1">
                            <w:pPr>
                              <w:jc w:val="center"/>
                            </w:pPr>
                            <w:r>
                              <w:t>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1F8E1E" id="Rectangle 23" o:spid="_x0000_s1062" style="position:absolute;margin-left:68.7pt;margin-top:9pt;width:105.65pt;height:28.05pt;z-index:25165826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" fillcolor="#ffd555 [2167]" strokecolor="#ffc000 [3207]" strokeweight=".5pt">
                <v:fill color2="#ffcc31 [2615]" rotate="t" colors="0 #ffdd9c;.5 #ffd78e;1 #ffd479" focus="100%" type="gradient">
                  <o:fill v:ext="view" type="gradientUnscaled"/>
                </v:fill>
                <v:textbox>
                  <w:txbxContent>
                    <w:p w14:paraId="38BD544F" w14:textId="7E3AEB79" w:rsidR="00697967" w:rsidRDefault="00697967" w:rsidP="009C79C1">
                      <w:pPr>
                        <w:jc w:val="center"/>
                      </w:pPr>
                      <w:r>
                        <w:t>port</w:t>
                      </w:r>
                    </w:p>
                  </w:txbxContent>
                </v:textbox>
              </v:rect>
            </w:pict>
          </mc:Fallback>
        </mc:AlternateContent>
      </w:r>
      <w:r w:rsidR="008C1375">
        <w:tab/>
      </w:r>
    </w:p>
    <w:p w14:paraId="49E70117" w14:textId="60D1ED3F" w:rsidR="00077402" w:rsidRPr="00077402" w:rsidRDefault="00AA1E75" w:rsidP="006F1D63">
      <w:pPr>
        <w:spacing w:line="360" w:lineRule="auto"/>
      </w:pPr>
      <w:r>
        <w:rPr>
          <w:noProof/>
        </w:rPr>
        <mc:AlternateContent>
          <mc:Choice Requires="wps">
            <w:drawing>
              <wp:anchor distT="0" distB="0" distL="114300" distR="114300" simplePos="0" relativeHeight="251658278" behindDoc="0" locked="0" layoutInCell="1" allowOverlap="1" wp14:anchorId="35E4ECC5" wp14:editId="063EF08F">
                <wp:simplePos x="0" y="0"/>
                <wp:positionH relativeFrom="column">
                  <wp:posOffset>3965575</wp:posOffset>
                </wp:positionH>
                <wp:positionV relativeFrom="paragraph">
                  <wp:posOffset>318985</wp:posOffset>
                </wp:positionV>
                <wp:extent cx="1341912" cy="356260"/>
                <wp:effectExtent l="0" t="0" r="10795" b="24765"/>
                <wp:wrapNone/>
                <wp:docPr id="59" name="Rectangle 59"/>
                <wp:cNvGraphicFramePr/>
                <a:graphic xmlns:a="http://schemas.openxmlformats.org/drawingml/2006/main">
                  <a:graphicData uri="http://schemas.microsoft.com/office/word/2010/wordprocessingShape">
                    <wps:wsp>
                      <wps:cNvSpPr/>
                      <wps:spPr>
                        <a:xfrm>
                          <a:off x="0" y="0"/>
                          <a:ext cx="1341912" cy="356260"/>
                        </a:xfrm>
                        <a:prstGeom prst="rect">
                          <a:avLst/>
                        </a:prstGeom>
                      </wps:spPr>
                      <wps:style>
                        <a:lnRef idx="3">
                          <a:schemeClr val="lt1"/>
                        </a:lnRef>
                        <a:fillRef idx="1">
                          <a:schemeClr val="accent4"/>
                        </a:fillRef>
                        <a:effectRef idx="1">
                          <a:schemeClr val="accent4"/>
                        </a:effectRef>
                        <a:fontRef idx="minor">
                          <a:schemeClr val="lt1"/>
                        </a:fontRef>
                      </wps:style>
                      <wps:txbx>
                        <w:txbxContent>
                          <w:p w14:paraId="5426CB1D" w14:textId="03563904" w:rsidR="00697967" w:rsidRDefault="00697967" w:rsidP="00B5388D">
                            <w:pPr>
                              <w:jc w:val="center"/>
                            </w:pPr>
                            <w:r>
                              <w:t>blinding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E4ECC5" id="Rectangle 59" o:spid="_x0000_s1063" style="position:absolute;margin-left:312.25pt;margin-top:25.1pt;width:105.65pt;height:28.05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" fillcolor="#ffc000 [3207]" strokecolor="white [3201]" strokeweight="1.5pt">
                <v:textbox>
                  <w:txbxContent>
                    <w:p w14:paraId="5426CB1D" w14:textId="03563904" w:rsidR="00697967" w:rsidRDefault="00697967" w:rsidP="00B5388D">
                      <w:pPr>
                        <w:jc w:val="center"/>
                      </w:pPr>
                      <w:r>
                        <w:t>blinding</w:t>
                      </w:r>
                    </w:p>
                  </w:txbxContent>
                </v:textbox>
              </v:rect>
            </w:pict>
          </mc:Fallback>
        </mc:AlternateContent>
      </w:r>
    </w:p>
    <w:p w14:paraId="397C4035" w14:textId="6EB800C0" w:rsidR="00077402" w:rsidRDefault="00077402" w:rsidP="006F1D63">
      <w:pPr>
        <w:spacing w:line="360" w:lineRule="auto"/>
      </w:pPr>
    </w:p>
    <w:p w14:paraId="0635653B" w14:textId="77777777" w:rsidR="00585E59" w:rsidRDefault="00585E59" w:rsidP="006F1D63">
      <w:pPr>
        <w:tabs>
          <w:tab w:val="left" w:pos="3086"/>
        </w:tabs>
        <w:spacing w:line="360" w:lineRule="auto"/>
        <w:jc w:val="center"/>
      </w:pPr>
    </w:p>
    <w:p w14:paraId="2401BB3D" w14:textId="2FEBDACB" w:rsidR="00077402" w:rsidRDefault="00077402" w:rsidP="006F1D63">
      <w:pPr>
        <w:tabs>
          <w:tab w:val="left" w:pos="3086"/>
        </w:tabs>
        <w:spacing w:line="360" w:lineRule="auto"/>
        <w:jc w:val="center"/>
      </w:pPr>
      <w:r>
        <w:t>Hình 7</w:t>
      </w:r>
      <w:r w:rsidR="008A5F19">
        <w:t>.</w:t>
      </w:r>
      <w:r>
        <w:t xml:space="preserve"> </w:t>
      </w:r>
      <w:r w:rsidR="000B5444" w:rsidRPr="000B5444">
        <w:t>Service Interface và Service Implementation</w:t>
      </w:r>
      <w:r w:rsidR="000B5444">
        <w:t>.</w:t>
      </w:r>
    </w:p>
    <w:p w14:paraId="292A3DDD" w14:textId="1A0ED593" w:rsidR="002A7631" w:rsidRDefault="002A7631" w:rsidP="00926FF0">
      <w:pPr>
        <w:pStyle w:val="Heading5"/>
        <w:numPr>
          <w:ilvl w:val="0"/>
          <w:numId w:val="11"/>
        </w:numPr>
        <w:spacing w:line="360" w:lineRule="auto"/>
      </w:pPr>
      <w:r>
        <w:t>Ưu điểm của WSDL:</w:t>
      </w:r>
    </w:p>
    <w:p w14:paraId="46242146" w14:textId="010F2503" w:rsidR="002A7631" w:rsidRDefault="009A305C" w:rsidP="006F1D63">
      <w:pPr>
        <w:spacing w:line="360" w:lineRule="auto"/>
        <w:ind w:firstLine="360"/>
      </w:pPr>
      <w:r w:rsidRPr="009A305C">
        <w:t>Nh</w:t>
      </w:r>
      <w:r>
        <w:t>ư</w:t>
      </w:r>
      <w:r w:rsidRPr="009A305C">
        <w:t xml:space="preserve"> một yêu cầu cơ bản đối với ứng dụng của bất cứ dịch vụ web, WSDL là yêu cầu bắt buộc đáp ứng nhu cầu công bố giao tiếp và thoả thuận cho các dịch vụ khác kích hoạt.</w:t>
      </w:r>
    </w:p>
    <w:p w14:paraId="3D0B89EE" w14:textId="4AA02586" w:rsidR="008172C0" w:rsidRDefault="008172C0" w:rsidP="00926FF0">
      <w:pPr>
        <w:pStyle w:val="Heading5"/>
        <w:numPr>
          <w:ilvl w:val="0"/>
          <w:numId w:val="11"/>
        </w:numPr>
        <w:spacing w:line="360" w:lineRule="auto"/>
      </w:pPr>
      <w:r w:rsidRPr="008172C0">
        <w:t>Nh</w:t>
      </w:r>
      <w:r w:rsidR="002C4EDD">
        <w:t>ư</w:t>
      </w:r>
      <w:r w:rsidRPr="008172C0">
        <w:t>ợc đểm của WSDL:</w:t>
      </w:r>
    </w:p>
    <w:p w14:paraId="5E54DE21" w14:textId="1A2603EE" w:rsidR="008172C0" w:rsidRDefault="00D83DAC" w:rsidP="006F1D63">
      <w:pPr>
        <w:spacing w:line="360" w:lineRule="auto"/>
        <w:ind w:firstLine="360"/>
      </w:pPr>
      <w:r w:rsidRPr="00D83DAC">
        <w:t>Tài liệu không cung cấp một số thông tin ng</w:t>
      </w:r>
      <w:r w:rsidR="002C4EDD">
        <w:t>ư</w:t>
      </w:r>
      <w:r w:rsidRPr="00D83DAC">
        <w:t>ời sử dụng có nhu cầu nh</w:t>
      </w:r>
      <w:r w:rsidR="002C4EDD">
        <w:t>ư</w:t>
      </w:r>
      <w:r>
        <w:t>:</w:t>
      </w:r>
    </w:p>
    <w:p w14:paraId="73665B93" w14:textId="2BF9A102" w:rsidR="00D83DAC" w:rsidRDefault="002C4EDD" w:rsidP="00926FF0">
      <w:pPr>
        <w:pStyle w:val="ListParagraph"/>
        <w:numPr>
          <w:ilvl w:val="0"/>
          <w:numId w:val="14"/>
        </w:numPr>
        <w:spacing w:line="360" w:lineRule="auto"/>
      </w:pPr>
      <w:r w:rsidRPr="002C4EDD">
        <w:t>Ai cung cấp dịch vụ ?</w:t>
      </w:r>
    </w:p>
    <w:p w14:paraId="7FEC08A2" w14:textId="77777777" w:rsidR="002C4EDD" w:rsidRDefault="002C4EDD" w:rsidP="00926FF0">
      <w:pPr>
        <w:pStyle w:val="ListParagraph"/>
        <w:numPr>
          <w:ilvl w:val="0"/>
          <w:numId w:val="14"/>
        </w:numPr>
        <w:spacing w:line="360" w:lineRule="auto"/>
      </w:pPr>
      <w:r w:rsidRPr="002C4EDD">
        <w:t>Loại hình kinh doanh cung cấp dịch vụ</w:t>
      </w:r>
      <w:r>
        <w:t>?</w:t>
      </w:r>
    </w:p>
    <w:p w14:paraId="034DDF54" w14:textId="1D1434D3" w:rsidR="002C4EDD" w:rsidRDefault="002C4EDD" w:rsidP="00926FF0">
      <w:pPr>
        <w:pStyle w:val="ListParagraph"/>
        <w:numPr>
          <w:ilvl w:val="0"/>
          <w:numId w:val="14"/>
        </w:numPr>
        <w:spacing w:line="360" w:lineRule="auto"/>
      </w:pPr>
      <w:r w:rsidRPr="002C4EDD">
        <w:t>Các dịch vụ khác cùng do nhà cung cấp dịch vụ này cung cấp?</w:t>
      </w:r>
    </w:p>
    <w:p w14:paraId="6BDFECC2" w14:textId="6D174811" w:rsidR="002C4EDD" w:rsidRDefault="002C4EDD" w:rsidP="00926FF0">
      <w:pPr>
        <w:pStyle w:val="ListParagraph"/>
        <w:numPr>
          <w:ilvl w:val="0"/>
          <w:numId w:val="14"/>
        </w:numPr>
        <w:spacing w:line="360" w:lineRule="auto"/>
      </w:pPr>
      <w:r w:rsidRPr="002C4EDD">
        <w:t>Dịch vụ này sẽ cung cấp với chất l</w:t>
      </w:r>
      <w:r>
        <w:t>ư</w:t>
      </w:r>
      <w:r w:rsidRPr="002C4EDD">
        <w:t>ợng dịch vụ nh</w:t>
      </w:r>
      <w:r>
        <w:t>ư</w:t>
      </w:r>
      <w:r w:rsidRPr="002C4EDD">
        <w:t xml:space="preserve"> thế nào?</w:t>
      </w:r>
    </w:p>
    <w:p w14:paraId="22A2A73D" w14:textId="3F71747D" w:rsidR="002C4EDD" w:rsidRDefault="002C4EDD" w:rsidP="00926FF0">
      <w:pPr>
        <w:pStyle w:val="ListParagraph"/>
        <w:numPr>
          <w:ilvl w:val="0"/>
          <w:numId w:val="14"/>
        </w:numPr>
        <w:spacing w:line="360" w:lineRule="auto"/>
      </w:pPr>
      <w:r w:rsidRPr="002C4EDD">
        <w:t>Đây là dịch vụ miễn phí hay có thu phí ?</w:t>
      </w:r>
    </w:p>
    <w:p w14:paraId="7E8EADA2" w14:textId="0E9884B3" w:rsidR="002C4EDD" w:rsidRDefault="002C4EDD" w:rsidP="00926FF0">
      <w:pPr>
        <w:pStyle w:val="Heading3"/>
        <w:numPr>
          <w:ilvl w:val="1"/>
          <w:numId w:val="15"/>
        </w:numPr>
        <w:spacing w:line="360" w:lineRule="auto"/>
        <w:ind w:left="900" w:hanging="540"/>
      </w:pPr>
      <w:bookmarkStart w:id="12" w:name="_Toc28993122"/>
      <w:r w:rsidRPr="002C4EDD">
        <w:t>Universal Discovery Description and Intergration</w:t>
      </w:r>
      <w:bookmarkEnd w:id="12"/>
    </w:p>
    <w:p w14:paraId="0C278140" w14:textId="20E43AFB" w:rsidR="002C4EDD" w:rsidRDefault="002C4EDD" w:rsidP="00926FF0">
      <w:pPr>
        <w:pStyle w:val="Heading4"/>
        <w:numPr>
          <w:ilvl w:val="2"/>
          <w:numId w:val="15"/>
        </w:numPr>
        <w:spacing w:line="360" w:lineRule="auto"/>
        <w:ind w:left="1080"/>
      </w:pPr>
      <w:r>
        <w:t>Khái niệm UDDI</w:t>
      </w:r>
    </w:p>
    <w:p w14:paraId="42E5DD08" w14:textId="4E523C6A" w:rsidR="002C4EDD" w:rsidRDefault="002C4EDD" w:rsidP="006F1D63">
      <w:pPr>
        <w:spacing w:line="360" w:lineRule="auto"/>
        <w:ind w:firstLine="360"/>
      </w:pPr>
      <w:r w:rsidRPr="002C4EDD">
        <w:t>UDDI là một chuẩn công nghiệp cho việc công bố và tìm kiếm thông tin về Web Service. Nó định nghĩa một khung thông tin cho phép bạn mô tả và phân loại tổ chức của bạn, dịch vụ của nó và những chi tiết k</w:t>
      </w:r>
      <w:r>
        <w:t>ỹ</w:t>
      </w:r>
      <w:r w:rsidRPr="002C4EDD">
        <w:t xml:space="preserve"> thuật về giao diện của Web Service mà bạn trình bày. Khung thông tin này cho phép bạn phát hiện dịch vụ một cách thích hợp, hay giao diện của một kiểu đặc biệt, một loại hay của một hàm.</w:t>
      </w:r>
    </w:p>
    <w:p w14:paraId="43E49ADB" w14:textId="30E22727" w:rsidR="002C4EDD" w:rsidRDefault="002C4EDD" w:rsidP="00926FF0">
      <w:pPr>
        <w:pStyle w:val="Heading4"/>
        <w:numPr>
          <w:ilvl w:val="2"/>
          <w:numId w:val="15"/>
        </w:numPr>
        <w:spacing w:line="360" w:lineRule="auto"/>
        <w:ind w:left="1080"/>
      </w:pPr>
      <w:r>
        <w:lastRenderedPageBreak/>
        <w:t>Nội dung của thư mục UDDI</w:t>
      </w:r>
    </w:p>
    <w:p w14:paraId="164F4CF2" w14:textId="4CC50265" w:rsidR="002C4EDD" w:rsidRDefault="002C4EDD" w:rsidP="006F1D63">
      <w:pPr>
        <w:spacing w:line="360" w:lineRule="auto"/>
        <w:ind w:firstLine="360"/>
      </w:pPr>
      <w:r w:rsidRPr="002C4EDD">
        <w:t>Một nội dung th</w:t>
      </w:r>
      <w:r>
        <w:t>ư</w:t>
      </w:r>
      <w:r w:rsidRPr="002C4EDD">
        <w:t xml:space="preserve"> mục UDDI là một tệp XML mô tả một nghiệp vụ và các dịch vụ nó chào.</w:t>
      </w:r>
      <w:r>
        <w:t xml:space="preserve"> </w:t>
      </w:r>
      <w:r w:rsidRPr="002C4EDD">
        <w:t>Có 3 phần đối với một nội dung trong th</w:t>
      </w:r>
      <w:r>
        <w:t>ư</w:t>
      </w:r>
      <w:r w:rsidRPr="002C4EDD">
        <w:t xml:space="preserve"> mục UDDI, đó là:</w:t>
      </w:r>
    </w:p>
    <w:p w14:paraId="5F7641FD" w14:textId="77777777" w:rsidR="002C4EDD" w:rsidRDefault="002C4EDD" w:rsidP="006F1D63">
      <w:pPr>
        <w:spacing w:line="360" w:lineRule="auto"/>
        <w:ind w:firstLine="360"/>
      </w:pPr>
      <w:r w:rsidRPr="002C4EDD">
        <w:rPr>
          <w:b/>
          <w:bCs/>
        </w:rPr>
        <w:t>Trang vàng -Yellow pages:</w:t>
      </w:r>
      <w:r w:rsidRPr="002C4EDD">
        <w:t xml:space="preserve"> mô tả công ty chào dịch vụ: tên, địa chỉ, các thông tin liên hệ.</w:t>
      </w:r>
    </w:p>
    <w:p w14:paraId="1AD6A959" w14:textId="637CFB63" w:rsidR="002C4EDD" w:rsidRDefault="002C4EDD" w:rsidP="006F1D63">
      <w:pPr>
        <w:spacing w:line="360" w:lineRule="auto"/>
        <w:ind w:firstLine="360"/>
      </w:pPr>
      <w:r w:rsidRPr="002C4EDD">
        <w:rPr>
          <w:b/>
          <w:bCs/>
        </w:rPr>
        <w:t>Trang vàng -Yellow pages:</w:t>
      </w:r>
      <w:r w:rsidRPr="002C4EDD">
        <w:t xml:space="preserve"> chứa thông tin mô tả Web Service theo những chủng loại khác nhau. Những thông tin này cho phép các đối t</w:t>
      </w:r>
      <w:r>
        <w:t>ư</w:t>
      </w:r>
      <w:r w:rsidRPr="002C4EDD">
        <w:t>ợng thấy Web Service theo từng chủng loại của nó.</w:t>
      </w:r>
    </w:p>
    <w:p w14:paraId="6F04E399" w14:textId="3CF9B914" w:rsidR="002C4EDD" w:rsidRDefault="002C4EDD" w:rsidP="006F1D63">
      <w:pPr>
        <w:spacing w:line="360" w:lineRule="auto"/>
        <w:ind w:firstLine="360"/>
      </w:pPr>
      <w:r w:rsidRPr="002C4EDD">
        <w:rPr>
          <w:b/>
          <w:bCs/>
        </w:rPr>
        <w:t>Trang xanh-Green Pages:</w:t>
      </w:r>
      <w:r w:rsidRPr="002C4EDD">
        <w:t xml:space="preserve"> mô tả giao diện đối với dịch vụ một cách đầy đủ chi tiết cho ai đó có thể viết một ứng dụng sử dụng dịch vụ Web Service này.</w:t>
      </w:r>
    </w:p>
    <w:p w14:paraId="533E0CAE" w14:textId="010E0827" w:rsidR="002C4EDD" w:rsidRDefault="002C4EDD" w:rsidP="00926FF0">
      <w:pPr>
        <w:pStyle w:val="Heading4"/>
        <w:numPr>
          <w:ilvl w:val="2"/>
          <w:numId w:val="15"/>
        </w:numPr>
        <w:spacing w:line="360" w:lineRule="auto"/>
        <w:ind w:left="1080"/>
      </w:pPr>
      <w:r>
        <w:t>Cấu trúc sổ đăng ký UDDI</w:t>
      </w:r>
    </w:p>
    <w:p w14:paraId="125B7C90" w14:textId="212C8682" w:rsidR="002C4EDD" w:rsidRDefault="002C4EDD" w:rsidP="006F1D63">
      <w:pPr>
        <w:spacing w:line="360" w:lineRule="auto"/>
        <w:ind w:firstLine="360"/>
      </w:pPr>
      <w:r w:rsidRPr="002C4EDD">
        <w:t>UDDI  cung  cấp  4  cấu  trúc  dữ  liệu  mô  tả  dịch  vụ  mà  nó  đ</w:t>
      </w:r>
      <w:r>
        <w:t>ư</w:t>
      </w:r>
      <w:r w:rsidRPr="002C4EDD">
        <w:t>a  ra:</w:t>
      </w:r>
      <w:r>
        <w:t xml:space="preserve"> </w:t>
      </w:r>
      <w:r w:rsidRPr="002C4EDD">
        <w:t>BusinessEntity, BusinessService, BindingTemplate và tModels.</w:t>
      </w:r>
    </w:p>
    <w:p w14:paraId="4430E95E" w14:textId="5D9A2211" w:rsidR="0082160E" w:rsidRDefault="0082160E" w:rsidP="006F1D63">
      <w:pPr>
        <w:spacing w:line="360" w:lineRule="auto"/>
        <w:jc w:val="center"/>
      </w:pPr>
      <w:r w:rsidRPr="0082160E">
        <w:rPr>
          <w:noProof/>
        </w:rPr>
        <w:drawing>
          <wp:inline distT="0" distB="0" distL="0" distR="0" wp14:anchorId="061EAC92" wp14:editId="379F4BA8">
            <wp:extent cx="3800475" cy="32766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0475" cy="3276600"/>
                    </a:xfrm>
                    <a:prstGeom prst="rect">
                      <a:avLst/>
                    </a:prstGeom>
                  </pic:spPr>
                </pic:pic>
              </a:graphicData>
            </a:graphic>
          </wp:inline>
        </w:drawing>
      </w:r>
    </w:p>
    <w:p w14:paraId="7D19CB2D" w14:textId="7B3B27D5" w:rsidR="0082160E" w:rsidRDefault="00D33BC9" w:rsidP="006F1D63">
      <w:pPr>
        <w:spacing w:line="360" w:lineRule="auto"/>
        <w:jc w:val="center"/>
      </w:pPr>
      <w:r>
        <w:t>Hình 8</w:t>
      </w:r>
      <w:r w:rsidR="008A5F19">
        <w:t>.</w:t>
      </w:r>
      <w:r>
        <w:t xml:space="preserve"> Mô hình UDDI</w:t>
      </w:r>
    </w:p>
    <w:p w14:paraId="407E8993" w14:textId="612C91E0" w:rsidR="00230B0E" w:rsidRDefault="00230B0E" w:rsidP="006F1D63">
      <w:pPr>
        <w:spacing w:line="360" w:lineRule="auto"/>
        <w:ind w:firstLine="360"/>
      </w:pPr>
      <w:r w:rsidRPr="00230B0E">
        <w:t>Như hình trên, cấu trúc thông tin bao gồm :</w:t>
      </w:r>
    </w:p>
    <w:p w14:paraId="7A978879" w14:textId="39E31C38" w:rsidR="002C4EDD" w:rsidRDefault="002C4EDD" w:rsidP="00926FF0">
      <w:pPr>
        <w:pStyle w:val="ListParagraph"/>
        <w:numPr>
          <w:ilvl w:val="0"/>
          <w:numId w:val="17"/>
        </w:numPr>
        <w:spacing w:line="360" w:lineRule="auto"/>
        <w:ind w:left="720"/>
      </w:pPr>
      <w:r w:rsidRPr="00230B0E">
        <w:rPr>
          <w:b/>
          <w:bCs/>
        </w:rPr>
        <w:t>BusinessEntity:</w:t>
      </w:r>
      <w:r w:rsidRPr="002C4EDD">
        <w:t xml:space="preserve"> mô tả nhà cung cấp dịch vụ, mỗi BusinessEntity có thể có nhiều cấu trúc BusinessService kết hợp với nó.</w:t>
      </w:r>
    </w:p>
    <w:p w14:paraId="58BE54AD" w14:textId="22F427A4" w:rsidR="00775172" w:rsidRDefault="00775172" w:rsidP="006F1D63">
      <w:pPr>
        <w:spacing w:line="360" w:lineRule="auto"/>
        <w:ind w:firstLine="360"/>
      </w:pPr>
      <w:r w:rsidRPr="00775172">
        <w:lastRenderedPageBreak/>
        <w:t>Mỗi doanh nghiệp được cấp một định danh duy nhất, ví dụ như số D-U-N-S.</w:t>
      </w:r>
    </w:p>
    <w:p w14:paraId="166A4274" w14:textId="38F733AE" w:rsidR="002C4EDD" w:rsidRDefault="002C4EDD" w:rsidP="00926FF0">
      <w:pPr>
        <w:pStyle w:val="ListParagraph"/>
        <w:numPr>
          <w:ilvl w:val="0"/>
          <w:numId w:val="17"/>
        </w:numPr>
        <w:spacing w:line="360" w:lineRule="auto"/>
        <w:ind w:left="720"/>
      </w:pPr>
      <w:r w:rsidRPr="00230B0E">
        <w:rPr>
          <w:b/>
          <w:bCs/>
        </w:rPr>
        <w:t>BusinessService:</w:t>
      </w:r>
      <w:r w:rsidRPr="002C4EDD">
        <w:t xml:space="preserve"> </w:t>
      </w:r>
      <w:r w:rsidR="00CD32A8" w:rsidRPr="00CD32A8">
        <w:t xml:space="preserve">Liên kết với mỗi </w:t>
      </w:r>
      <w:r w:rsidR="00CD32A8">
        <w:t>B</w:t>
      </w:r>
      <w:r w:rsidR="00CD32A8" w:rsidRPr="00CD32A8">
        <w:t>usiness</w:t>
      </w:r>
      <w:r w:rsidR="00CD32A8">
        <w:t>E</w:t>
      </w:r>
      <w:r w:rsidR="00CD32A8" w:rsidRPr="00CD32A8">
        <w:t xml:space="preserve">ntity là một danh sách các </w:t>
      </w:r>
      <w:r w:rsidR="00CD32A8">
        <w:t>B</w:t>
      </w:r>
      <w:r w:rsidR="00CD32A8" w:rsidRPr="00CD32A8">
        <w:t>usiness</w:t>
      </w:r>
      <w:r w:rsidR="00CD32A8">
        <w:t>S</w:t>
      </w:r>
      <w:r w:rsidR="00CD32A8" w:rsidRPr="00CD32A8">
        <w:t xml:space="preserve">ervice cung cấp bởi </w:t>
      </w:r>
      <w:r w:rsidR="00D17637">
        <w:t>B</w:t>
      </w:r>
      <w:r w:rsidR="00D17637" w:rsidRPr="00CD32A8">
        <w:t>usiness</w:t>
      </w:r>
      <w:r w:rsidR="00D17637">
        <w:t>E</w:t>
      </w:r>
      <w:r w:rsidR="00D17637" w:rsidRPr="00CD32A8">
        <w:t>ntity</w:t>
      </w:r>
      <w:r w:rsidR="00CD32A8" w:rsidRPr="00CD32A8">
        <w:t xml:space="preserve"> đó. Mỗi thành phần chứa thông tin mô tả về dịch vụ, về thông tin phân loại của dịch vụ và danh sách các </w:t>
      </w:r>
      <w:r w:rsidR="00D17637" w:rsidRPr="00CD32A8">
        <w:t>BindingTemplate</w:t>
      </w:r>
      <w:r w:rsidR="00CD32A8" w:rsidRPr="00CD32A8">
        <w:t xml:space="preserve"> liên quan đến thông tin kỹ thuật của dịch vụ. Mỗi </w:t>
      </w:r>
      <w:r w:rsidR="00D17637" w:rsidRPr="00CD32A8">
        <w:t>BusinessService</w:t>
      </w:r>
      <w:r w:rsidR="00CD32A8" w:rsidRPr="00CD32A8">
        <w:t xml:space="preserve"> cần có ít nhất một </w:t>
      </w:r>
      <w:r w:rsidR="00D17637" w:rsidRPr="00CD32A8">
        <w:t>BindingTemplate</w:t>
      </w:r>
      <w:r w:rsidR="00CD32A8" w:rsidRPr="00CD32A8">
        <w:t>.</w:t>
      </w:r>
    </w:p>
    <w:p w14:paraId="7C452B1A" w14:textId="41973662" w:rsidR="002C4EDD" w:rsidRDefault="002C4EDD" w:rsidP="00926FF0">
      <w:pPr>
        <w:pStyle w:val="ListParagraph"/>
        <w:numPr>
          <w:ilvl w:val="0"/>
          <w:numId w:val="17"/>
        </w:numPr>
        <w:spacing w:line="360" w:lineRule="auto"/>
        <w:ind w:left="720"/>
      </w:pPr>
      <w:r w:rsidRPr="00230B0E">
        <w:rPr>
          <w:b/>
          <w:bCs/>
        </w:rPr>
        <w:t>BindingTemplate:</w:t>
      </w:r>
      <w:r w:rsidRPr="002C4EDD">
        <w:t xml:space="preserve"> </w:t>
      </w:r>
      <w:r w:rsidR="00DE3CFB" w:rsidRPr="00DE3CFB">
        <w:t>Gắn với mỗi BusinessService là một danh sách các BindingTemplate cung cấp thông tin về địa điểm có thể tìm thấy Web Service và làm cách nào để sử dụng nó.</w:t>
      </w:r>
    </w:p>
    <w:p w14:paraId="610E2D5C" w14:textId="19FD6019" w:rsidR="00780E46" w:rsidRDefault="00780E46" w:rsidP="006F1D63">
      <w:pPr>
        <w:spacing w:line="360" w:lineRule="auto"/>
        <w:ind w:left="360"/>
      </w:pPr>
      <w:r w:rsidRPr="00780E46">
        <w:t>Một cấu trúc BindingTemplate mô tả thông tin interface của Web Service và các địa chỉ URL. Mỗi Binding</w:t>
      </w:r>
      <w:r>
        <w:t>T</w:t>
      </w:r>
      <w:r w:rsidRPr="00780E46">
        <w:t>emplate được định danh duy nhất thông qua số phát sinh tự động UUID lưu trong bindingKey.</w:t>
      </w:r>
    </w:p>
    <w:p w14:paraId="064A6E46" w14:textId="726EF590" w:rsidR="002C4EDD" w:rsidRDefault="002C4EDD" w:rsidP="00926FF0">
      <w:pPr>
        <w:pStyle w:val="ListParagraph"/>
        <w:numPr>
          <w:ilvl w:val="0"/>
          <w:numId w:val="17"/>
        </w:numPr>
        <w:spacing w:line="360" w:lineRule="auto"/>
        <w:ind w:left="720"/>
      </w:pPr>
      <w:r w:rsidRPr="00230B0E">
        <w:rPr>
          <w:b/>
          <w:bCs/>
        </w:rPr>
        <w:t>TModel (Technical Model-Mô hình kỹ thuật):</w:t>
      </w:r>
      <w:r w:rsidRPr="002C4EDD">
        <w:t xml:space="preserve"> </w:t>
      </w:r>
      <w:r w:rsidR="0044261E" w:rsidRPr="0044261E">
        <w:t>Mục đích của tModels là dùng để liên kết đến metadata bên ngoài UDDI. Thành phần quan trọng nhất của tModels là một URL trỏ đến một tài liệu mô tả thông tin metadata. Tài liệu này có thể là tài liệu bất kì HTML, Word, … tùy ý mô tả một đặc tả kỹ thuật nào đó, ví dụ như giao thức mạng, dạng thức trao đổi hoặc luật tuần tự mà thông thường nhất là file mô tả thông tin service WSDL. Có hai thuộc tính cơ bản bên trong một tModel :tModelKey đóng vai trò định danh duy nhất giữa các tModel với nhau và name dùng cung cấp một tên với đầy đủ ngữ nghĩa cho tModel.</w:t>
      </w:r>
    </w:p>
    <w:p w14:paraId="25CF887B" w14:textId="22729301" w:rsidR="001411A7" w:rsidRDefault="001411A7" w:rsidP="00926FF0">
      <w:pPr>
        <w:pStyle w:val="Heading2"/>
        <w:numPr>
          <w:ilvl w:val="0"/>
          <w:numId w:val="15"/>
        </w:numPr>
        <w:spacing w:line="360" w:lineRule="auto"/>
        <w:ind w:left="720" w:hanging="360"/>
      </w:pPr>
      <w:bookmarkStart w:id="13" w:name="_Toc28993123"/>
      <w:r>
        <w:t>Web Service hoạt động như thế nào?</w:t>
      </w:r>
      <w:bookmarkEnd w:id="13"/>
    </w:p>
    <w:p w14:paraId="0F2750CE" w14:textId="2DBB6DFE" w:rsidR="00A10F06" w:rsidRDefault="00A10F06" w:rsidP="00A10F06">
      <w:pPr>
        <w:spacing w:line="360" w:lineRule="auto"/>
        <w:ind w:firstLine="390"/>
      </w:pPr>
      <w:r>
        <w:t>Một ứng dụng Web Service bao gồm 2 thành phần: Client và Server giao tiếp với nhau qua giao thức HTTP.</w:t>
      </w:r>
    </w:p>
    <w:p w14:paraId="7253B437" w14:textId="3619385C" w:rsidR="00A10F06" w:rsidRDefault="00A10F06" w:rsidP="00926FF0">
      <w:pPr>
        <w:pStyle w:val="ListParagraph"/>
        <w:numPr>
          <w:ilvl w:val="0"/>
          <w:numId w:val="17"/>
        </w:numPr>
        <w:spacing w:line="360" w:lineRule="auto"/>
        <w:ind w:left="720"/>
      </w:pPr>
      <w:r>
        <w:t>Client gửi yêu cầu qua các lời gọi hàm thông qua HTTP Request đến Server.</w:t>
      </w:r>
    </w:p>
    <w:p w14:paraId="1035A9D4" w14:textId="0093F08D" w:rsidR="00A10F06" w:rsidRDefault="00A10F06" w:rsidP="00926FF0">
      <w:pPr>
        <w:pStyle w:val="ListParagraph"/>
        <w:numPr>
          <w:ilvl w:val="0"/>
          <w:numId w:val="17"/>
        </w:numPr>
        <w:spacing w:line="360" w:lineRule="auto"/>
        <w:ind w:left="720"/>
      </w:pPr>
      <w:r>
        <w:t>Server gửi các kết quả được thực thi các ở hàm thông qua HTTP Request.</w:t>
      </w:r>
    </w:p>
    <w:p w14:paraId="04CFA780" w14:textId="4A321C43" w:rsidR="00A10F06" w:rsidRDefault="00A10F06" w:rsidP="0041586E">
      <w:pPr>
        <w:spacing w:line="360" w:lineRule="auto"/>
        <w:ind w:firstLine="360"/>
      </w:pPr>
      <w:r>
        <w:t>Mô hình hoạt động của ứng dụng Web</w:t>
      </w:r>
      <w:r w:rsidR="0041586E">
        <w:t xml:space="preserve"> </w:t>
      </w:r>
      <w:r>
        <w:t>Service gồm 3 thành phần chính:</w:t>
      </w:r>
    </w:p>
    <w:p w14:paraId="2D597D18" w14:textId="77822E4F" w:rsidR="00A10F06" w:rsidRDefault="00A10F06" w:rsidP="00926FF0">
      <w:pPr>
        <w:pStyle w:val="ListParagraph"/>
        <w:numPr>
          <w:ilvl w:val="0"/>
          <w:numId w:val="22"/>
        </w:numPr>
        <w:spacing w:line="360" w:lineRule="auto"/>
        <w:ind w:left="0" w:firstLine="360"/>
      </w:pPr>
      <w:r w:rsidRPr="0041586E">
        <w:rPr>
          <w:b/>
          <w:bCs/>
        </w:rPr>
        <w:t>UDDI service registry:</w:t>
      </w:r>
      <w:r>
        <w:t xml:space="preserve"> Công cụ giúp nhà phát triển </w:t>
      </w:r>
      <w:r w:rsidR="0041586E">
        <w:t xml:space="preserve">Web Service </w:t>
      </w:r>
      <w:r>
        <w:t>công bố những thông tin về Web</w:t>
      </w:r>
      <w:r w:rsidR="0041586E">
        <w:t xml:space="preserve"> </w:t>
      </w:r>
      <w:r>
        <w:t xml:space="preserve">Service của mình cho cộng đồng các nhà phát triển ứng dụng. Người </w:t>
      </w:r>
      <w:r>
        <w:lastRenderedPageBreak/>
        <w:t>dùng sẽ dựa vào các thông tin này để sử dụng Web</w:t>
      </w:r>
      <w:r w:rsidR="0041586E">
        <w:t xml:space="preserve"> </w:t>
      </w:r>
      <w:r>
        <w:t>Service trong ứng dụng riêng của minh.</w:t>
      </w:r>
    </w:p>
    <w:p w14:paraId="5D20BFE8" w14:textId="58377F57" w:rsidR="00A10F06" w:rsidRDefault="0041586E" w:rsidP="00926FF0">
      <w:pPr>
        <w:pStyle w:val="ListParagraph"/>
        <w:numPr>
          <w:ilvl w:val="0"/>
          <w:numId w:val="22"/>
        </w:numPr>
        <w:spacing w:line="360" w:lineRule="auto"/>
        <w:ind w:left="0" w:firstLine="360"/>
      </w:pPr>
      <w:r w:rsidRPr="0041586E">
        <w:rPr>
          <w:b/>
          <w:bCs/>
        </w:rPr>
        <w:t>Web Service:</w:t>
      </w:r>
      <w:r>
        <w:t xml:space="preserve"> </w:t>
      </w:r>
      <w:r w:rsidR="00A10F06">
        <w:t>Chứa giao thức SOAP định dạng dữ liệu, tài liệu WSDL định nghĩa các hàm trong Web</w:t>
      </w:r>
      <w:r>
        <w:t xml:space="preserve"> </w:t>
      </w:r>
      <w:r w:rsidR="00A10F06">
        <w:t>Service, XML để xây dựng ứng dụng phân tán.</w:t>
      </w:r>
    </w:p>
    <w:p w14:paraId="4C6F1E58" w14:textId="73549331" w:rsidR="00A10F06" w:rsidRDefault="00A10F06" w:rsidP="00926FF0">
      <w:pPr>
        <w:pStyle w:val="ListParagraph"/>
        <w:numPr>
          <w:ilvl w:val="0"/>
          <w:numId w:val="22"/>
        </w:numPr>
        <w:spacing w:line="360" w:lineRule="auto"/>
        <w:ind w:left="0" w:firstLine="360"/>
      </w:pPr>
      <w:r w:rsidRPr="0041586E">
        <w:rPr>
          <w:b/>
          <w:bCs/>
        </w:rPr>
        <w:t>Applicantion Client:</w:t>
      </w:r>
      <w:r>
        <w:t xml:space="preserve"> Ứng dụng phía Client sử dụng Web</w:t>
      </w:r>
      <w:r w:rsidR="0041586E">
        <w:t xml:space="preserve"> </w:t>
      </w:r>
      <w:r>
        <w:t>Service xây dựng riêng cho mình</w:t>
      </w:r>
      <w:r w:rsidR="0041586E">
        <w:t>.</w:t>
      </w:r>
    </w:p>
    <w:p w14:paraId="207E4663" w14:textId="20BD056D" w:rsidR="001411A7" w:rsidRDefault="00A10F06" w:rsidP="00A10F06">
      <w:pPr>
        <w:spacing w:line="360" w:lineRule="auto"/>
      </w:pPr>
      <w:r>
        <w:t>Cách thức hoạt động có thể mô tả như sau: Đầu tiên, Applicantion Client cần truy vấn các mẫu tin.</w:t>
      </w:r>
    </w:p>
    <w:p w14:paraId="0E85D954" w14:textId="7EA0CD65" w:rsidR="009C3D66" w:rsidRDefault="009C3D66" w:rsidP="009C3D66">
      <w:pPr>
        <w:spacing w:line="360" w:lineRule="auto"/>
        <w:jc w:val="center"/>
      </w:pPr>
      <w:r>
        <w:rPr>
          <w:noProof/>
        </w:rPr>
        <w:drawing>
          <wp:inline distT="0" distB="0" distL="0" distR="0" wp14:anchorId="7F1A2CBB" wp14:editId="75263E3A">
            <wp:extent cx="5943600" cy="40030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03040"/>
                    </a:xfrm>
                    <a:prstGeom prst="rect">
                      <a:avLst/>
                    </a:prstGeom>
                    <a:noFill/>
                    <a:ln>
                      <a:noFill/>
                    </a:ln>
                  </pic:spPr>
                </pic:pic>
              </a:graphicData>
            </a:graphic>
          </wp:inline>
        </w:drawing>
      </w:r>
    </w:p>
    <w:p w14:paraId="79F48783" w14:textId="6E926ABE" w:rsidR="009C3D66" w:rsidRDefault="00B558C2" w:rsidP="009C3D66">
      <w:pPr>
        <w:spacing w:line="360" w:lineRule="auto"/>
        <w:jc w:val="center"/>
      </w:pPr>
      <w:r>
        <w:t>Hình 9</w:t>
      </w:r>
      <w:r w:rsidR="008A5F19">
        <w:t>.</w:t>
      </w:r>
      <w:r w:rsidR="00B92598">
        <w:t xml:space="preserve"> Mô hình hoạt động của Web Service</w:t>
      </w:r>
    </w:p>
    <w:p w14:paraId="70242EC6" w14:textId="31A9A4C9" w:rsidR="00B01030" w:rsidRDefault="00B01030" w:rsidP="00B01030">
      <w:pPr>
        <w:spacing w:line="360" w:lineRule="auto"/>
        <w:ind w:firstLine="390"/>
      </w:pPr>
      <w:r w:rsidRPr="00B01030">
        <w:t>UDDI theo 1 thông tin nào đó (chẳng hạn tên loại) để xác định Web</w:t>
      </w:r>
      <w:r>
        <w:t xml:space="preserve"> </w:t>
      </w:r>
      <w:r w:rsidRPr="00B01030">
        <w:t>Service cần tìm. Khi đã xác định được Web</w:t>
      </w:r>
      <w:r>
        <w:t xml:space="preserve"> </w:t>
      </w:r>
      <w:r w:rsidRPr="00B01030">
        <w:t>Service cần cho ứng dụng, Client có thế lấy thông tin về địa chỉ của tài liệu WSDL của Web</w:t>
      </w:r>
      <w:r>
        <w:t xml:space="preserve"> </w:t>
      </w:r>
      <w:r w:rsidRPr="00B01030">
        <w:t>Service này dựa trên mẫu tin UDDI. Tài liệu WSDL sẽ mô tả cách thức liên lạc với Web</w:t>
      </w:r>
      <w:r>
        <w:t xml:space="preserve"> </w:t>
      </w:r>
      <w:r w:rsidRPr="00B01030">
        <w:t>Service, định dạng gói tin truy vấn và phản hồi. Dựa vào những thông tin này, Client có thể tạo những gói tin SOAP tương ứng để liên lạc với Service.</w:t>
      </w:r>
    </w:p>
    <w:p w14:paraId="54237E06" w14:textId="3BC9BE98" w:rsidR="00507733" w:rsidRDefault="00507733" w:rsidP="00507733">
      <w:pPr>
        <w:spacing w:line="360" w:lineRule="auto"/>
      </w:pPr>
      <w:r w:rsidRPr="00507733">
        <w:rPr>
          <w:noProof/>
        </w:rPr>
        <w:lastRenderedPageBreak/>
        <w:drawing>
          <wp:inline distT="0" distB="0" distL="0" distR="0" wp14:anchorId="19085C40" wp14:editId="572E1AE0">
            <wp:extent cx="5876925" cy="3924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76925" cy="3924300"/>
                    </a:xfrm>
                    <a:prstGeom prst="rect">
                      <a:avLst/>
                    </a:prstGeom>
                  </pic:spPr>
                </pic:pic>
              </a:graphicData>
            </a:graphic>
          </wp:inline>
        </w:drawing>
      </w:r>
    </w:p>
    <w:p w14:paraId="45A1A2C9" w14:textId="273CCC0A" w:rsidR="00852B67" w:rsidRDefault="00852B67" w:rsidP="008A5F19">
      <w:pPr>
        <w:spacing w:line="360" w:lineRule="auto"/>
        <w:jc w:val="center"/>
      </w:pPr>
      <w:r>
        <w:t>Hình 10</w:t>
      </w:r>
      <w:r w:rsidR="008A5F19">
        <w:t>.</w:t>
      </w:r>
      <w:r>
        <w:t xml:space="preserve"> Cách thức hoạt động của Web Service</w:t>
      </w:r>
    </w:p>
    <w:p w14:paraId="6A01840E" w14:textId="3702083E" w:rsidR="00656B3A" w:rsidRDefault="00656B3A" w:rsidP="00926FF0">
      <w:pPr>
        <w:pStyle w:val="Heading2"/>
        <w:numPr>
          <w:ilvl w:val="0"/>
          <w:numId w:val="15"/>
        </w:numPr>
        <w:ind w:left="720" w:hanging="360"/>
      </w:pPr>
      <w:bookmarkStart w:id="14" w:name="_Toc28993124"/>
      <w:r>
        <w:t>Các loại Web Service</w:t>
      </w:r>
      <w:bookmarkEnd w:id="14"/>
    </w:p>
    <w:p w14:paraId="799DD9FE" w14:textId="1152C8B1" w:rsidR="00E00B55" w:rsidRDefault="00E00B55" w:rsidP="00E00B55">
      <w:pPr>
        <w:ind w:firstLine="360"/>
      </w:pPr>
      <w:r>
        <w:t>Có 2 loại web service chính:</w:t>
      </w:r>
    </w:p>
    <w:p w14:paraId="37C0E7B9" w14:textId="6A848594" w:rsidR="00E00B55" w:rsidRDefault="00E00B55" w:rsidP="00926FF0">
      <w:pPr>
        <w:pStyle w:val="ListParagraph"/>
        <w:numPr>
          <w:ilvl w:val="0"/>
          <w:numId w:val="23"/>
        </w:numPr>
      </w:pPr>
      <w:r>
        <w:t xml:space="preserve">SOAP </w:t>
      </w:r>
      <w:r w:rsidR="007B49B3">
        <w:t>Web Services.</w:t>
      </w:r>
    </w:p>
    <w:p w14:paraId="6402F19C" w14:textId="6312BFB2" w:rsidR="00656B3A" w:rsidRDefault="00E00B55" w:rsidP="00926FF0">
      <w:pPr>
        <w:pStyle w:val="ListParagraph"/>
        <w:numPr>
          <w:ilvl w:val="0"/>
          <w:numId w:val="23"/>
        </w:numPr>
      </w:pPr>
      <w:r>
        <w:t xml:space="preserve">RESTful </w:t>
      </w:r>
      <w:r w:rsidR="007B49B3">
        <w:t>Web Services.</w:t>
      </w:r>
    </w:p>
    <w:p w14:paraId="07015A9E" w14:textId="6A0FB17C" w:rsidR="007B49B3" w:rsidRDefault="00B1461F" w:rsidP="00926FF0">
      <w:pPr>
        <w:pStyle w:val="Heading3"/>
        <w:numPr>
          <w:ilvl w:val="1"/>
          <w:numId w:val="15"/>
        </w:numPr>
        <w:ind w:left="900" w:hanging="540"/>
      </w:pPr>
      <w:bookmarkStart w:id="15" w:name="_Toc28993125"/>
      <w:r w:rsidRPr="00B1461F">
        <w:t>SOAP Web Service là gì?</w:t>
      </w:r>
      <w:bookmarkEnd w:id="15"/>
    </w:p>
    <w:p w14:paraId="5DAB58F6" w14:textId="77777777" w:rsidR="00D120F1" w:rsidRDefault="00D120F1" w:rsidP="00D120F1">
      <w:pPr>
        <w:spacing w:line="360" w:lineRule="auto"/>
        <w:ind w:firstLine="360"/>
      </w:pPr>
      <w:r>
        <w:t xml:space="preserve">SOAP là viết tắt của </w:t>
      </w:r>
      <w:r w:rsidRPr="00D120F1">
        <w:rPr>
          <w:b/>
          <w:bCs/>
        </w:rPr>
        <w:t>S</w:t>
      </w:r>
      <w:r>
        <w:t xml:space="preserve">imple </w:t>
      </w:r>
      <w:r w:rsidRPr="00D120F1">
        <w:rPr>
          <w:b/>
          <w:bCs/>
        </w:rPr>
        <w:t>O</w:t>
      </w:r>
      <w:r>
        <w:t xml:space="preserve">bject </w:t>
      </w:r>
      <w:r w:rsidRPr="00D120F1">
        <w:rPr>
          <w:b/>
          <w:bCs/>
        </w:rPr>
        <w:t>A</w:t>
      </w:r>
      <w:r>
        <w:t xml:space="preserve">ccess </w:t>
      </w:r>
      <w:r w:rsidRPr="00D120F1">
        <w:rPr>
          <w:b/>
          <w:bCs/>
        </w:rPr>
        <w:t>P</w:t>
      </w:r>
      <w:r>
        <w:t>rotocol.</w:t>
      </w:r>
    </w:p>
    <w:p w14:paraId="4F54D1FA" w14:textId="65E06C7A" w:rsidR="008A5F19" w:rsidRPr="008A5F19" w:rsidRDefault="00D120F1" w:rsidP="008A5F19">
      <w:pPr>
        <w:spacing w:line="360" w:lineRule="auto"/>
        <w:ind w:firstLine="360"/>
      </w:pPr>
      <w:r>
        <w:t xml:space="preserve">SOAP (Simple Object Access Protocol) là giao thức sử dụng </w:t>
      </w:r>
      <w:r w:rsidRPr="00D120F1">
        <w:rPr>
          <w:b/>
          <w:bCs/>
        </w:rPr>
        <w:t>XML</w:t>
      </w:r>
      <w:r>
        <w:t xml:space="preserve"> để định nghĩa dữ liệu dạng thuần văn bản (plain text) thông qua HTTP. SOAP là cách mà Web Service sử dụng để truyền tải dữ liệu. Vì dựa trên XML nên SOAP là một giao thức không phụ thuộc platform cũng như bất kì ngôn ngữ lập trình nào. Chúng ta có thể viết bằng Java, PHP, .NET, … và triển khai trên Window, Linux, …</w:t>
      </w:r>
    </w:p>
    <w:p w14:paraId="0487ED99" w14:textId="1C2C4389" w:rsidR="00D120F1" w:rsidRDefault="00143695" w:rsidP="00926FF0">
      <w:pPr>
        <w:pStyle w:val="Heading3"/>
        <w:numPr>
          <w:ilvl w:val="1"/>
          <w:numId w:val="15"/>
        </w:numPr>
        <w:ind w:left="900" w:hanging="540"/>
      </w:pPr>
      <w:bookmarkStart w:id="16" w:name="_Toc28993126"/>
      <w:r w:rsidRPr="00143695">
        <w:t xml:space="preserve">RESTful </w:t>
      </w:r>
      <w:r w:rsidR="00EF1F9D" w:rsidRPr="00143695">
        <w:t xml:space="preserve">Web Service </w:t>
      </w:r>
      <w:r w:rsidRPr="00143695">
        <w:t>là gì?</w:t>
      </w:r>
      <w:bookmarkEnd w:id="16"/>
    </w:p>
    <w:p w14:paraId="5D88B036" w14:textId="4395DC52" w:rsidR="00AD0F37" w:rsidRDefault="00AD0F37" w:rsidP="00BB6B42">
      <w:pPr>
        <w:spacing w:line="360" w:lineRule="auto"/>
        <w:ind w:firstLine="360"/>
      </w:pPr>
      <w:r>
        <w:t xml:space="preserve">REST là viết tắt của </w:t>
      </w:r>
      <w:r w:rsidRPr="003D6168">
        <w:rPr>
          <w:b/>
          <w:bCs/>
        </w:rPr>
        <w:t>RE</w:t>
      </w:r>
      <w:r>
        <w:t xml:space="preserve">presentational </w:t>
      </w:r>
      <w:r w:rsidRPr="003D6168">
        <w:rPr>
          <w:b/>
          <w:bCs/>
        </w:rPr>
        <w:t>S</w:t>
      </w:r>
      <w:r>
        <w:t xml:space="preserve">tate </w:t>
      </w:r>
      <w:r w:rsidRPr="003D6168">
        <w:rPr>
          <w:b/>
          <w:bCs/>
        </w:rPr>
        <w:t>T</w:t>
      </w:r>
      <w:r>
        <w:t>ransfer</w:t>
      </w:r>
    </w:p>
    <w:p w14:paraId="375D7BB4" w14:textId="64398710" w:rsidR="00AD0F37" w:rsidRDefault="00AD0F37" w:rsidP="00BB6B42">
      <w:pPr>
        <w:spacing w:line="360" w:lineRule="auto"/>
        <w:ind w:firstLine="360"/>
      </w:pPr>
      <w:r>
        <w:t>REST là một loại kiến trúc phần mềm (architectural style), không phải là một protocol.</w:t>
      </w:r>
    </w:p>
    <w:p w14:paraId="21A113CA" w14:textId="10E2CC28" w:rsidR="00AD0F37" w:rsidRDefault="00AD0F37" w:rsidP="00BB6B42">
      <w:pPr>
        <w:spacing w:line="360" w:lineRule="auto"/>
        <w:ind w:firstLine="360"/>
      </w:pPr>
      <w:r>
        <w:lastRenderedPageBreak/>
        <w:t>RESTful Web Service là các Web Service được viết dựa trên kiến trúc REST. REST đã được sử dụng rộng rãi để thay thế cho các Web Service dựa trên SOAP và WSDL.</w:t>
      </w:r>
    </w:p>
    <w:p w14:paraId="5EF57498" w14:textId="73C83D1A" w:rsidR="00AD0F37" w:rsidRDefault="00AD0F37" w:rsidP="00BB6B42">
      <w:pPr>
        <w:spacing w:line="360" w:lineRule="auto"/>
        <w:ind w:firstLine="360"/>
      </w:pPr>
      <w:r>
        <w:t>Tương tự SOAP, REST cũng không phụ thuộc platform cũng như bất kì ngôn ngữ lập trình nào.</w:t>
      </w:r>
    </w:p>
    <w:p w14:paraId="14FD22B3" w14:textId="1067C730" w:rsidR="00AD0F37" w:rsidRDefault="00AD0F37" w:rsidP="00BB6B42">
      <w:pPr>
        <w:spacing w:line="360" w:lineRule="auto"/>
        <w:ind w:firstLine="360"/>
      </w:pPr>
      <w:r>
        <w:t>REST có thể sử dụng SOAP web service như một implement của nó.</w:t>
      </w:r>
    </w:p>
    <w:p w14:paraId="413F1754" w14:textId="1B933A32" w:rsidR="00AD0F37" w:rsidRDefault="00AD0F37" w:rsidP="00BB6B42">
      <w:pPr>
        <w:spacing w:line="360" w:lineRule="auto"/>
        <w:ind w:firstLine="360"/>
      </w:pPr>
      <w:r>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 Nếu tính theo số dịch vụ mạng sử dụng, REST đã nổi lên trong vài năm qua như là một mô hình thiết kế dịch vụ chiếm ưu thế. Trong thực tế, REST đã có những ảnh hưởng lớn và gần như thay thế SOAP và WSDL vì nó đơn giản và dễ sử dụng hơn rất nhiều.</w:t>
      </w:r>
    </w:p>
    <w:p w14:paraId="0E41390C" w14:textId="4A733D30" w:rsidR="00BB6B42" w:rsidRDefault="00BB6B42" w:rsidP="00BB6B42">
      <w:pPr>
        <w:spacing w:line="360" w:lineRule="auto"/>
        <w:ind w:firstLine="360"/>
      </w:pPr>
      <w:r>
        <w:t>REST tuân thủ 4 nguyên tắc thiết kế cơ bản sau:</w:t>
      </w:r>
    </w:p>
    <w:p w14:paraId="77364AB6" w14:textId="77777777" w:rsidR="00BB6B42" w:rsidRDefault="00BB6B42" w:rsidP="00926FF0">
      <w:pPr>
        <w:pStyle w:val="ListParagraph"/>
        <w:numPr>
          <w:ilvl w:val="0"/>
          <w:numId w:val="24"/>
        </w:numPr>
        <w:spacing w:line="360" w:lineRule="auto"/>
      </w:pPr>
      <w:r>
        <w:t>Sử dụng các phương thức HTTP một cách rõ ràng.</w:t>
      </w:r>
    </w:p>
    <w:p w14:paraId="78DD21A6" w14:textId="77777777" w:rsidR="00BB6B42" w:rsidRDefault="00BB6B42" w:rsidP="00926FF0">
      <w:pPr>
        <w:pStyle w:val="ListParagraph"/>
        <w:numPr>
          <w:ilvl w:val="0"/>
          <w:numId w:val="24"/>
        </w:numPr>
        <w:spacing w:line="360" w:lineRule="auto"/>
      </w:pPr>
      <w:r>
        <w:t>Phi trạng thái.</w:t>
      </w:r>
    </w:p>
    <w:p w14:paraId="5660CF1F" w14:textId="77777777" w:rsidR="00BB6B42" w:rsidRDefault="00BB6B42" w:rsidP="00926FF0">
      <w:pPr>
        <w:pStyle w:val="ListParagraph"/>
        <w:numPr>
          <w:ilvl w:val="0"/>
          <w:numId w:val="24"/>
        </w:numPr>
        <w:spacing w:line="360" w:lineRule="auto"/>
      </w:pPr>
      <w:r>
        <w:t>Hiển thị cấu trúc thư mục như các URls.</w:t>
      </w:r>
    </w:p>
    <w:p w14:paraId="7A2C5039" w14:textId="56B8A99C" w:rsidR="00BB6B42" w:rsidRDefault="00BB6B42" w:rsidP="00926FF0">
      <w:pPr>
        <w:pStyle w:val="ListParagraph"/>
        <w:numPr>
          <w:ilvl w:val="0"/>
          <w:numId w:val="24"/>
        </w:numPr>
        <w:spacing w:line="360" w:lineRule="auto"/>
      </w:pPr>
      <w:r>
        <w:t>Truyền tải JavaScript Object Notation (JSON), XML hoặc cả hai.</w:t>
      </w:r>
    </w:p>
    <w:p w14:paraId="054F9F24" w14:textId="59144AE1" w:rsidR="009031F9" w:rsidRDefault="00F1486E" w:rsidP="00926FF0">
      <w:pPr>
        <w:pStyle w:val="Heading4"/>
        <w:numPr>
          <w:ilvl w:val="2"/>
          <w:numId w:val="15"/>
        </w:numPr>
        <w:ind w:left="1080"/>
      </w:pPr>
      <w:r w:rsidRPr="00F1486E">
        <w:t>Sử dụng các phương thức HTTP một cách rõ ràng</w:t>
      </w:r>
    </w:p>
    <w:p w14:paraId="0A0C452B" w14:textId="6B205BC8" w:rsidR="00B81C6E" w:rsidRDefault="00B81C6E" w:rsidP="00B81C6E">
      <w:pPr>
        <w:spacing w:line="360" w:lineRule="auto"/>
        <w:ind w:firstLine="360"/>
      </w:pPr>
      <w:r>
        <w:t>REST đặt ra một quy tắc đòi hỏi lập trình viên xác định rõ hành động của service thông qua các phương thức của HTTP.</w:t>
      </w:r>
    </w:p>
    <w:p w14:paraId="7A8975E6" w14:textId="74D1BAB1" w:rsidR="00B81C6E" w:rsidRDefault="00B81C6E" w:rsidP="00B81C6E">
      <w:pPr>
        <w:spacing w:line="360" w:lineRule="auto"/>
        <w:ind w:firstLine="360"/>
      </w:pPr>
      <w:r>
        <w:t xml:space="preserve">Các hành động của một </w:t>
      </w:r>
      <w:r w:rsidR="0007339D">
        <w:t xml:space="preserve">Web Service </w:t>
      </w:r>
      <w:r>
        <w:t>thông thường bao gồm tạo dữ liệu (</w:t>
      </w:r>
      <w:r w:rsidRPr="0007339D">
        <w:rPr>
          <w:b/>
          <w:bCs/>
        </w:rPr>
        <w:t>C</w:t>
      </w:r>
      <w:r>
        <w:t>reate), lấy dữ liệu (</w:t>
      </w:r>
      <w:r w:rsidRPr="0007339D">
        <w:rPr>
          <w:b/>
          <w:bCs/>
        </w:rPr>
        <w:t>R</w:t>
      </w:r>
      <w:r>
        <w:t>ead),cập nhập dữ liệu (</w:t>
      </w:r>
      <w:r w:rsidRPr="0007339D">
        <w:rPr>
          <w:b/>
          <w:bCs/>
        </w:rPr>
        <w:t>U</w:t>
      </w:r>
      <w:r>
        <w:t>pdate) hoặc xóa dữ liệu (</w:t>
      </w:r>
      <w:r w:rsidRPr="0007339D">
        <w:rPr>
          <w:b/>
          <w:bCs/>
        </w:rPr>
        <w:t>D</w:t>
      </w:r>
      <w:r>
        <w:t xml:space="preserve">elete). Các hành động này còn được gọi là </w:t>
      </w:r>
      <w:r w:rsidRPr="0007339D">
        <w:rPr>
          <w:b/>
          <w:bCs/>
        </w:rPr>
        <w:t>CRUD</w:t>
      </w:r>
      <w:r>
        <w:t>.</w:t>
      </w:r>
    </w:p>
    <w:p w14:paraId="599C0728" w14:textId="3E51809A" w:rsidR="00F442E8" w:rsidRDefault="00F442E8" w:rsidP="00F442E8">
      <w:pPr>
        <w:spacing w:line="360" w:lineRule="auto"/>
        <w:ind w:firstLine="360"/>
      </w:pPr>
      <w:r>
        <w:t xml:space="preserve">Thiết lập một ánh xạ 1-1 giữa các hành động (CRUD) và các phương thức </w:t>
      </w:r>
      <w:r w:rsidRPr="00F442E8">
        <w:rPr>
          <w:b/>
          <w:bCs/>
        </w:rPr>
        <w:t>HTTP</w:t>
      </w:r>
      <w:r>
        <w:t>:</w:t>
      </w:r>
    </w:p>
    <w:p w14:paraId="51CB6D1C" w14:textId="164F872C" w:rsidR="00F442E8" w:rsidRDefault="00F442E8" w:rsidP="00926FF0">
      <w:pPr>
        <w:pStyle w:val="ListParagraph"/>
        <w:numPr>
          <w:ilvl w:val="0"/>
          <w:numId w:val="25"/>
        </w:numPr>
        <w:spacing w:line="360" w:lineRule="auto"/>
      </w:pPr>
      <w:r>
        <w:t>POST: để tạo một tài nguyên trên Server.</w:t>
      </w:r>
    </w:p>
    <w:p w14:paraId="0425B460" w14:textId="04015351" w:rsidR="00F442E8" w:rsidRDefault="00F442E8" w:rsidP="00926FF0">
      <w:pPr>
        <w:pStyle w:val="ListParagraph"/>
        <w:numPr>
          <w:ilvl w:val="0"/>
          <w:numId w:val="25"/>
        </w:numPr>
        <w:spacing w:line="360" w:lineRule="auto"/>
      </w:pPr>
      <w:r>
        <w:t>GET: để truy xuất một tài nguyên.</w:t>
      </w:r>
    </w:p>
    <w:p w14:paraId="35857B40" w14:textId="367CF364" w:rsidR="00F442E8" w:rsidRDefault="00F442E8" w:rsidP="00926FF0">
      <w:pPr>
        <w:pStyle w:val="ListParagraph"/>
        <w:numPr>
          <w:ilvl w:val="0"/>
          <w:numId w:val="25"/>
        </w:numPr>
        <w:spacing w:line="360" w:lineRule="auto"/>
      </w:pPr>
      <w:r>
        <w:t>PUT: để thay đổi trạng thái một tài nguyên hoặc để cập nhật nó.</w:t>
      </w:r>
    </w:p>
    <w:p w14:paraId="2CF4204C" w14:textId="07E528FB" w:rsidR="00F442E8" w:rsidRDefault="00F442E8" w:rsidP="00926FF0">
      <w:pPr>
        <w:pStyle w:val="ListParagraph"/>
        <w:numPr>
          <w:ilvl w:val="0"/>
          <w:numId w:val="25"/>
        </w:numPr>
        <w:spacing w:line="360" w:lineRule="auto"/>
      </w:pPr>
      <w:r>
        <w:t>DELETE: để huỷ bỏ hoặc xoá một tài nguyên.</w:t>
      </w:r>
    </w:p>
    <w:p w14:paraId="7D61DD14" w14:textId="1B208BD5" w:rsidR="009D619D" w:rsidRDefault="009D619D" w:rsidP="009D619D">
      <w:pPr>
        <w:spacing w:line="360" w:lineRule="auto"/>
        <w:ind w:firstLine="390"/>
      </w:pPr>
      <w:r w:rsidRPr="009D619D">
        <w:lastRenderedPageBreak/>
        <w:t>Lưu ý: các nguyên tắc ở trên là không bắt buộc, trên thực tế chúng ta có thể sử dụng phương thức GET để yêu cầu lấy, tạo, sửa hoặc xóa dữ liệu trên Server. Tuy nhiên, REST đưa ra các nguyên tắc ở trên mục đích đưa mọi thứ trở lên rõ ràng và dễ hiểu.</w:t>
      </w:r>
    </w:p>
    <w:p w14:paraId="4AA11E27" w14:textId="43221816" w:rsidR="002C6C36" w:rsidRDefault="00350574" w:rsidP="00926FF0">
      <w:pPr>
        <w:pStyle w:val="Heading4"/>
        <w:numPr>
          <w:ilvl w:val="2"/>
          <w:numId w:val="15"/>
        </w:numPr>
        <w:spacing w:line="360" w:lineRule="auto"/>
        <w:ind w:left="1080"/>
      </w:pPr>
      <w:r w:rsidRPr="00350574">
        <w:t>Phi trạng thái (Stateless)</w:t>
      </w:r>
    </w:p>
    <w:p w14:paraId="52AE5D69" w14:textId="466057A7" w:rsidR="0092780D" w:rsidRDefault="0092780D" w:rsidP="0092780D">
      <w:pPr>
        <w:spacing w:line="360" w:lineRule="auto"/>
        <w:ind w:firstLine="360"/>
      </w:pPr>
      <w:r>
        <w:t>Một đặc điểm của REST là phi trạng thái (stateless), có nghĩa là nó không lưu giữ thông tin của client. Chẳng hạn bạn vừa gửi yêu cầu để xem trang thứ hai của một tài liệu, và bây giờ bạn muốn xem trang tiếp theo (sẽ là trang ba). REST không lưu trữ lại thông tin rằng trước đó nó đã phục vụ bạn trang số hai. Điều đó có nghĩa là REST không quản lý phiên làm việc (Session).</w:t>
      </w:r>
    </w:p>
    <w:p w14:paraId="07B4AF21" w14:textId="4407D3AC" w:rsidR="008A5F19" w:rsidRDefault="0092780D" w:rsidP="008A5F19">
      <w:pPr>
        <w:spacing w:line="360" w:lineRule="auto"/>
        <w:ind w:firstLine="360"/>
      </w:pPr>
      <w:r>
        <w:t>Hình dưới đây minh họa một ứng dụng có lưu trữ trạng thái, nó biết người dùng đang xem trang số mấy. Và người dùng chỉ cần yêu cầu “Trang Tiếp theo” để nhận được trang mong muốn.</w:t>
      </w:r>
    </w:p>
    <w:p w14:paraId="61AD26B7" w14:textId="7B503FFA" w:rsidR="002E7EC4" w:rsidRDefault="008A5F19" w:rsidP="008A5F19">
      <w:pPr>
        <w:spacing w:line="360" w:lineRule="auto"/>
      </w:pPr>
      <w:r>
        <w:rPr>
          <w:noProof/>
        </w:rPr>
        <mc:AlternateContent>
          <mc:Choice Requires="wpg">
            <w:drawing>
              <wp:anchor distT="0" distB="0" distL="114300" distR="114300" simplePos="0" relativeHeight="251658280" behindDoc="0" locked="0" layoutInCell="1" allowOverlap="1" wp14:anchorId="062FE516" wp14:editId="2A295A07">
                <wp:simplePos x="0" y="0"/>
                <wp:positionH relativeFrom="column">
                  <wp:posOffset>19050</wp:posOffset>
                </wp:positionH>
                <wp:positionV relativeFrom="paragraph">
                  <wp:posOffset>48310</wp:posOffset>
                </wp:positionV>
                <wp:extent cx="5910681" cy="2220011"/>
                <wp:effectExtent l="19050" t="19050" r="13970" b="27940"/>
                <wp:wrapTopAndBottom/>
                <wp:docPr id="148" name="Group 148"/>
                <wp:cNvGraphicFramePr/>
                <a:graphic xmlns:a="http://schemas.openxmlformats.org/drawingml/2006/main">
                  <a:graphicData uri="http://schemas.microsoft.com/office/word/2010/wordprocessingGroup">
                    <wpg:wgp>
                      <wpg:cNvGrpSpPr/>
                      <wpg:grpSpPr>
                        <a:xfrm>
                          <a:off x="0" y="0"/>
                          <a:ext cx="5910681" cy="2220011"/>
                          <a:chOff x="0" y="0"/>
                          <a:chExt cx="5910681" cy="2220011"/>
                        </a:xfrm>
                      </wpg:grpSpPr>
                      <wps:wsp>
                        <wps:cNvPr id="71" name="Rectangle 71"/>
                        <wps:cNvSpPr/>
                        <wps:spPr>
                          <a:xfrm>
                            <a:off x="419100" y="38100"/>
                            <a:ext cx="2963609" cy="6254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BED294" w14:textId="6CFA9897" w:rsidR="00697967" w:rsidRPr="00C268B5" w:rsidRDefault="00697967" w:rsidP="00BF0210">
                              <w:pPr>
                                <w:jc w:val="center"/>
                                <w:rPr>
                                  <w:sz w:val="20"/>
                                  <w:szCs w:val="20"/>
                                </w:rPr>
                              </w:pPr>
                              <w:r w:rsidRPr="00C268B5">
                                <w:rPr>
                                  <w:sz w:val="20"/>
                                  <w:szCs w:val="20"/>
                                </w:rPr>
                                <w:t>GET /resources/getNextPage? HTTP/1.1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1" name="Group 81"/>
                        <wpg:cNvGrpSpPr/>
                        <wpg:grpSpPr>
                          <a:xfrm>
                            <a:off x="0" y="0"/>
                            <a:ext cx="5910681" cy="2220011"/>
                            <a:chOff x="0" y="0"/>
                            <a:chExt cx="5910681" cy="2220011"/>
                          </a:xfrm>
                        </wpg:grpSpPr>
                        <wpg:grpSp>
                          <wpg:cNvPr id="77" name="Group 77"/>
                          <wpg:cNvGrpSpPr/>
                          <wpg:grpSpPr>
                            <a:xfrm>
                              <a:off x="0" y="0"/>
                              <a:ext cx="5910681" cy="2220011"/>
                              <a:chOff x="0" y="0"/>
                              <a:chExt cx="5910681" cy="2220011"/>
                            </a:xfrm>
                          </wpg:grpSpPr>
                          <wps:wsp>
                            <wps:cNvPr id="68" name="Rectangle 68"/>
                            <wps:cNvSpPr/>
                            <wps:spPr>
                              <a:xfrm>
                                <a:off x="0" y="0"/>
                                <a:ext cx="730250" cy="2190750"/>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9688F87" w14:textId="5FD8F828" w:rsidR="00697967" w:rsidRDefault="00697967" w:rsidP="00081196">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3087014" y="29261"/>
                                <a:ext cx="730250" cy="2190750"/>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8088092" w14:textId="200939F5" w:rsidR="00697967" w:rsidRDefault="00697967" w:rsidP="00081196">
                                  <w:pPr>
                                    <w:jc w:val="center"/>
                                  </w:pPr>
                                  <w:r>
                                    <w:t>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953872" y="134569"/>
                                <a:ext cx="2128723" cy="20482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82E736" w14:textId="1E3CE290" w:rsidR="00697967" w:rsidRPr="00C42DED" w:rsidRDefault="00697967" w:rsidP="00C42DED">
                                  <w:pPr>
                                    <w:spacing w:after="0" w:line="240" w:lineRule="auto"/>
                                    <w:rPr>
                                      <w:sz w:val="20"/>
                                      <w:szCs w:val="20"/>
                                    </w:rPr>
                                  </w:pPr>
                                  <w:r w:rsidRPr="00C42DED">
                                    <w:rPr>
                                      <w:sz w:val="20"/>
                                      <w:szCs w:val="20"/>
                                    </w:rPr>
                                    <w:t>&lt;?xml version=”1.0”?&gt;</w:t>
                                  </w:r>
                                </w:p>
                                <w:p w14:paraId="20CC6F21" w14:textId="22FFDBED" w:rsidR="00697967" w:rsidRPr="00C42DED" w:rsidRDefault="00697967" w:rsidP="00C42DED">
                                  <w:pPr>
                                    <w:spacing w:after="0" w:line="240" w:lineRule="auto"/>
                                    <w:rPr>
                                      <w:sz w:val="20"/>
                                      <w:szCs w:val="20"/>
                                    </w:rPr>
                                  </w:pPr>
                                  <w:r w:rsidRPr="00C42DED">
                                    <w:rPr>
                                      <w:sz w:val="20"/>
                                      <w:szCs w:val="20"/>
                                    </w:rPr>
                                    <w:t>&lt;rsp stat=”ok”&gt;</w:t>
                                  </w:r>
                                </w:p>
                                <w:p w14:paraId="4CA4E4EB" w14:textId="29957278" w:rsidR="00697967" w:rsidRPr="00C42DED" w:rsidRDefault="00697967" w:rsidP="00C42DED">
                                  <w:pPr>
                                    <w:spacing w:after="0" w:line="240" w:lineRule="auto"/>
                                    <w:rPr>
                                      <w:sz w:val="20"/>
                                      <w:szCs w:val="20"/>
                                    </w:rPr>
                                  </w:pPr>
                                  <w:r w:rsidRPr="00C42DED">
                                    <w:rPr>
                                      <w:sz w:val="20"/>
                                      <w:szCs w:val="20"/>
                                    </w:rPr>
                                    <w:tab/>
                                    <w:t>&lt;resources id=”1”/&gt;</w:t>
                                  </w:r>
                                </w:p>
                                <w:p w14:paraId="65553B29" w14:textId="2D807C52" w:rsidR="00697967" w:rsidRPr="00C42DED" w:rsidRDefault="00697967" w:rsidP="00C42DED">
                                  <w:pPr>
                                    <w:spacing w:after="0" w:line="240" w:lineRule="auto"/>
                                    <w:rPr>
                                      <w:sz w:val="20"/>
                                      <w:szCs w:val="20"/>
                                    </w:rPr>
                                  </w:pPr>
                                  <w:r w:rsidRPr="00C42DED">
                                    <w:rPr>
                                      <w:sz w:val="20"/>
                                      <w:szCs w:val="20"/>
                                    </w:rPr>
                                    <w:tab/>
                                    <w:t>&lt;resources id=”2”/&gt;</w:t>
                                  </w:r>
                                </w:p>
                                <w:p w14:paraId="7AFC725E" w14:textId="32A43BE6" w:rsidR="00697967" w:rsidRPr="00C42DED" w:rsidRDefault="00697967" w:rsidP="00C42DED">
                                  <w:pPr>
                                    <w:spacing w:after="0" w:line="240" w:lineRule="auto"/>
                                    <w:rPr>
                                      <w:sz w:val="20"/>
                                      <w:szCs w:val="20"/>
                                    </w:rPr>
                                  </w:pPr>
                                  <w:r w:rsidRPr="00C42DED">
                                    <w:rPr>
                                      <w:sz w:val="20"/>
                                      <w:szCs w:val="20"/>
                                    </w:rPr>
                                    <w:tab/>
                                    <w:t>…</w:t>
                                  </w:r>
                                </w:p>
                                <w:p w14:paraId="619AA3EB" w14:textId="672FA054" w:rsidR="00697967" w:rsidRPr="00C42DED" w:rsidRDefault="00697967" w:rsidP="00C42DED">
                                  <w:pPr>
                                    <w:spacing w:after="0" w:line="240" w:lineRule="auto"/>
                                    <w:rPr>
                                      <w:sz w:val="20"/>
                                      <w:szCs w:val="20"/>
                                    </w:rPr>
                                  </w:pPr>
                                  <w:r w:rsidRPr="00C42DED">
                                    <w:rPr>
                                      <w:sz w:val="20"/>
                                      <w:szCs w:val="20"/>
                                    </w:rPr>
                                    <w:t>&lt;/rsp&gt;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a:off x="727100" y="434645"/>
                                <a:ext cx="2356562"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flipH="1">
                                <a:off x="727100" y="1890370"/>
                                <a:ext cx="2355495"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6" name="Rectangle: Rounded Corners 76"/>
                            <wps:cNvSpPr/>
                            <wps:spPr>
                              <a:xfrm>
                                <a:off x="4176979" y="782726"/>
                                <a:ext cx="1733702" cy="790042"/>
                              </a:xfrm>
                              <a:prstGeom prst="round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31B31341" w14:textId="2D2934D1" w:rsidR="00697967" w:rsidRDefault="00697967" w:rsidP="008B59E0">
                                  <w:pPr>
                                    <w:spacing w:after="0"/>
                                    <w:jc w:val="center"/>
                                    <w:rPr>
                                      <w:sz w:val="20"/>
                                      <w:szCs w:val="20"/>
                                    </w:rPr>
                                  </w:pPr>
                                  <w:r>
                                    <w:rPr>
                                      <w:sz w:val="20"/>
                                      <w:szCs w:val="20"/>
                                    </w:rPr>
                                    <w:t>previousPage++;</w:t>
                                  </w:r>
                                </w:p>
                                <w:p w14:paraId="564D1428" w14:textId="3092DAB6" w:rsidR="00697967" w:rsidRDefault="00697967" w:rsidP="008B59E0">
                                  <w:pPr>
                                    <w:spacing w:after="0"/>
                                    <w:jc w:val="center"/>
                                    <w:rPr>
                                      <w:sz w:val="20"/>
                                      <w:szCs w:val="20"/>
                                    </w:rPr>
                                  </w:pPr>
                                  <w:r>
                                    <w:rPr>
                                      <w:sz w:val="20"/>
                                      <w:szCs w:val="20"/>
                                    </w:rPr>
                                    <w:t>nextPage = previousPage;</w:t>
                                  </w:r>
                                </w:p>
                                <w:p w14:paraId="51833F7F" w14:textId="3E705542" w:rsidR="00697967" w:rsidRPr="00C126C2" w:rsidRDefault="00697967" w:rsidP="008B59E0">
                                  <w:pPr>
                                    <w:spacing w:after="0"/>
                                    <w:jc w:val="center"/>
                                    <w:rPr>
                                      <w:sz w:val="20"/>
                                      <w:szCs w:val="20"/>
                                    </w:rPr>
                                  </w:pPr>
                                  <w:r>
                                    <w:rPr>
                                      <w:sz w:val="20"/>
                                      <w:szCs w:val="20"/>
                                    </w:rPr>
                                    <w:t>return nextPage;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9" name="Connector: Curved 79"/>
                          <wps:cNvCnPr/>
                          <wps:spPr>
                            <a:xfrm>
                              <a:off x="3814115" y="431597"/>
                              <a:ext cx="1167348" cy="348073"/>
                            </a:xfrm>
                            <a:prstGeom prst="curvedConnector3">
                              <a:avLst>
                                <a:gd name="adj1" fmla="val 97616"/>
                              </a:avLst>
                            </a:prstGeom>
                            <a:ln w="2857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80" name="Connector: Curved 80"/>
                          <wps:cNvCnPr/>
                          <wps:spPr>
                            <a:xfrm flipH="1">
                              <a:off x="3815639" y="1572768"/>
                              <a:ext cx="1218554" cy="317595"/>
                            </a:xfrm>
                            <a:prstGeom prst="curvedConnector3">
                              <a:avLst>
                                <a:gd name="adj1" fmla="val -4655"/>
                              </a:avLst>
                            </a:prstGeom>
                            <a:ln w="2857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062FE516" id="Group 148" o:spid="_x0000_s1064" style="position:absolute;margin-left:1.5pt;margin-top:3.8pt;width:465.4pt;height:174.8pt;z-index:251658280" coordsize="59106,22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">
                <v:rect id="Rectangle 71" o:spid="_x0000_s1065" style="position:absolute;left:4191;top:381;width:29636;height:6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" filled="f" stroked="f">
                  <v:textbox>
                    <w:txbxContent>
                      <w:p w14:paraId="35BED294" w14:textId="6CFA9897" w:rsidR="00697967" w:rsidRPr="00C268B5" w:rsidRDefault="00697967" w:rsidP="00BF0210">
                        <w:pPr>
                          <w:jc w:val="center"/>
                          <w:rPr>
                            <w:sz w:val="20"/>
                            <w:szCs w:val="20"/>
                          </w:rPr>
                        </w:pPr>
                        <w:r w:rsidRPr="00C268B5">
                          <w:rPr>
                            <w:sz w:val="20"/>
                            <w:szCs w:val="20"/>
                          </w:rPr>
                          <w:t>GET /resources/getNextPage? HTTP/1.1</w:t>
                        </w:r>
                      </w:p>
                    </w:txbxContent>
                  </v:textbox>
                </v:rect>
                <v:group id="Group 81" o:spid="_x0000_s1066" style="position:absolute;width:59106;height:22200" coordsize="59106,2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77" o:spid="_x0000_s1067" style="position:absolute;width:59106;height:22200" coordsize="59106,2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68" o:spid="_x0000_s1068" style="position:absolute;width:7302;height:21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" filled="f" strokecolor="black [3200]" strokeweight="2.25pt">
                      <v:stroke joinstyle="round"/>
                      <v:textbox>
                        <w:txbxContent>
                          <w:p w14:paraId="19688F87" w14:textId="5FD8F828" w:rsidR="00697967" w:rsidRDefault="00697967" w:rsidP="00081196">
                            <w:pPr>
                              <w:jc w:val="center"/>
                            </w:pPr>
                            <w:r>
                              <w:t>Client</w:t>
                            </w:r>
                          </w:p>
                        </w:txbxContent>
                      </v:textbox>
                    </v:rect>
                    <v:rect id="Rectangle 70" o:spid="_x0000_s1069" style="position:absolute;left:30870;top:292;width:7302;height:2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" filled="f" strokecolor="black [3200]" strokeweight="2.25pt">
                      <v:stroke joinstyle="round"/>
                      <v:textbox>
                        <w:txbxContent>
                          <w:p w14:paraId="38088092" w14:textId="200939F5" w:rsidR="00697967" w:rsidRDefault="00697967" w:rsidP="00081196">
                            <w:pPr>
                              <w:jc w:val="center"/>
                            </w:pPr>
                            <w:r>
                              <w:t>Web Service</w:t>
                            </w:r>
                          </w:p>
                        </w:txbxContent>
                      </v:textbox>
                    </v:rect>
                    <v:rect id="Rectangle 72" o:spid="_x0000_s1070" style="position:absolute;left:9538;top:1345;width:21287;height:20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" filled="f" stroked="f">
                      <v:textbox>
                        <w:txbxContent>
                          <w:p w14:paraId="4082E736" w14:textId="1E3CE290" w:rsidR="00697967" w:rsidRPr="00C42DED" w:rsidRDefault="00697967" w:rsidP="00C42DED">
                            <w:pPr>
                              <w:spacing w:after="0" w:line="240" w:lineRule="auto"/>
                              <w:rPr>
                                <w:sz w:val="20"/>
                                <w:szCs w:val="20"/>
                              </w:rPr>
                            </w:pPr>
                            <w:r w:rsidRPr="00C42DED">
                              <w:rPr>
                                <w:sz w:val="20"/>
                                <w:szCs w:val="20"/>
                              </w:rPr>
                              <w:t>&lt;?xml version=”1.0”?&gt;</w:t>
                            </w:r>
                          </w:p>
                          <w:p w14:paraId="20CC6F21" w14:textId="22FFDBED" w:rsidR="00697967" w:rsidRPr="00C42DED" w:rsidRDefault="00697967" w:rsidP="00C42DED">
                            <w:pPr>
                              <w:spacing w:after="0" w:line="240" w:lineRule="auto"/>
                              <w:rPr>
                                <w:sz w:val="20"/>
                                <w:szCs w:val="20"/>
                              </w:rPr>
                            </w:pPr>
                            <w:r w:rsidRPr="00C42DED">
                              <w:rPr>
                                <w:sz w:val="20"/>
                                <w:szCs w:val="20"/>
                              </w:rPr>
                              <w:t>&lt;rsp stat=”ok”&gt;</w:t>
                            </w:r>
                          </w:p>
                          <w:p w14:paraId="4CA4E4EB" w14:textId="29957278" w:rsidR="00697967" w:rsidRPr="00C42DED" w:rsidRDefault="00697967" w:rsidP="00C42DED">
                            <w:pPr>
                              <w:spacing w:after="0" w:line="240" w:lineRule="auto"/>
                              <w:rPr>
                                <w:sz w:val="20"/>
                                <w:szCs w:val="20"/>
                              </w:rPr>
                            </w:pPr>
                            <w:r w:rsidRPr="00C42DED">
                              <w:rPr>
                                <w:sz w:val="20"/>
                                <w:szCs w:val="20"/>
                              </w:rPr>
                              <w:tab/>
                              <w:t>&lt;resources id=”1”/&gt;</w:t>
                            </w:r>
                          </w:p>
                          <w:p w14:paraId="65553B29" w14:textId="2D807C52" w:rsidR="00697967" w:rsidRPr="00C42DED" w:rsidRDefault="00697967" w:rsidP="00C42DED">
                            <w:pPr>
                              <w:spacing w:after="0" w:line="240" w:lineRule="auto"/>
                              <w:rPr>
                                <w:sz w:val="20"/>
                                <w:szCs w:val="20"/>
                              </w:rPr>
                            </w:pPr>
                            <w:r w:rsidRPr="00C42DED">
                              <w:rPr>
                                <w:sz w:val="20"/>
                                <w:szCs w:val="20"/>
                              </w:rPr>
                              <w:tab/>
                              <w:t>&lt;resources id=”2”/&gt;</w:t>
                            </w:r>
                          </w:p>
                          <w:p w14:paraId="7AFC725E" w14:textId="32A43BE6" w:rsidR="00697967" w:rsidRPr="00C42DED" w:rsidRDefault="00697967" w:rsidP="00C42DED">
                            <w:pPr>
                              <w:spacing w:after="0" w:line="240" w:lineRule="auto"/>
                              <w:rPr>
                                <w:sz w:val="20"/>
                                <w:szCs w:val="20"/>
                              </w:rPr>
                            </w:pPr>
                            <w:r w:rsidRPr="00C42DED">
                              <w:rPr>
                                <w:sz w:val="20"/>
                                <w:szCs w:val="20"/>
                              </w:rPr>
                              <w:tab/>
                              <w:t>…</w:t>
                            </w:r>
                          </w:p>
                          <w:p w14:paraId="619AA3EB" w14:textId="672FA054" w:rsidR="00697967" w:rsidRPr="00C42DED" w:rsidRDefault="00697967" w:rsidP="00C42DED">
                            <w:pPr>
                              <w:spacing w:after="0" w:line="240" w:lineRule="auto"/>
                              <w:rPr>
                                <w:sz w:val="20"/>
                                <w:szCs w:val="20"/>
                              </w:rPr>
                            </w:pPr>
                            <w:r w:rsidRPr="00C42DED">
                              <w:rPr>
                                <w:sz w:val="20"/>
                                <w:szCs w:val="20"/>
                              </w:rPr>
                              <w:t>&lt;/rsp&gt;</w:t>
                            </w:r>
                          </w:p>
                        </w:txbxContent>
                      </v:textbox>
                    </v:rect>
                    <v:shape id="Straight Arrow Connector 73" o:spid="_x0000_s1071" type="#_x0000_t32" style="position:absolute;left:7271;top:4346;width:235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" strokecolor="#0d0d0d [3069]" strokeweight="2.25pt">
                      <v:stroke endarrow="block" joinstyle="miter"/>
                    </v:shape>
                    <v:shape id="Straight Arrow Connector 75" o:spid="_x0000_s1072" type="#_x0000_t32" style="position:absolute;left:7271;top:18903;width:2355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" strokecolor="#0d0d0d [3069]" strokeweight="2.25pt">
                      <v:stroke endarrow="block" joinstyle="miter"/>
                    </v:shape>
                    <v:roundrect id="Rectangle: Rounded Corners 76" o:spid="_x0000_s1073" style="position:absolute;left:41769;top:7827;width:17337;height:79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" filled="f" strokecolor="black [3200]" strokeweight="2.25pt">
                      <v:textbox>
                        <w:txbxContent>
                          <w:p w14:paraId="31B31341" w14:textId="2D2934D1" w:rsidR="00697967" w:rsidRDefault="00697967" w:rsidP="008B59E0">
                            <w:pPr>
                              <w:spacing w:after="0"/>
                              <w:jc w:val="center"/>
                              <w:rPr>
                                <w:sz w:val="20"/>
                                <w:szCs w:val="20"/>
                              </w:rPr>
                            </w:pPr>
                            <w:r>
                              <w:rPr>
                                <w:sz w:val="20"/>
                                <w:szCs w:val="20"/>
                              </w:rPr>
                              <w:t>previousPage++;</w:t>
                            </w:r>
                          </w:p>
                          <w:p w14:paraId="564D1428" w14:textId="3092DAB6" w:rsidR="00697967" w:rsidRDefault="00697967" w:rsidP="008B59E0">
                            <w:pPr>
                              <w:spacing w:after="0"/>
                              <w:jc w:val="center"/>
                              <w:rPr>
                                <w:sz w:val="20"/>
                                <w:szCs w:val="20"/>
                              </w:rPr>
                            </w:pPr>
                            <w:r>
                              <w:rPr>
                                <w:sz w:val="20"/>
                                <w:szCs w:val="20"/>
                              </w:rPr>
                              <w:t>nextPage = previousPage;</w:t>
                            </w:r>
                          </w:p>
                          <w:p w14:paraId="51833F7F" w14:textId="3E705542" w:rsidR="00697967" w:rsidRPr="00C126C2" w:rsidRDefault="00697967" w:rsidP="008B59E0">
                            <w:pPr>
                              <w:spacing w:after="0"/>
                              <w:jc w:val="center"/>
                              <w:rPr>
                                <w:sz w:val="20"/>
                                <w:szCs w:val="20"/>
                              </w:rPr>
                            </w:pPr>
                            <w:r>
                              <w:rPr>
                                <w:sz w:val="20"/>
                                <w:szCs w:val="20"/>
                              </w:rPr>
                              <w:t>return nextPage;</w:t>
                            </w:r>
                          </w:p>
                        </w:txbxContent>
                      </v:textbox>
                    </v:roundrect>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79" o:spid="_x0000_s1074" type="#_x0000_t38" style="position:absolute;left:38141;top:4315;width:11673;height:348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" adj="21085" strokecolor="black [3213]" strokeweight="2.25pt">
                    <v:stroke dashstyle="3 1" endarrow="block" joinstyle="miter"/>
                  </v:shape>
                  <v:shape id="Connector: Curved 80" o:spid="_x0000_s1075" type="#_x0000_t38" style="position:absolute;left:38156;top:15727;width:12185;height:317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" adj="-1005" strokecolor="black [3213]" strokeweight="2.25pt">
                    <v:stroke dashstyle="3 1" endarrow="block" joinstyle="miter"/>
                  </v:shape>
                </v:group>
                <w10:wrap type="topAndBottom"/>
              </v:group>
            </w:pict>
          </mc:Fallback>
        </mc:AlternateContent>
      </w:r>
    </w:p>
    <w:p w14:paraId="754EEEA9" w14:textId="60505D75" w:rsidR="00A441BA" w:rsidRDefault="000F0C37" w:rsidP="000F0C37">
      <w:pPr>
        <w:spacing w:line="360" w:lineRule="auto"/>
        <w:jc w:val="center"/>
      </w:pPr>
      <w:r>
        <w:t>Hình 11</w:t>
      </w:r>
      <w:r w:rsidR="008A5F19">
        <w:t>.</w:t>
      </w:r>
      <w:r>
        <w:t xml:space="preserve"> </w:t>
      </w:r>
      <w:r w:rsidR="002E7EC4">
        <w:t>Stateful</w:t>
      </w:r>
    </w:p>
    <w:p w14:paraId="536A1C19" w14:textId="05B36E5B" w:rsidR="002E7EC4" w:rsidRDefault="004113FD" w:rsidP="0087287D">
      <w:pPr>
        <w:spacing w:line="360" w:lineRule="auto"/>
        <w:ind w:firstLine="390"/>
      </w:pPr>
      <w:r>
        <w:rPr>
          <w:noProof/>
        </w:rPr>
        <w:lastRenderedPageBreak/>
        <mc:AlternateContent>
          <mc:Choice Requires="wpg">
            <w:drawing>
              <wp:anchor distT="0" distB="0" distL="114300" distR="114300" simplePos="0" relativeHeight="251658281" behindDoc="0" locked="0" layoutInCell="1" allowOverlap="1" wp14:anchorId="4F9D4F62" wp14:editId="25A5CC06">
                <wp:simplePos x="0" y="0"/>
                <wp:positionH relativeFrom="column">
                  <wp:posOffset>-2896</wp:posOffset>
                </wp:positionH>
                <wp:positionV relativeFrom="paragraph">
                  <wp:posOffset>629107</wp:posOffset>
                </wp:positionV>
                <wp:extent cx="5910681" cy="2231746"/>
                <wp:effectExtent l="19050" t="0" r="13970" b="16510"/>
                <wp:wrapTopAndBottom/>
                <wp:docPr id="93" name="Group 93"/>
                <wp:cNvGraphicFramePr/>
                <a:graphic xmlns:a="http://schemas.openxmlformats.org/drawingml/2006/main">
                  <a:graphicData uri="http://schemas.microsoft.com/office/word/2010/wordprocessingGroup">
                    <wpg:wgp>
                      <wpg:cNvGrpSpPr/>
                      <wpg:grpSpPr>
                        <a:xfrm>
                          <a:off x="0" y="0"/>
                          <a:ext cx="5910681" cy="2231746"/>
                          <a:chOff x="0" y="0"/>
                          <a:chExt cx="5910681" cy="2231746"/>
                        </a:xfrm>
                      </wpg:grpSpPr>
                      <wpg:grpSp>
                        <wpg:cNvPr id="82" name="Group 82"/>
                        <wpg:cNvGrpSpPr/>
                        <wpg:grpSpPr>
                          <a:xfrm>
                            <a:off x="0" y="11735"/>
                            <a:ext cx="5910681" cy="2220011"/>
                            <a:chOff x="0" y="0"/>
                            <a:chExt cx="5910681" cy="2220011"/>
                          </a:xfrm>
                        </wpg:grpSpPr>
                        <wpg:grpSp>
                          <wpg:cNvPr id="83" name="Group 83"/>
                          <wpg:cNvGrpSpPr/>
                          <wpg:grpSpPr>
                            <a:xfrm>
                              <a:off x="0" y="0"/>
                              <a:ext cx="5910681" cy="2220011"/>
                              <a:chOff x="0" y="0"/>
                              <a:chExt cx="5910681" cy="2220011"/>
                            </a:xfrm>
                          </wpg:grpSpPr>
                          <wps:wsp>
                            <wps:cNvPr id="84" name="Rectangle 84"/>
                            <wps:cNvSpPr/>
                            <wps:spPr>
                              <a:xfrm>
                                <a:off x="0" y="0"/>
                                <a:ext cx="730250" cy="2190750"/>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67796128" w14:textId="77777777" w:rsidR="00697967" w:rsidRDefault="00697967" w:rsidP="005260FB">
                                  <w:pPr>
                                    <w:jc w:val="center"/>
                                  </w:pPr>
                                  <w: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3087014" y="29261"/>
                                <a:ext cx="730250" cy="2190750"/>
                              </a:xfrm>
                              <a:prstGeom prst="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83B202E" w14:textId="77777777" w:rsidR="00697967" w:rsidRDefault="00697967" w:rsidP="005260FB">
                                  <w:pPr>
                                    <w:jc w:val="center"/>
                                  </w:pPr>
                                  <w:r>
                                    <w:t>Web Service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86"/>
                            <wps:cNvSpPr/>
                            <wps:spPr>
                              <a:xfrm>
                                <a:off x="953872" y="134569"/>
                                <a:ext cx="2128723" cy="204825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96360D" w14:textId="77777777" w:rsidR="00697967" w:rsidRPr="00C42DED" w:rsidRDefault="00697967" w:rsidP="005260FB">
                                  <w:pPr>
                                    <w:spacing w:after="0" w:line="240" w:lineRule="auto"/>
                                    <w:rPr>
                                      <w:sz w:val="20"/>
                                      <w:szCs w:val="20"/>
                                    </w:rPr>
                                  </w:pPr>
                                  <w:r w:rsidRPr="00C42DED">
                                    <w:rPr>
                                      <w:sz w:val="20"/>
                                      <w:szCs w:val="20"/>
                                    </w:rPr>
                                    <w:t>&lt;?xml version=”1.0”?&gt;</w:t>
                                  </w:r>
                                </w:p>
                                <w:p w14:paraId="50A470EE" w14:textId="1AA7CBC5" w:rsidR="00697967" w:rsidRPr="00C42DED" w:rsidRDefault="00697967" w:rsidP="005260FB">
                                  <w:pPr>
                                    <w:spacing w:after="0" w:line="240" w:lineRule="auto"/>
                                    <w:rPr>
                                      <w:sz w:val="20"/>
                                      <w:szCs w:val="20"/>
                                    </w:rPr>
                                  </w:pPr>
                                  <w:r w:rsidRPr="00C42DED">
                                    <w:rPr>
                                      <w:sz w:val="20"/>
                                      <w:szCs w:val="20"/>
                                    </w:rPr>
                                    <w:t xml:space="preserve">&lt;rsp </w:t>
                                  </w:r>
                                  <w:r>
                                    <w:rPr>
                                      <w:sz w:val="20"/>
                                      <w:szCs w:val="20"/>
                                    </w:rPr>
                                    <w:t>page</w:t>
                                  </w:r>
                                  <w:r w:rsidRPr="00C42DED">
                                    <w:rPr>
                                      <w:sz w:val="20"/>
                                      <w:szCs w:val="20"/>
                                    </w:rPr>
                                    <w:t>=”</w:t>
                                  </w:r>
                                  <w:r>
                                    <w:rPr>
                                      <w:sz w:val="20"/>
                                      <w:szCs w:val="20"/>
                                    </w:rPr>
                                    <w:t>2</w:t>
                                  </w:r>
                                  <w:r w:rsidRPr="00C42DED">
                                    <w:rPr>
                                      <w:sz w:val="20"/>
                                      <w:szCs w:val="20"/>
                                    </w:rPr>
                                    <w:t>”</w:t>
                                  </w:r>
                                  <w:r>
                                    <w:rPr>
                                      <w:sz w:val="20"/>
                                      <w:szCs w:val="20"/>
                                    </w:rPr>
                                    <w:t xml:space="preserve"> </w:t>
                                  </w:r>
                                  <w:r w:rsidRPr="00FE4567">
                                    <w:rPr>
                                      <w:b/>
                                      <w:bCs/>
                                      <w:sz w:val="20"/>
                                      <w:szCs w:val="20"/>
                                    </w:rPr>
                                    <w:t>nextPage=”3”</w:t>
                                  </w:r>
                                  <w:r w:rsidRPr="00C42DED">
                                    <w:rPr>
                                      <w:sz w:val="20"/>
                                      <w:szCs w:val="20"/>
                                    </w:rPr>
                                    <w:t xml:space="preserve"> &gt;</w:t>
                                  </w:r>
                                </w:p>
                                <w:p w14:paraId="4F8D3CFE" w14:textId="25248A3A" w:rsidR="00697967" w:rsidRPr="00C42DED" w:rsidRDefault="00697967" w:rsidP="005260FB">
                                  <w:pPr>
                                    <w:spacing w:after="0" w:line="240" w:lineRule="auto"/>
                                    <w:rPr>
                                      <w:sz w:val="20"/>
                                      <w:szCs w:val="20"/>
                                    </w:rPr>
                                  </w:pPr>
                                  <w:r w:rsidRPr="00C42DED">
                                    <w:rPr>
                                      <w:sz w:val="20"/>
                                      <w:szCs w:val="20"/>
                                    </w:rPr>
                                    <w:tab/>
                                    <w:t>&lt;resources id=”1</w:t>
                                  </w:r>
                                  <w:r>
                                    <w:rPr>
                                      <w:sz w:val="20"/>
                                      <w:szCs w:val="20"/>
                                    </w:rPr>
                                    <w:t>1</w:t>
                                  </w:r>
                                  <w:r w:rsidRPr="00C42DED">
                                    <w:rPr>
                                      <w:sz w:val="20"/>
                                      <w:szCs w:val="20"/>
                                    </w:rPr>
                                    <w:t>”/&gt;</w:t>
                                  </w:r>
                                </w:p>
                                <w:p w14:paraId="7869B0A4" w14:textId="05D7A964" w:rsidR="00697967" w:rsidRPr="00C42DED" w:rsidRDefault="00697967" w:rsidP="005260FB">
                                  <w:pPr>
                                    <w:spacing w:after="0" w:line="240" w:lineRule="auto"/>
                                    <w:rPr>
                                      <w:sz w:val="20"/>
                                      <w:szCs w:val="20"/>
                                    </w:rPr>
                                  </w:pPr>
                                  <w:r w:rsidRPr="00C42DED">
                                    <w:rPr>
                                      <w:sz w:val="20"/>
                                      <w:szCs w:val="20"/>
                                    </w:rPr>
                                    <w:tab/>
                                    <w:t>&lt;resources id=”2</w:t>
                                  </w:r>
                                  <w:r>
                                    <w:rPr>
                                      <w:sz w:val="20"/>
                                      <w:szCs w:val="20"/>
                                    </w:rPr>
                                    <w:t>2</w:t>
                                  </w:r>
                                  <w:r w:rsidRPr="00C42DED">
                                    <w:rPr>
                                      <w:sz w:val="20"/>
                                      <w:szCs w:val="20"/>
                                    </w:rPr>
                                    <w:t>”/&gt;</w:t>
                                  </w:r>
                                </w:p>
                                <w:p w14:paraId="09AA71A7" w14:textId="77777777" w:rsidR="00697967" w:rsidRPr="00C42DED" w:rsidRDefault="00697967" w:rsidP="005260FB">
                                  <w:pPr>
                                    <w:spacing w:after="0" w:line="240" w:lineRule="auto"/>
                                    <w:rPr>
                                      <w:sz w:val="20"/>
                                      <w:szCs w:val="20"/>
                                    </w:rPr>
                                  </w:pPr>
                                  <w:r w:rsidRPr="00C42DED">
                                    <w:rPr>
                                      <w:sz w:val="20"/>
                                      <w:szCs w:val="20"/>
                                    </w:rPr>
                                    <w:tab/>
                                    <w:t>…</w:t>
                                  </w:r>
                                </w:p>
                                <w:p w14:paraId="6AD6C0B3" w14:textId="77777777" w:rsidR="00697967" w:rsidRPr="00C42DED" w:rsidRDefault="00697967" w:rsidP="005260FB">
                                  <w:pPr>
                                    <w:spacing w:after="0" w:line="240" w:lineRule="auto"/>
                                    <w:rPr>
                                      <w:sz w:val="20"/>
                                      <w:szCs w:val="20"/>
                                    </w:rPr>
                                  </w:pPr>
                                  <w:r w:rsidRPr="00C42DED">
                                    <w:rPr>
                                      <w:sz w:val="20"/>
                                      <w:szCs w:val="20"/>
                                    </w:rPr>
                                    <w:t>&lt;/rsp&gt;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Straight Arrow Connector 87"/>
                            <wps:cNvCnPr/>
                            <wps:spPr>
                              <a:xfrm>
                                <a:off x="727100" y="434645"/>
                                <a:ext cx="2356562"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wps:spPr>
                              <a:xfrm flipH="1">
                                <a:off x="727100" y="1890370"/>
                                <a:ext cx="2355495" cy="0"/>
                              </a:xfrm>
                              <a:prstGeom prst="straightConnector1">
                                <a:avLst/>
                              </a:prstGeom>
                              <a:ln w="28575">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9" name="Rectangle: Rounded Corners 89"/>
                            <wps:cNvSpPr/>
                            <wps:spPr>
                              <a:xfrm>
                                <a:off x="4176979" y="782726"/>
                                <a:ext cx="1733702" cy="790042"/>
                              </a:xfrm>
                              <a:prstGeom prst="roundRect">
                                <a:avLst/>
                              </a:prstGeom>
                              <a:noFill/>
                              <a:ln w="2857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8E46D2B" w14:textId="1B83935A" w:rsidR="00697967" w:rsidRPr="00C126C2" w:rsidRDefault="00697967" w:rsidP="005260FB">
                                  <w:pPr>
                                    <w:spacing w:after="0"/>
                                    <w:jc w:val="center"/>
                                    <w:rPr>
                                      <w:sz w:val="20"/>
                                      <w:szCs w:val="20"/>
                                    </w:rPr>
                                  </w:pPr>
                                  <w:r>
                                    <w:rPr>
                                      <w:sz w:val="20"/>
                                      <w:szCs w:val="20"/>
                                    </w:rPr>
                                    <w:t>getPage(2);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0" name="Connector: Curved 90"/>
                          <wps:cNvCnPr/>
                          <wps:spPr>
                            <a:xfrm>
                              <a:off x="3814115" y="431597"/>
                              <a:ext cx="1167348" cy="348073"/>
                            </a:xfrm>
                            <a:prstGeom prst="curvedConnector3">
                              <a:avLst>
                                <a:gd name="adj1" fmla="val 97616"/>
                              </a:avLst>
                            </a:prstGeom>
                            <a:ln w="2857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91" name="Connector: Curved 91"/>
                          <wps:cNvCnPr/>
                          <wps:spPr>
                            <a:xfrm flipH="1">
                              <a:off x="3815639" y="1572768"/>
                              <a:ext cx="1218554" cy="317595"/>
                            </a:xfrm>
                            <a:prstGeom prst="curvedConnector3">
                              <a:avLst>
                                <a:gd name="adj1" fmla="val -4655"/>
                              </a:avLst>
                            </a:prstGeom>
                            <a:ln w="2857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s:wsp>
                        <wps:cNvPr id="92" name="Rectangle 92"/>
                        <wps:cNvSpPr/>
                        <wps:spPr>
                          <a:xfrm>
                            <a:off x="405232" y="0"/>
                            <a:ext cx="2963609" cy="62548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814067" w14:textId="2DD1E9A9" w:rsidR="00697967" w:rsidRPr="00C268B5" w:rsidRDefault="00697967" w:rsidP="004113FD">
                              <w:pPr>
                                <w:jc w:val="center"/>
                                <w:rPr>
                                  <w:sz w:val="20"/>
                                  <w:szCs w:val="20"/>
                                </w:rPr>
                              </w:pPr>
                              <w:r w:rsidRPr="00C268B5">
                                <w:rPr>
                                  <w:sz w:val="20"/>
                                  <w:szCs w:val="20"/>
                                </w:rPr>
                                <w:t>GET /resources/</w:t>
                              </w:r>
                              <w:r>
                                <w:rPr>
                                  <w:sz w:val="20"/>
                                  <w:szCs w:val="20"/>
                                </w:rPr>
                                <w:t>page=2</w:t>
                              </w:r>
                              <w:r w:rsidRPr="00C268B5">
                                <w:rPr>
                                  <w:sz w:val="20"/>
                                  <w:szCs w:val="20"/>
                                </w:rPr>
                                <w:t xml:space="preserve"> HTTP/1.1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9D4F62" id="Group 93" o:spid="_x0000_s1076" style="position:absolute;left:0;text-align:left;margin-left:-.25pt;margin-top:49.55pt;width:465.4pt;height:175.75pt;z-index:251658281" coordsize="59106,2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">
                <v:group id="Group 82" o:spid="_x0000_s1077" style="position:absolute;top:117;width:59106;height:22200" coordsize="59106,2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 83" o:spid="_x0000_s1078" style="position:absolute;width:59106;height:22200" coordsize="59106,2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84" o:spid="_x0000_s1079" style="position:absolute;width:7302;height:219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" filled="f" strokecolor="black [3200]" strokeweight="2.25pt">
                      <v:stroke joinstyle="round"/>
                      <v:textbox>
                        <w:txbxContent>
                          <w:p w14:paraId="67796128" w14:textId="77777777" w:rsidR="00697967" w:rsidRDefault="00697967" w:rsidP="005260FB">
                            <w:pPr>
                              <w:jc w:val="center"/>
                            </w:pPr>
                            <w:r>
                              <w:t>Client</w:t>
                            </w:r>
                          </w:p>
                        </w:txbxContent>
                      </v:textbox>
                    </v:rect>
                    <v:rect id="Rectangle 85" o:spid="_x0000_s1080" style="position:absolute;left:30870;top:292;width:7302;height:21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" filled="f" strokecolor="black [3200]" strokeweight="2.25pt">
                      <v:stroke joinstyle="round"/>
                      <v:textbox>
                        <w:txbxContent>
                          <w:p w14:paraId="783B202E" w14:textId="77777777" w:rsidR="00697967" w:rsidRDefault="00697967" w:rsidP="005260FB">
                            <w:pPr>
                              <w:jc w:val="center"/>
                            </w:pPr>
                            <w:r>
                              <w:t>Web Service</w:t>
                            </w:r>
                          </w:p>
                        </w:txbxContent>
                      </v:textbox>
                    </v:rect>
                    <v:rect id="Rectangle 86" o:spid="_x0000_s1081" style="position:absolute;left:9538;top:1345;width:21287;height:20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" filled="f" stroked="f">
                      <v:textbox>
                        <w:txbxContent>
                          <w:p w14:paraId="4F96360D" w14:textId="77777777" w:rsidR="00697967" w:rsidRPr="00C42DED" w:rsidRDefault="00697967" w:rsidP="005260FB">
                            <w:pPr>
                              <w:spacing w:after="0" w:line="240" w:lineRule="auto"/>
                              <w:rPr>
                                <w:sz w:val="20"/>
                                <w:szCs w:val="20"/>
                              </w:rPr>
                            </w:pPr>
                            <w:r w:rsidRPr="00C42DED">
                              <w:rPr>
                                <w:sz w:val="20"/>
                                <w:szCs w:val="20"/>
                              </w:rPr>
                              <w:t>&lt;?xml version=”1.0”?&gt;</w:t>
                            </w:r>
                          </w:p>
                          <w:p w14:paraId="50A470EE" w14:textId="1AA7CBC5" w:rsidR="00697967" w:rsidRPr="00C42DED" w:rsidRDefault="00697967" w:rsidP="005260FB">
                            <w:pPr>
                              <w:spacing w:after="0" w:line="240" w:lineRule="auto"/>
                              <w:rPr>
                                <w:sz w:val="20"/>
                                <w:szCs w:val="20"/>
                              </w:rPr>
                            </w:pPr>
                            <w:r w:rsidRPr="00C42DED">
                              <w:rPr>
                                <w:sz w:val="20"/>
                                <w:szCs w:val="20"/>
                              </w:rPr>
                              <w:t xml:space="preserve">&lt;rsp </w:t>
                            </w:r>
                            <w:r>
                              <w:rPr>
                                <w:sz w:val="20"/>
                                <w:szCs w:val="20"/>
                              </w:rPr>
                              <w:t>page</w:t>
                            </w:r>
                            <w:r w:rsidRPr="00C42DED">
                              <w:rPr>
                                <w:sz w:val="20"/>
                                <w:szCs w:val="20"/>
                              </w:rPr>
                              <w:t>=”</w:t>
                            </w:r>
                            <w:r>
                              <w:rPr>
                                <w:sz w:val="20"/>
                                <w:szCs w:val="20"/>
                              </w:rPr>
                              <w:t>2</w:t>
                            </w:r>
                            <w:r w:rsidRPr="00C42DED">
                              <w:rPr>
                                <w:sz w:val="20"/>
                                <w:szCs w:val="20"/>
                              </w:rPr>
                              <w:t>”</w:t>
                            </w:r>
                            <w:r>
                              <w:rPr>
                                <w:sz w:val="20"/>
                                <w:szCs w:val="20"/>
                              </w:rPr>
                              <w:t xml:space="preserve"> </w:t>
                            </w:r>
                            <w:r w:rsidRPr="00FE4567">
                              <w:rPr>
                                <w:b/>
                                <w:bCs/>
                                <w:sz w:val="20"/>
                                <w:szCs w:val="20"/>
                              </w:rPr>
                              <w:t>nextPage=”3”</w:t>
                            </w:r>
                            <w:r w:rsidRPr="00C42DED">
                              <w:rPr>
                                <w:sz w:val="20"/>
                                <w:szCs w:val="20"/>
                              </w:rPr>
                              <w:t xml:space="preserve"> &gt;</w:t>
                            </w:r>
                          </w:p>
                          <w:p w14:paraId="4F8D3CFE" w14:textId="25248A3A" w:rsidR="00697967" w:rsidRPr="00C42DED" w:rsidRDefault="00697967" w:rsidP="005260FB">
                            <w:pPr>
                              <w:spacing w:after="0" w:line="240" w:lineRule="auto"/>
                              <w:rPr>
                                <w:sz w:val="20"/>
                                <w:szCs w:val="20"/>
                              </w:rPr>
                            </w:pPr>
                            <w:r w:rsidRPr="00C42DED">
                              <w:rPr>
                                <w:sz w:val="20"/>
                                <w:szCs w:val="20"/>
                              </w:rPr>
                              <w:tab/>
                              <w:t>&lt;resources id=”1</w:t>
                            </w:r>
                            <w:r>
                              <w:rPr>
                                <w:sz w:val="20"/>
                                <w:szCs w:val="20"/>
                              </w:rPr>
                              <w:t>1</w:t>
                            </w:r>
                            <w:r w:rsidRPr="00C42DED">
                              <w:rPr>
                                <w:sz w:val="20"/>
                                <w:szCs w:val="20"/>
                              </w:rPr>
                              <w:t>”/&gt;</w:t>
                            </w:r>
                          </w:p>
                          <w:p w14:paraId="7869B0A4" w14:textId="05D7A964" w:rsidR="00697967" w:rsidRPr="00C42DED" w:rsidRDefault="00697967" w:rsidP="005260FB">
                            <w:pPr>
                              <w:spacing w:after="0" w:line="240" w:lineRule="auto"/>
                              <w:rPr>
                                <w:sz w:val="20"/>
                                <w:szCs w:val="20"/>
                              </w:rPr>
                            </w:pPr>
                            <w:r w:rsidRPr="00C42DED">
                              <w:rPr>
                                <w:sz w:val="20"/>
                                <w:szCs w:val="20"/>
                              </w:rPr>
                              <w:tab/>
                              <w:t>&lt;resources id=”2</w:t>
                            </w:r>
                            <w:r>
                              <w:rPr>
                                <w:sz w:val="20"/>
                                <w:szCs w:val="20"/>
                              </w:rPr>
                              <w:t>2</w:t>
                            </w:r>
                            <w:r w:rsidRPr="00C42DED">
                              <w:rPr>
                                <w:sz w:val="20"/>
                                <w:szCs w:val="20"/>
                              </w:rPr>
                              <w:t>”/&gt;</w:t>
                            </w:r>
                          </w:p>
                          <w:p w14:paraId="09AA71A7" w14:textId="77777777" w:rsidR="00697967" w:rsidRPr="00C42DED" w:rsidRDefault="00697967" w:rsidP="005260FB">
                            <w:pPr>
                              <w:spacing w:after="0" w:line="240" w:lineRule="auto"/>
                              <w:rPr>
                                <w:sz w:val="20"/>
                                <w:szCs w:val="20"/>
                              </w:rPr>
                            </w:pPr>
                            <w:r w:rsidRPr="00C42DED">
                              <w:rPr>
                                <w:sz w:val="20"/>
                                <w:szCs w:val="20"/>
                              </w:rPr>
                              <w:tab/>
                              <w:t>…</w:t>
                            </w:r>
                          </w:p>
                          <w:p w14:paraId="6AD6C0B3" w14:textId="77777777" w:rsidR="00697967" w:rsidRPr="00C42DED" w:rsidRDefault="00697967" w:rsidP="005260FB">
                            <w:pPr>
                              <w:spacing w:after="0" w:line="240" w:lineRule="auto"/>
                              <w:rPr>
                                <w:sz w:val="20"/>
                                <w:szCs w:val="20"/>
                              </w:rPr>
                            </w:pPr>
                            <w:r w:rsidRPr="00C42DED">
                              <w:rPr>
                                <w:sz w:val="20"/>
                                <w:szCs w:val="20"/>
                              </w:rPr>
                              <w:t>&lt;/rsp&gt;</w:t>
                            </w:r>
                          </w:p>
                        </w:txbxContent>
                      </v:textbox>
                    </v:rect>
                    <v:shape id="Straight Arrow Connector 87" o:spid="_x0000_s1082" type="#_x0000_t32" style="position:absolute;left:7271;top:4346;width:2356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" strokecolor="#0d0d0d [3069]" strokeweight="2.25pt">
                      <v:stroke endarrow="block" joinstyle="miter"/>
                    </v:shape>
                    <v:shape id="Straight Arrow Connector 88" o:spid="_x0000_s1083" type="#_x0000_t32" style="position:absolute;left:7271;top:18903;width:2355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" strokecolor="#0d0d0d [3069]" strokeweight="2.25pt">
                      <v:stroke endarrow="block" joinstyle="miter"/>
                    </v:shape>
                    <v:roundrect id="Rectangle: Rounded Corners 89" o:spid="_x0000_s1084" style="position:absolute;left:41769;top:7827;width:17337;height:79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" filled="f" strokecolor="black [3200]" strokeweight="2.25pt">
                      <v:textbox>
                        <w:txbxContent>
                          <w:p w14:paraId="78E46D2B" w14:textId="1B83935A" w:rsidR="00697967" w:rsidRPr="00C126C2" w:rsidRDefault="00697967" w:rsidP="005260FB">
                            <w:pPr>
                              <w:spacing w:after="0"/>
                              <w:jc w:val="center"/>
                              <w:rPr>
                                <w:sz w:val="20"/>
                                <w:szCs w:val="20"/>
                              </w:rPr>
                            </w:pPr>
                            <w:r>
                              <w:rPr>
                                <w:sz w:val="20"/>
                                <w:szCs w:val="20"/>
                              </w:rPr>
                              <w:t>getPage(2);</w:t>
                            </w:r>
                          </w:p>
                        </w:txbxContent>
                      </v:textbox>
                    </v:roundrect>
                  </v:group>
                  <v:shape id="Connector: Curved 90" o:spid="_x0000_s1085" type="#_x0000_t38" style="position:absolute;left:38141;top:4315;width:11673;height:348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" adj="21085" strokecolor="black [3213]" strokeweight="2.25pt">
                    <v:stroke dashstyle="3 1" endarrow="block" joinstyle="miter"/>
                  </v:shape>
                  <v:shape id="Connector: Curved 91" o:spid="_x0000_s1086" type="#_x0000_t38" style="position:absolute;left:38156;top:15727;width:12185;height:3176;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" adj="-1005" strokecolor="black [3213]" strokeweight="2.25pt">
                    <v:stroke dashstyle="3 1" endarrow="block" joinstyle="miter"/>
                  </v:shape>
                </v:group>
                <v:rect id="Rectangle 92" o:spid="_x0000_s1087" style="position:absolute;left:4052;width:29636;height:6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" filled="f" stroked="f">
                  <v:textbox>
                    <w:txbxContent>
                      <w:p w14:paraId="14814067" w14:textId="2DD1E9A9" w:rsidR="00697967" w:rsidRPr="00C268B5" w:rsidRDefault="00697967" w:rsidP="004113FD">
                        <w:pPr>
                          <w:jc w:val="center"/>
                          <w:rPr>
                            <w:sz w:val="20"/>
                            <w:szCs w:val="20"/>
                          </w:rPr>
                        </w:pPr>
                        <w:r w:rsidRPr="00C268B5">
                          <w:rPr>
                            <w:sz w:val="20"/>
                            <w:szCs w:val="20"/>
                          </w:rPr>
                          <w:t>GET /resources/</w:t>
                        </w:r>
                        <w:r>
                          <w:rPr>
                            <w:sz w:val="20"/>
                            <w:szCs w:val="20"/>
                          </w:rPr>
                          <w:t>page=2</w:t>
                        </w:r>
                        <w:r w:rsidRPr="00C268B5">
                          <w:rPr>
                            <w:sz w:val="20"/>
                            <w:szCs w:val="20"/>
                          </w:rPr>
                          <w:t xml:space="preserve"> HTTP/1.1</w:t>
                        </w:r>
                      </w:p>
                    </w:txbxContent>
                  </v:textbox>
                </v:rect>
                <w10:wrap type="topAndBottom"/>
              </v:group>
            </w:pict>
          </mc:Fallback>
        </mc:AlternateContent>
      </w:r>
      <w:r w:rsidR="0087287D" w:rsidRPr="0087287D">
        <w:t>Với các thiết kế phi trạng thái, Client phải gửi yêu cầu rõ ràng, bao gồm số thự tự của trang cần xem.</w:t>
      </w:r>
    </w:p>
    <w:p w14:paraId="428FD790" w14:textId="67366E9F" w:rsidR="005260FB" w:rsidRDefault="005260FB" w:rsidP="005260FB">
      <w:pPr>
        <w:spacing w:line="360" w:lineRule="auto"/>
      </w:pPr>
    </w:p>
    <w:p w14:paraId="2E3EA6E6" w14:textId="10F82A85" w:rsidR="005260FB" w:rsidRDefault="00774CB2" w:rsidP="00774CB2">
      <w:pPr>
        <w:spacing w:line="360" w:lineRule="auto"/>
        <w:jc w:val="center"/>
      </w:pPr>
      <w:r>
        <w:t>Hình 12</w:t>
      </w:r>
      <w:r w:rsidR="00A37E29">
        <w:t>.</w:t>
      </w:r>
      <w:r>
        <w:t xml:space="preserve"> Stateless</w:t>
      </w:r>
    </w:p>
    <w:p w14:paraId="72694B85" w14:textId="6DE58601" w:rsidR="00223413" w:rsidRDefault="00223413" w:rsidP="00223413">
      <w:pPr>
        <w:spacing w:line="360" w:lineRule="auto"/>
        <w:ind w:firstLine="360"/>
      </w:pPr>
      <w:r w:rsidRPr="00223413">
        <w:t>Như vậy, các thành phần Server phi trạng thái ít phức tạp hơn để thiết kế, viết và phân bổ thông qua Server được cân bằng tải. Dịch vụ phi trạng thái không chỉ hoạt động tốt hơn, nó còn chuyển hầu hết vai trò duy trì trạng thái sang ứng dụng ở Client. Trong một dịch vụ mạng RESTful, Server chịu trách nhiệm đưa ra các phản hồi và cung cấp một cách thức cho phép Client duy trì trạng thái ứng dụng của chính nó.</w:t>
      </w:r>
    </w:p>
    <w:p w14:paraId="1952BF97" w14:textId="1D8FA0EE" w:rsidR="0024789A" w:rsidRDefault="006B1508" w:rsidP="00926FF0">
      <w:pPr>
        <w:pStyle w:val="Heading4"/>
        <w:numPr>
          <w:ilvl w:val="2"/>
          <w:numId w:val="15"/>
        </w:numPr>
        <w:spacing w:line="360" w:lineRule="auto"/>
        <w:ind w:left="1080"/>
      </w:pPr>
      <w:r w:rsidRPr="006B1508">
        <w:t>Đưa ra cấu trúc thư mục giống các UR</w:t>
      </w:r>
      <w:r w:rsidR="0098415B">
        <w:t>L</w:t>
      </w:r>
    </w:p>
    <w:p w14:paraId="4414A6EA" w14:textId="77777777" w:rsidR="00EC564B" w:rsidRDefault="00EC564B" w:rsidP="00EC564B">
      <w:pPr>
        <w:spacing w:line="360" w:lineRule="auto"/>
        <w:ind w:firstLine="360"/>
      </w:pPr>
      <w:r>
        <w:t>REST đưa ra một cấu trúc để người dùng có thể truy cập vào tài nguyên của nó thông qua các URL, tài nguyên ở đây là tất cả những cái mà bạn có thể gọi tên được (Video, ảnh, báo cáo thời tiết,..)</w:t>
      </w:r>
    </w:p>
    <w:p w14:paraId="2424395F" w14:textId="5DBF10AA" w:rsidR="00EC564B" w:rsidRDefault="00EC564B" w:rsidP="00EC564B">
      <w:pPr>
        <w:spacing w:line="360" w:lineRule="auto"/>
        <w:ind w:firstLine="360"/>
      </w:pPr>
      <w:r>
        <w:t>Bạn cần tạo ra các REST serivce để nó trả về cho người dùng các nguồn tài nguyên tương ứng.</w:t>
      </w:r>
    </w:p>
    <w:p w14:paraId="190C8ECF" w14:textId="33236253" w:rsidR="00EC564B" w:rsidRDefault="00EC564B" w:rsidP="00EC564B">
      <w:pPr>
        <w:spacing w:line="360" w:lineRule="auto"/>
        <w:ind w:firstLine="360"/>
      </w:pPr>
      <w:r>
        <w:t>Các địa chỉ REST service cần phải thật trực quan đến mức người dùng dễ đoán. Hãy nghĩ về một địa chỉ (URI) giống như một gợi ý rõ ràng, dễ đoán rằng nó đang trỏ tới cái gì và cung cấp tài nguyên gì. Tóm lại, cấu trúc của một URI nên được đơn giản, có thể dự đoán, và dễ hiểu.</w:t>
      </w:r>
    </w:p>
    <w:p w14:paraId="0EB77501" w14:textId="48DD3D6F" w:rsidR="006B1508" w:rsidRDefault="00EC564B" w:rsidP="00EC564B">
      <w:pPr>
        <w:spacing w:line="360" w:lineRule="auto"/>
        <w:ind w:firstLine="360"/>
      </w:pPr>
      <w:r>
        <w:t>Hãy xem một URL dưới đây, nó cung cấp danh sách bài viết của một ngày cụ thể, và nó dễ hiểu đối với người dùng.</w:t>
      </w:r>
    </w:p>
    <w:p w14:paraId="6A8AB9C4" w14:textId="76ED561C" w:rsidR="009C4DEA" w:rsidRDefault="009C4DEA" w:rsidP="00EC564B">
      <w:pPr>
        <w:spacing w:line="360" w:lineRule="auto"/>
        <w:ind w:firstLine="360"/>
        <w:rPr>
          <w:rStyle w:val="HTMLCode"/>
          <w:rFonts w:eastAsiaTheme="minorEastAsia"/>
          <w:color w:val="4472C4" w:themeColor="accent1"/>
          <w:sz w:val="24"/>
          <w:szCs w:val="24"/>
        </w:rPr>
      </w:pPr>
      <w:r>
        <w:rPr>
          <w:rStyle w:val="HTMLCode"/>
          <w:rFonts w:eastAsiaTheme="minorEastAsia"/>
          <w:sz w:val="24"/>
          <w:szCs w:val="24"/>
        </w:rPr>
        <w:lastRenderedPageBreak/>
        <w:t>https://</w:t>
      </w:r>
      <w:r w:rsidRPr="005F5AAA">
        <w:rPr>
          <w:rStyle w:val="HTMLCode"/>
          <w:rFonts w:eastAsiaTheme="minorEastAsia"/>
          <w:color w:val="4472C4" w:themeColor="accent1"/>
          <w:sz w:val="24"/>
          <w:szCs w:val="24"/>
        </w:rPr>
        <w:t>gpcoder.com/posts/2019-05-20</w:t>
      </w:r>
    </w:p>
    <w:p w14:paraId="06848CA4" w14:textId="26D0C94B" w:rsidR="005E355D" w:rsidRDefault="005E355D" w:rsidP="005E355D">
      <w:pPr>
        <w:spacing w:line="360" w:lineRule="auto"/>
        <w:ind w:firstLine="360"/>
      </w:pPr>
      <w:r>
        <w:t>Một vài nguyên tắc bổ sung để lưu ý trong khi nói về cấu trúc địa chỉ của RESTful Web service là:</w:t>
      </w:r>
    </w:p>
    <w:p w14:paraId="261426CD" w14:textId="77777777" w:rsidR="005E355D" w:rsidRDefault="005E355D" w:rsidP="00926FF0">
      <w:pPr>
        <w:pStyle w:val="ListParagraph"/>
        <w:numPr>
          <w:ilvl w:val="0"/>
          <w:numId w:val="26"/>
        </w:numPr>
        <w:spacing w:line="360" w:lineRule="auto"/>
      </w:pPr>
      <w:r>
        <w:t>Giấu các đuôi tài liệu mở rộng của bản gốc trong máy chủ (.jsp, .php, .asp), nếu có, vì vậy bạn có thể giấu một số thứ mà không cần thay đổi địa chỉ Urls.</w:t>
      </w:r>
    </w:p>
    <w:p w14:paraId="6E215B4A" w14:textId="77777777" w:rsidR="005E355D" w:rsidRDefault="005E355D" w:rsidP="00926FF0">
      <w:pPr>
        <w:pStyle w:val="ListParagraph"/>
        <w:numPr>
          <w:ilvl w:val="0"/>
          <w:numId w:val="26"/>
        </w:numPr>
        <w:spacing w:line="360" w:lineRule="auto"/>
      </w:pPr>
      <w:r>
        <w:t>Để mọi thứ là chữ thường.</w:t>
      </w:r>
    </w:p>
    <w:p w14:paraId="10B81767" w14:textId="77777777" w:rsidR="005E355D" w:rsidRDefault="005E355D" w:rsidP="00926FF0">
      <w:pPr>
        <w:pStyle w:val="ListParagraph"/>
        <w:numPr>
          <w:ilvl w:val="0"/>
          <w:numId w:val="26"/>
        </w:numPr>
        <w:spacing w:line="360" w:lineRule="auto"/>
      </w:pPr>
      <w:r>
        <w:t>Thay thế các khoảng trống bằng gạch chân hoặc hoặc gạch nối (một trong hai loại).</w:t>
      </w:r>
    </w:p>
    <w:p w14:paraId="01668517" w14:textId="77777777" w:rsidR="005E355D" w:rsidRDefault="005E355D" w:rsidP="00926FF0">
      <w:pPr>
        <w:pStyle w:val="ListParagraph"/>
        <w:numPr>
          <w:ilvl w:val="0"/>
          <w:numId w:val="26"/>
        </w:numPr>
        <w:spacing w:line="360" w:lineRule="auto"/>
      </w:pPr>
      <w:r>
        <w:t>Tránh các chuỗi yêu cầu càng nhiều càng tốt.</w:t>
      </w:r>
    </w:p>
    <w:p w14:paraId="0A0D73F9" w14:textId="50B9A72D" w:rsidR="005E355D" w:rsidRDefault="005E355D" w:rsidP="00926FF0">
      <w:pPr>
        <w:pStyle w:val="ListParagraph"/>
        <w:numPr>
          <w:ilvl w:val="0"/>
          <w:numId w:val="26"/>
        </w:numPr>
        <w:spacing w:line="360" w:lineRule="auto"/>
      </w:pPr>
      <w:r>
        <w:t>Thay vì sử dụng mã (404 Not Found) khi yêu cầu địa chỉ cho một phần đường dẫn, luôn luôn cung cấp một trang mặc định hoặc tài nguyên như một phản hồi.</w:t>
      </w:r>
    </w:p>
    <w:p w14:paraId="7D4F4A14" w14:textId="6A06E2E2" w:rsidR="00670227" w:rsidRDefault="00FD7EEF" w:rsidP="00926FF0">
      <w:pPr>
        <w:pStyle w:val="Heading4"/>
        <w:numPr>
          <w:ilvl w:val="2"/>
          <w:numId w:val="15"/>
        </w:numPr>
        <w:spacing w:line="360" w:lineRule="auto"/>
        <w:ind w:left="1080"/>
      </w:pPr>
      <w:r w:rsidRPr="00FD7EEF">
        <w:t>Truyền tải XML, JSON hoặc cả hai</w:t>
      </w:r>
    </w:p>
    <w:p w14:paraId="64975189" w14:textId="76C1AD4F" w:rsidR="00F17AB6" w:rsidRDefault="00F17AB6" w:rsidP="00F17AB6">
      <w:pPr>
        <w:spacing w:line="360" w:lineRule="auto"/>
        <w:ind w:firstLine="360"/>
      </w:pPr>
      <w:r>
        <w:t>Khi Client gửi một yêu cầu tới web service nó thường được truyền tải dưới dạng XML hoặc JSON và thông thường nhận về với hình thức tương tự.</w:t>
      </w:r>
    </w:p>
    <w:p w14:paraId="0F9B966D" w14:textId="68B0B270" w:rsidR="00F17AB6" w:rsidRDefault="00F17AB6" w:rsidP="00F17AB6">
      <w:pPr>
        <w:spacing w:line="360" w:lineRule="auto"/>
        <w:ind w:firstLine="360"/>
      </w:pPr>
      <w:r>
        <w:t>Đôi khi Client cũng có thể chỉ định kiểu dữ liệu nhận về mà nó mong muốn (JSON, hoặc XML,..), các chỉ định này được gọi là các kiểu MINE, nó được gửi kèm trên phần HEADER của request.</w:t>
      </w:r>
    </w:p>
    <w:p w14:paraId="253AEE6A" w14:textId="7AFB128E" w:rsidR="00F17AB6" w:rsidRDefault="00F17AB6" w:rsidP="00F17AB6">
      <w:pPr>
        <w:spacing w:line="360" w:lineRule="auto"/>
        <w:ind w:firstLine="360"/>
      </w:pPr>
      <w:r>
        <w:t>Dưới đây là các kiểu MIME phổ biến thường sử dụng với REST service:</w:t>
      </w:r>
    </w:p>
    <w:tbl>
      <w:tblPr>
        <w:tblStyle w:val="PlainTable2"/>
        <w:tblW w:w="0" w:type="auto"/>
        <w:tblInd w:w="360" w:type="dxa"/>
        <w:tblLook w:val="04A0" w:firstRow="1" w:lastRow="0" w:firstColumn="1" w:lastColumn="0" w:noHBand="0" w:noVBand="1"/>
      </w:tblPr>
      <w:tblGrid>
        <w:gridCol w:w="4315"/>
        <w:gridCol w:w="4235"/>
      </w:tblGrid>
      <w:tr w:rsidR="009B7BBB" w:rsidRPr="00141E66" w14:paraId="21846471" w14:textId="77777777" w:rsidTr="004539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0857D385" w14:textId="6291D2CE" w:rsidR="009B7BBB" w:rsidRPr="00141E66" w:rsidRDefault="00141E66" w:rsidP="00141E66">
            <w:pPr>
              <w:spacing w:line="360" w:lineRule="auto"/>
              <w:rPr>
                <w:b w:val="0"/>
                <w:bCs w:val="0"/>
              </w:rPr>
            </w:pPr>
            <w:r w:rsidRPr="00141E66">
              <w:rPr>
                <w:b w:val="0"/>
                <w:bCs w:val="0"/>
              </w:rPr>
              <w:t>x</w:t>
            </w:r>
          </w:p>
        </w:tc>
        <w:tc>
          <w:tcPr>
            <w:tcW w:w="4235" w:type="dxa"/>
          </w:tcPr>
          <w:p w14:paraId="2C5A5BE6" w14:textId="0076E868" w:rsidR="009B7BBB" w:rsidRPr="00141E66" w:rsidRDefault="00E05E20" w:rsidP="00141E66">
            <w:pPr>
              <w:spacing w:line="360" w:lineRule="auto"/>
              <w:cnfStyle w:val="100000000000" w:firstRow="1" w:lastRow="0" w:firstColumn="0" w:lastColumn="0" w:oddVBand="0" w:evenVBand="0" w:oddHBand="0" w:evenHBand="0" w:firstRowFirstColumn="0" w:firstRowLastColumn="0" w:lastRowFirstColumn="0" w:lastRowLastColumn="0"/>
              <w:rPr>
                <w:b w:val="0"/>
                <w:bCs w:val="0"/>
              </w:rPr>
            </w:pPr>
            <w:r w:rsidRPr="00141E66">
              <w:rPr>
                <w:b w:val="0"/>
                <w:bCs w:val="0"/>
              </w:rPr>
              <w:t>Content-Type</w:t>
            </w:r>
          </w:p>
        </w:tc>
      </w:tr>
      <w:tr w:rsidR="009B7BBB" w:rsidRPr="00141E66" w14:paraId="4A69F099" w14:textId="77777777" w:rsidTr="004539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6F0E0D61" w14:textId="4C7B9F1B" w:rsidR="009B7BBB" w:rsidRPr="00141E66" w:rsidRDefault="005A7B9F" w:rsidP="00141E66">
            <w:pPr>
              <w:spacing w:line="360" w:lineRule="auto"/>
              <w:rPr>
                <w:b w:val="0"/>
                <w:bCs w:val="0"/>
              </w:rPr>
            </w:pPr>
            <w:r w:rsidRPr="00141E66">
              <w:rPr>
                <w:b w:val="0"/>
                <w:bCs w:val="0"/>
              </w:rPr>
              <w:t>.json</w:t>
            </w:r>
          </w:p>
        </w:tc>
        <w:tc>
          <w:tcPr>
            <w:tcW w:w="4235" w:type="dxa"/>
          </w:tcPr>
          <w:p w14:paraId="09242346" w14:textId="3411E62F" w:rsidR="009B7BBB" w:rsidRPr="00141E66" w:rsidRDefault="005A7B9F" w:rsidP="00141E66">
            <w:pPr>
              <w:spacing w:line="360" w:lineRule="auto"/>
              <w:cnfStyle w:val="000000100000" w:firstRow="0" w:lastRow="0" w:firstColumn="0" w:lastColumn="0" w:oddVBand="0" w:evenVBand="0" w:oddHBand="1" w:evenHBand="0" w:firstRowFirstColumn="0" w:firstRowLastColumn="0" w:lastRowFirstColumn="0" w:lastRowLastColumn="0"/>
            </w:pPr>
            <w:r w:rsidRPr="00141E66">
              <w:t>application/json</w:t>
            </w:r>
          </w:p>
        </w:tc>
      </w:tr>
      <w:tr w:rsidR="009B7BBB" w:rsidRPr="00141E66" w14:paraId="5DBC57EE" w14:textId="77777777" w:rsidTr="004539E8">
        <w:tc>
          <w:tcPr>
            <w:cnfStyle w:val="001000000000" w:firstRow="0" w:lastRow="0" w:firstColumn="1" w:lastColumn="0" w:oddVBand="0" w:evenVBand="0" w:oddHBand="0" w:evenHBand="0" w:firstRowFirstColumn="0" w:firstRowLastColumn="0" w:lastRowFirstColumn="0" w:lastRowLastColumn="0"/>
            <w:tcW w:w="4315" w:type="dxa"/>
          </w:tcPr>
          <w:p w14:paraId="0A385AA8" w14:textId="42B675EE" w:rsidR="009B7BBB" w:rsidRPr="00141E66" w:rsidRDefault="005A7B9F" w:rsidP="00141E66">
            <w:pPr>
              <w:spacing w:line="360" w:lineRule="auto"/>
              <w:rPr>
                <w:b w:val="0"/>
                <w:bCs w:val="0"/>
              </w:rPr>
            </w:pPr>
            <w:r w:rsidRPr="00141E66">
              <w:rPr>
                <w:b w:val="0"/>
                <w:bCs w:val="0"/>
              </w:rPr>
              <w:t>.xml</w:t>
            </w:r>
          </w:p>
        </w:tc>
        <w:tc>
          <w:tcPr>
            <w:tcW w:w="4235" w:type="dxa"/>
          </w:tcPr>
          <w:p w14:paraId="2EFA91E9" w14:textId="75796098" w:rsidR="009B7BBB" w:rsidRPr="00141E66" w:rsidRDefault="00141E66" w:rsidP="00141E66">
            <w:pPr>
              <w:spacing w:line="360" w:lineRule="auto"/>
              <w:cnfStyle w:val="000000000000" w:firstRow="0" w:lastRow="0" w:firstColumn="0" w:lastColumn="0" w:oddVBand="0" w:evenVBand="0" w:oddHBand="0" w:evenHBand="0" w:firstRowFirstColumn="0" w:firstRowLastColumn="0" w:lastRowFirstColumn="0" w:lastRowLastColumn="0"/>
            </w:pPr>
            <w:r w:rsidRPr="00141E66">
              <w:t>application/xml</w:t>
            </w:r>
          </w:p>
        </w:tc>
      </w:tr>
    </w:tbl>
    <w:p w14:paraId="42DF5968" w14:textId="77777777" w:rsidR="00473565" w:rsidRDefault="00473565" w:rsidP="009B7BBB">
      <w:pPr>
        <w:spacing w:line="360" w:lineRule="auto"/>
      </w:pPr>
    </w:p>
    <w:p w14:paraId="2F0155E2" w14:textId="054D4EFF" w:rsidR="00473565" w:rsidRDefault="00473565" w:rsidP="00473565">
      <w:pPr>
        <w:spacing w:line="360" w:lineRule="auto"/>
        <w:ind w:firstLine="390"/>
      </w:pPr>
      <w:r w:rsidRPr="00473565">
        <w:t xml:space="preserve">Tham khảo thêm các MIME type khác: </w:t>
      </w:r>
      <w:hyperlink r:id="rId18" w:history="1">
        <w:r w:rsidRPr="00A550E2">
          <w:rPr>
            <w:rStyle w:val="Hyperlink"/>
          </w:rPr>
          <w:t>https://www.freeformatter.com/mime-types-list.html</w:t>
        </w:r>
      </w:hyperlink>
      <w:r>
        <w:t xml:space="preserve"> </w:t>
      </w:r>
    </w:p>
    <w:p w14:paraId="01DC3A6C" w14:textId="2284F0FF" w:rsidR="00473565" w:rsidRDefault="0091712B" w:rsidP="00473565">
      <w:pPr>
        <w:spacing w:line="360" w:lineRule="auto"/>
        <w:ind w:firstLine="390"/>
      </w:pPr>
      <w:r w:rsidRPr="0091712B">
        <w:t>Ví dụ: Client gửi một yêu cầu để lấy thông tin danh sách bài viết, và yêu cầu dữ liệu trả về là định dạng XML.</w:t>
      </w:r>
    </w:p>
    <w:p w14:paraId="3C000C48" w14:textId="77777777" w:rsidR="00D275CA" w:rsidRPr="00D275CA" w:rsidRDefault="00D275CA" w:rsidP="00D275CA">
      <w:pPr>
        <w:spacing w:after="0" w:line="240" w:lineRule="auto"/>
        <w:ind w:left="1440"/>
        <w:rPr>
          <w:rFonts w:ascii="Consolas" w:eastAsia="Times New Roman" w:hAnsi="Consolas" w:cs="Times New Roman"/>
          <w:color w:val="555555"/>
          <w:sz w:val="24"/>
          <w:szCs w:val="24"/>
        </w:rPr>
      </w:pPr>
      <w:r w:rsidRPr="00D275CA">
        <w:rPr>
          <w:rFonts w:ascii="Courier New" w:eastAsia="Times New Roman" w:hAnsi="Courier New" w:cs="Courier New"/>
          <w:color w:val="555555"/>
          <w:sz w:val="20"/>
          <w:szCs w:val="20"/>
        </w:rPr>
        <w:t>GET https://</w:t>
      </w:r>
      <w:r w:rsidRPr="00D275CA">
        <w:rPr>
          <w:rFonts w:ascii="Courier New" w:eastAsia="Times New Roman" w:hAnsi="Courier New" w:cs="Courier New"/>
          <w:color w:val="4472C4" w:themeColor="accent1"/>
          <w:sz w:val="20"/>
          <w:szCs w:val="20"/>
        </w:rPr>
        <w:t>gpcoder.com/posts</w:t>
      </w:r>
    </w:p>
    <w:p w14:paraId="68E3F91A" w14:textId="77777777" w:rsidR="00D275CA" w:rsidRPr="00D275CA" w:rsidRDefault="00D275CA" w:rsidP="00D275CA">
      <w:pPr>
        <w:spacing w:after="0" w:line="240" w:lineRule="auto"/>
        <w:ind w:left="1440"/>
        <w:rPr>
          <w:rFonts w:ascii="Consolas" w:eastAsia="Times New Roman" w:hAnsi="Consolas" w:cs="Times New Roman"/>
          <w:color w:val="555555"/>
          <w:sz w:val="24"/>
          <w:szCs w:val="24"/>
        </w:rPr>
      </w:pPr>
      <w:r w:rsidRPr="00D275CA">
        <w:rPr>
          <w:rFonts w:ascii="Courier New" w:eastAsia="Times New Roman" w:hAnsi="Courier New" w:cs="Courier New"/>
          <w:color w:val="555555"/>
          <w:sz w:val="20"/>
          <w:szCs w:val="20"/>
        </w:rPr>
        <w:t>authority: gpcoder.com</w:t>
      </w:r>
    </w:p>
    <w:p w14:paraId="0CD83736" w14:textId="6EC7295F" w:rsidR="00D275CA" w:rsidRDefault="00D275CA" w:rsidP="00D275CA">
      <w:pPr>
        <w:spacing w:after="0" w:line="240" w:lineRule="auto"/>
        <w:ind w:left="1440"/>
        <w:rPr>
          <w:rFonts w:ascii="Courier New" w:eastAsia="Times New Roman" w:hAnsi="Courier New" w:cs="Courier New"/>
          <w:color w:val="538135" w:themeColor="accent6" w:themeShade="BF"/>
          <w:sz w:val="20"/>
          <w:szCs w:val="20"/>
        </w:rPr>
      </w:pPr>
      <w:r w:rsidRPr="00D275CA">
        <w:rPr>
          <w:rFonts w:ascii="Courier New" w:eastAsia="Times New Roman" w:hAnsi="Courier New" w:cs="Courier New"/>
          <w:color w:val="555555"/>
          <w:sz w:val="20"/>
          <w:szCs w:val="20"/>
        </w:rPr>
        <w:t>Accept: application/xml;q=</w:t>
      </w:r>
      <w:r w:rsidRPr="00D275CA">
        <w:rPr>
          <w:rFonts w:ascii="Courier New" w:eastAsia="Times New Roman" w:hAnsi="Courier New" w:cs="Courier New"/>
          <w:color w:val="538135" w:themeColor="accent6" w:themeShade="BF"/>
          <w:sz w:val="20"/>
          <w:szCs w:val="20"/>
        </w:rPr>
        <w:t>0.9</w:t>
      </w:r>
    </w:p>
    <w:p w14:paraId="698B0E88" w14:textId="77777777" w:rsidR="00B128A8" w:rsidRPr="00D275CA" w:rsidRDefault="00B128A8" w:rsidP="00D275CA">
      <w:pPr>
        <w:spacing w:after="0" w:line="240" w:lineRule="auto"/>
        <w:ind w:left="1440"/>
        <w:rPr>
          <w:rFonts w:ascii="Consolas" w:eastAsia="Times New Roman" w:hAnsi="Consolas" w:cs="Times New Roman"/>
          <w:color w:val="555555"/>
          <w:sz w:val="24"/>
          <w:szCs w:val="24"/>
        </w:rPr>
      </w:pPr>
    </w:p>
    <w:p w14:paraId="611E2E31" w14:textId="60181C6B" w:rsidR="00D275CA" w:rsidRDefault="00B128A8" w:rsidP="00B128A8">
      <w:pPr>
        <w:spacing w:line="360" w:lineRule="auto"/>
        <w:ind w:firstLine="360"/>
      </w:pPr>
      <w:r>
        <w:lastRenderedPageBreak/>
        <w:t>Và nhận được dữ liệu:</w:t>
      </w:r>
    </w:p>
    <w:p w14:paraId="3A131DD6"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posts</w:t>
      </w:r>
      <w:r w:rsidRPr="00DC46B5">
        <w:rPr>
          <w:rFonts w:ascii="Courier New" w:eastAsia="Times New Roman" w:hAnsi="Courier New" w:cs="Courier New"/>
          <w:color w:val="555555"/>
          <w:sz w:val="20"/>
          <w:szCs w:val="20"/>
        </w:rPr>
        <w:t>&gt;</w:t>
      </w:r>
    </w:p>
    <w:p w14:paraId="0A6C6573"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post</w:t>
      </w:r>
      <w:r w:rsidRPr="00DC46B5">
        <w:rPr>
          <w:rFonts w:ascii="Courier New" w:eastAsia="Times New Roman" w:hAnsi="Courier New" w:cs="Courier New"/>
          <w:color w:val="555555"/>
          <w:sz w:val="20"/>
          <w:szCs w:val="20"/>
        </w:rPr>
        <w:t>&gt;</w:t>
      </w:r>
    </w:p>
    <w:p w14:paraId="7B7CA3EC"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date</w:t>
      </w:r>
      <w:r w:rsidRPr="00DC46B5">
        <w:rPr>
          <w:rFonts w:ascii="Courier New" w:eastAsia="Times New Roman" w:hAnsi="Courier New" w:cs="Courier New"/>
          <w:color w:val="555555"/>
          <w:sz w:val="20"/>
          <w:szCs w:val="20"/>
        </w:rPr>
        <w:t>&gt;2019/05/20&lt;/</w:t>
      </w:r>
      <w:r w:rsidRPr="00DC46B5">
        <w:rPr>
          <w:rFonts w:ascii="Courier New" w:eastAsia="Times New Roman" w:hAnsi="Courier New" w:cs="Courier New"/>
          <w:b/>
          <w:bCs/>
          <w:color w:val="6F0551"/>
          <w:sz w:val="20"/>
          <w:szCs w:val="20"/>
        </w:rPr>
        <w:t>date</w:t>
      </w:r>
      <w:r w:rsidRPr="00DC46B5">
        <w:rPr>
          <w:rFonts w:ascii="Courier New" w:eastAsia="Times New Roman" w:hAnsi="Courier New" w:cs="Courier New"/>
          <w:color w:val="555555"/>
          <w:sz w:val="20"/>
          <w:szCs w:val="20"/>
        </w:rPr>
        <w:t>&gt;</w:t>
      </w:r>
    </w:p>
    <w:p w14:paraId="77A988F2"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title</w:t>
      </w:r>
      <w:r w:rsidRPr="00DC46B5">
        <w:rPr>
          <w:rFonts w:ascii="Courier New" w:eastAsia="Times New Roman" w:hAnsi="Courier New" w:cs="Courier New"/>
          <w:color w:val="555555"/>
          <w:sz w:val="20"/>
          <w:szCs w:val="20"/>
        </w:rPr>
        <w:t>&gt;Java Web service tutorial&lt;/</w:t>
      </w:r>
      <w:r w:rsidRPr="00DC46B5">
        <w:rPr>
          <w:rFonts w:ascii="Courier New" w:eastAsia="Times New Roman" w:hAnsi="Courier New" w:cs="Courier New"/>
          <w:b/>
          <w:bCs/>
          <w:color w:val="6F0551"/>
          <w:sz w:val="20"/>
          <w:szCs w:val="20"/>
        </w:rPr>
        <w:t>title</w:t>
      </w:r>
      <w:r w:rsidRPr="00DC46B5">
        <w:rPr>
          <w:rFonts w:ascii="Courier New" w:eastAsia="Times New Roman" w:hAnsi="Courier New" w:cs="Courier New"/>
          <w:color w:val="555555"/>
          <w:sz w:val="20"/>
          <w:szCs w:val="20"/>
        </w:rPr>
        <w:t>&gt;</w:t>
      </w:r>
    </w:p>
    <w:p w14:paraId="3DF7A1A0"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content</w:t>
      </w:r>
      <w:r w:rsidRPr="00DC46B5">
        <w:rPr>
          <w:rFonts w:ascii="Courier New" w:eastAsia="Times New Roman" w:hAnsi="Courier New" w:cs="Courier New"/>
          <w:color w:val="555555"/>
          <w:sz w:val="20"/>
          <w:szCs w:val="20"/>
        </w:rPr>
        <w:t>&gt;...&lt;/</w:t>
      </w:r>
      <w:r w:rsidRPr="00DC46B5">
        <w:rPr>
          <w:rFonts w:ascii="Courier New" w:eastAsia="Times New Roman" w:hAnsi="Courier New" w:cs="Courier New"/>
          <w:b/>
          <w:bCs/>
          <w:color w:val="6F0551"/>
          <w:sz w:val="20"/>
          <w:szCs w:val="20"/>
        </w:rPr>
        <w:t>content</w:t>
      </w:r>
      <w:r w:rsidRPr="00DC46B5">
        <w:rPr>
          <w:rFonts w:ascii="Courier New" w:eastAsia="Times New Roman" w:hAnsi="Courier New" w:cs="Courier New"/>
          <w:color w:val="555555"/>
          <w:sz w:val="20"/>
          <w:szCs w:val="20"/>
        </w:rPr>
        <w:t>&gt;</w:t>
      </w:r>
    </w:p>
    <w:p w14:paraId="60005EC0"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post</w:t>
      </w:r>
      <w:r w:rsidRPr="00DC46B5">
        <w:rPr>
          <w:rFonts w:ascii="Courier New" w:eastAsia="Times New Roman" w:hAnsi="Courier New" w:cs="Courier New"/>
          <w:color w:val="555555"/>
          <w:sz w:val="20"/>
          <w:szCs w:val="20"/>
        </w:rPr>
        <w:t>&gt;</w:t>
      </w:r>
    </w:p>
    <w:p w14:paraId="093FCD9C"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post</w:t>
      </w:r>
      <w:r w:rsidRPr="00DC46B5">
        <w:rPr>
          <w:rFonts w:ascii="Courier New" w:eastAsia="Times New Roman" w:hAnsi="Courier New" w:cs="Courier New"/>
          <w:color w:val="555555"/>
          <w:sz w:val="20"/>
          <w:szCs w:val="20"/>
        </w:rPr>
        <w:t>&gt;</w:t>
      </w:r>
    </w:p>
    <w:p w14:paraId="6FBF95B0"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date</w:t>
      </w:r>
      <w:r w:rsidRPr="00DC46B5">
        <w:rPr>
          <w:rFonts w:ascii="Courier New" w:eastAsia="Times New Roman" w:hAnsi="Courier New" w:cs="Courier New"/>
          <w:color w:val="555555"/>
          <w:sz w:val="20"/>
          <w:szCs w:val="20"/>
        </w:rPr>
        <w:t>&gt;2019/05/25&lt;/</w:t>
      </w:r>
      <w:r w:rsidRPr="00DC46B5">
        <w:rPr>
          <w:rFonts w:ascii="Courier New" w:eastAsia="Times New Roman" w:hAnsi="Courier New" w:cs="Courier New"/>
          <w:b/>
          <w:bCs/>
          <w:color w:val="6F0551"/>
          <w:sz w:val="20"/>
          <w:szCs w:val="20"/>
        </w:rPr>
        <w:t>date</w:t>
      </w:r>
      <w:r w:rsidRPr="00DC46B5">
        <w:rPr>
          <w:rFonts w:ascii="Courier New" w:eastAsia="Times New Roman" w:hAnsi="Courier New" w:cs="Courier New"/>
          <w:color w:val="555555"/>
          <w:sz w:val="20"/>
          <w:szCs w:val="20"/>
        </w:rPr>
        <w:t>&gt;</w:t>
      </w:r>
    </w:p>
    <w:p w14:paraId="23DE6DBC"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title</w:t>
      </w:r>
      <w:r w:rsidRPr="00DC46B5">
        <w:rPr>
          <w:rFonts w:ascii="Courier New" w:eastAsia="Times New Roman" w:hAnsi="Courier New" w:cs="Courier New"/>
          <w:color w:val="555555"/>
          <w:sz w:val="20"/>
          <w:szCs w:val="20"/>
        </w:rPr>
        <w:t>&gt;SOAP Web Service&lt;/</w:t>
      </w:r>
      <w:r w:rsidRPr="00DC46B5">
        <w:rPr>
          <w:rFonts w:ascii="Courier New" w:eastAsia="Times New Roman" w:hAnsi="Courier New" w:cs="Courier New"/>
          <w:b/>
          <w:bCs/>
          <w:color w:val="6F0551"/>
          <w:sz w:val="20"/>
          <w:szCs w:val="20"/>
        </w:rPr>
        <w:t>title</w:t>
      </w:r>
      <w:r w:rsidRPr="00DC46B5">
        <w:rPr>
          <w:rFonts w:ascii="Courier New" w:eastAsia="Times New Roman" w:hAnsi="Courier New" w:cs="Courier New"/>
          <w:color w:val="555555"/>
          <w:sz w:val="20"/>
          <w:szCs w:val="20"/>
        </w:rPr>
        <w:t>&gt;</w:t>
      </w:r>
    </w:p>
    <w:p w14:paraId="2724953F"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content</w:t>
      </w:r>
      <w:r w:rsidRPr="00DC46B5">
        <w:rPr>
          <w:rFonts w:ascii="Courier New" w:eastAsia="Times New Roman" w:hAnsi="Courier New" w:cs="Courier New"/>
          <w:color w:val="555555"/>
          <w:sz w:val="20"/>
          <w:szCs w:val="20"/>
        </w:rPr>
        <w:t>&gt;...&lt;/</w:t>
      </w:r>
      <w:r w:rsidRPr="00DC46B5">
        <w:rPr>
          <w:rFonts w:ascii="Courier New" w:eastAsia="Times New Roman" w:hAnsi="Courier New" w:cs="Courier New"/>
          <w:b/>
          <w:bCs/>
          <w:color w:val="6F0551"/>
          <w:sz w:val="20"/>
          <w:szCs w:val="20"/>
        </w:rPr>
        <w:t>content</w:t>
      </w:r>
      <w:r w:rsidRPr="00DC46B5">
        <w:rPr>
          <w:rFonts w:ascii="Courier New" w:eastAsia="Times New Roman" w:hAnsi="Courier New" w:cs="Courier New"/>
          <w:color w:val="555555"/>
          <w:sz w:val="20"/>
          <w:szCs w:val="20"/>
        </w:rPr>
        <w:t>&gt;</w:t>
      </w:r>
    </w:p>
    <w:p w14:paraId="417E6475"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post</w:t>
      </w:r>
      <w:r w:rsidRPr="00DC46B5">
        <w:rPr>
          <w:rFonts w:ascii="Courier New" w:eastAsia="Times New Roman" w:hAnsi="Courier New" w:cs="Courier New"/>
          <w:color w:val="555555"/>
          <w:sz w:val="20"/>
          <w:szCs w:val="20"/>
        </w:rPr>
        <w:t>&gt;</w:t>
      </w:r>
    </w:p>
    <w:p w14:paraId="28E0BCCA"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post</w:t>
      </w:r>
      <w:r w:rsidRPr="00DC46B5">
        <w:rPr>
          <w:rFonts w:ascii="Courier New" w:eastAsia="Times New Roman" w:hAnsi="Courier New" w:cs="Courier New"/>
          <w:color w:val="555555"/>
          <w:sz w:val="20"/>
          <w:szCs w:val="20"/>
        </w:rPr>
        <w:t>&gt;</w:t>
      </w:r>
    </w:p>
    <w:p w14:paraId="50B75485"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date</w:t>
      </w:r>
      <w:r w:rsidRPr="00DC46B5">
        <w:rPr>
          <w:rFonts w:ascii="Courier New" w:eastAsia="Times New Roman" w:hAnsi="Courier New" w:cs="Courier New"/>
          <w:color w:val="555555"/>
          <w:sz w:val="20"/>
          <w:szCs w:val="20"/>
        </w:rPr>
        <w:t>&gt;2019/05/30&lt;/</w:t>
      </w:r>
      <w:r w:rsidRPr="00DC46B5">
        <w:rPr>
          <w:rFonts w:ascii="Courier New" w:eastAsia="Times New Roman" w:hAnsi="Courier New" w:cs="Courier New"/>
          <w:b/>
          <w:bCs/>
          <w:color w:val="6F0551"/>
          <w:sz w:val="20"/>
          <w:szCs w:val="20"/>
        </w:rPr>
        <w:t>date</w:t>
      </w:r>
      <w:r w:rsidRPr="00DC46B5">
        <w:rPr>
          <w:rFonts w:ascii="Courier New" w:eastAsia="Times New Roman" w:hAnsi="Courier New" w:cs="Courier New"/>
          <w:color w:val="555555"/>
          <w:sz w:val="20"/>
          <w:szCs w:val="20"/>
        </w:rPr>
        <w:t>&gt;</w:t>
      </w:r>
    </w:p>
    <w:p w14:paraId="24324291"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title</w:t>
      </w:r>
      <w:r w:rsidRPr="00DC46B5">
        <w:rPr>
          <w:rFonts w:ascii="Courier New" w:eastAsia="Times New Roman" w:hAnsi="Courier New" w:cs="Courier New"/>
          <w:color w:val="555555"/>
          <w:sz w:val="20"/>
          <w:szCs w:val="20"/>
        </w:rPr>
        <w:t>&gt;RESTful Web Service&lt;/</w:t>
      </w:r>
      <w:r w:rsidRPr="00DC46B5">
        <w:rPr>
          <w:rFonts w:ascii="Courier New" w:eastAsia="Times New Roman" w:hAnsi="Courier New" w:cs="Courier New"/>
          <w:b/>
          <w:bCs/>
          <w:color w:val="6F0551"/>
          <w:sz w:val="20"/>
          <w:szCs w:val="20"/>
        </w:rPr>
        <w:t>title</w:t>
      </w:r>
      <w:r w:rsidRPr="00DC46B5">
        <w:rPr>
          <w:rFonts w:ascii="Courier New" w:eastAsia="Times New Roman" w:hAnsi="Courier New" w:cs="Courier New"/>
          <w:color w:val="555555"/>
          <w:sz w:val="20"/>
          <w:szCs w:val="20"/>
        </w:rPr>
        <w:t>&gt;</w:t>
      </w:r>
    </w:p>
    <w:p w14:paraId="37307CC2"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content</w:t>
      </w:r>
      <w:r w:rsidRPr="00DC46B5">
        <w:rPr>
          <w:rFonts w:ascii="Courier New" w:eastAsia="Times New Roman" w:hAnsi="Courier New" w:cs="Courier New"/>
          <w:color w:val="555555"/>
          <w:sz w:val="20"/>
          <w:szCs w:val="20"/>
        </w:rPr>
        <w:t>&gt;...&lt;/</w:t>
      </w:r>
      <w:r w:rsidRPr="00DC46B5">
        <w:rPr>
          <w:rFonts w:ascii="Courier New" w:eastAsia="Times New Roman" w:hAnsi="Courier New" w:cs="Courier New"/>
          <w:b/>
          <w:bCs/>
          <w:color w:val="6F0551"/>
          <w:sz w:val="20"/>
          <w:szCs w:val="20"/>
        </w:rPr>
        <w:t>content</w:t>
      </w:r>
      <w:r w:rsidRPr="00DC46B5">
        <w:rPr>
          <w:rFonts w:ascii="Courier New" w:eastAsia="Times New Roman" w:hAnsi="Courier New" w:cs="Courier New"/>
          <w:color w:val="555555"/>
          <w:sz w:val="20"/>
          <w:szCs w:val="20"/>
        </w:rPr>
        <w:t>&gt;</w:t>
      </w:r>
    </w:p>
    <w:p w14:paraId="5A2EEE46" w14:textId="77777777" w:rsidR="00DC46B5" w:rsidRPr="00DC46B5" w:rsidRDefault="00DC46B5" w:rsidP="00DC46B5">
      <w:pPr>
        <w:spacing w:after="0" w:line="240" w:lineRule="auto"/>
        <w:ind w:left="1440"/>
        <w:rPr>
          <w:rFonts w:ascii="Consolas" w:eastAsia="Times New Roman" w:hAnsi="Consolas" w:cs="Times New Roman"/>
          <w:color w:val="555555"/>
          <w:sz w:val="24"/>
          <w:szCs w:val="24"/>
        </w:rPr>
      </w:pPr>
      <w:r w:rsidRPr="00DC46B5">
        <w:rPr>
          <w:rFonts w:ascii="Courier New" w:eastAsia="Times New Roman" w:hAnsi="Courier New" w:cs="Courier New"/>
          <w:color w:val="DDDDDD"/>
          <w:sz w:val="20"/>
          <w:szCs w:val="20"/>
        </w:rPr>
        <w:t>    </w:t>
      </w: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post</w:t>
      </w:r>
      <w:r w:rsidRPr="00DC46B5">
        <w:rPr>
          <w:rFonts w:ascii="Courier New" w:eastAsia="Times New Roman" w:hAnsi="Courier New" w:cs="Courier New"/>
          <w:color w:val="555555"/>
          <w:sz w:val="20"/>
          <w:szCs w:val="20"/>
        </w:rPr>
        <w:t>&gt;</w:t>
      </w:r>
    </w:p>
    <w:p w14:paraId="64380E74" w14:textId="0C6335F9" w:rsidR="002A7C10" w:rsidRPr="002A7C10" w:rsidRDefault="00DC46B5" w:rsidP="002A7C10">
      <w:pPr>
        <w:spacing w:after="0" w:line="240" w:lineRule="auto"/>
        <w:ind w:left="1440"/>
        <w:rPr>
          <w:rFonts w:ascii="Courier New" w:eastAsia="Times New Roman" w:hAnsi="Courier New" w:cs="Courier New"/>
          <w:color w:val="555555"/>
          <w:sz w:val="20"/>
          <w:szCs w:val="20"/>
        </w:rPr>
      </w:pPr>
      <w:r w:rsidRPr="00DC46B5">
        <w:rPr>
          <w:rFonts w:ascii="Courier New" w:eastAsia="Times New Roman" w:hAnsi="Courier New" w:cs="Courier New"/>
          <w:color w:val="555555"/>
          <w:sz w:val="20"/>
          <w:szCs w:val="20"/>
        </w:rPr>
        <w:t>&lt;</w:t>
      </w:r>
      <w:r w:rsidRPr="00DC46B5">
        <w:rPr>
          <w:rFonts w:ascii="Courier New" w:eastAsia="Times New Roman" w:hAnsi="Courier New" w:cs="Courier New"/>
          <w:b/>
          <w:bCs/>
          <w:color w:val="6F0551"/>
          <w:sz w:val="20"/>
          <w:szCs w:val="20"/>
        </w:rPr>
        <w:t>posts</w:t>
      </w:r>
      <w:r w:rsidRPr="00DC46B5">
        <w:rPr>
          <w:rFonts w:ascii="Courier New" w:eastAsia="Times New Roman" w:hAnsi="Courier New" w:cs="Courier New"/>
          <w:color w:val="555555"/>
          <w:sz w:val="20"/>
          <w:szCs w:val="20"/>
        </w:rPr>
        <w:t>&gt;</w:t>
      </w:r>
    </w:p>
    <w:p w14:paraId="21F05764" w14:textId="3530F396" w:rsidR="00DC46B5" w:rsidRDefault="00DC46B5" w:rsidP="00DC46B5">
      <w:pPr>
        <w:spacing w:after="0" w:line="240" w:lineRule="auto"/>
        <w:rPr>
          <w:rFonts w:ascii="Consolas" w:eastAsia="Times New Roman" w:hAnsi="Consolas" w:cs="Times New Roman"/>
          <w:color w:val="555555"/>
          <w:sz w:val="24"/>
          <w:szCs w:val="24"/>
        </w:rPr>
      </w:pPr>
    </w:p>
    <w:p w14:paraId="31FD9171" w14:textId="113B533E" w:rsidR="00C913E0" w:rsidRDefault="00350237" w:rsidP="00926FF0">
      <w:pPr>
        <w:pStyle w:val="Heading3"/>
        <w:numPr>
          <w:ilvl w:val="1"/>
          <w:numId w:val="15"/>
        </w:numPr>
        <w:ind w:left="900" w:hanging="540"/>
      </w:pPr>
      <w:bookmarkStart w:id="17" w:name="_Toc28993127"/>
      <w:r w:rsidRPr="00350237">
        <w:t>Sự khác nhau giữa REST và SOAP</w:t>
      </w:r>
      <w:bookmarkEnd w:id="17"/>
    </w:p>
    <w:p w14:paraId="2BF52873" w14:textId="771D7CB8" w:rsidR="00350237" w:rsidRDefault="00350237" w:rsidP="00350237"/>
    <w:tbl>
      <w:tblPr>
        <w:tblStyle w:val="PlainTable1"/>
        <w:tblW w:w="0" w:type="auto"/>
        <w:tblLook w:val="04A0" w:firstRow="1" w:lastRow="0" w:firstColumn="1" w:lastColumn="0" w:noHBand="0" w:noVBand="1"/>
      </w:tblPr>
      <w:tblGrid>
        <w:gridCol w:w="2110"/>
        <w:gridCol w:w="3735"/>
        <w:gridCol w:w="3505"/>
      </w:tblGrid>
      <w:tr w:rsidR="00D91EEB" w14:paraId="0933B184" w14:textId="77777777" w:rsidTr="004A22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7697997C" w14:textId="033DC14B" w:rsidR="00D91EEB" w:rsidRDefault="00F1600E" w:rsidP="00350237">
            <w:r>
              <w:t>#Tiêu chí</w:t>
            </w:r>
          </w:p>
        </w:tc>
        <w:tc>
          <w:tcPr>
            <w:tcW w:w="3735" w:type="dxa"/>
          </w:tcPr>
          <w:p w14:paraId="30E81139" w14:textId="5DFE6E0D" w:rsidR="00D91EEB" w:rsidRDefault="00440AB5" w:rsidP="00350237">
            <w:pPr>
              <w:cnfStyle w:val="100000000000" w:firstRow="1" w:lastRow="0" w:firstColumn="0" w:lastColumn="0" w:oddVBand="0" w:evenVBand="0" w:oddHBand="0" w:evenHBand="0" w:firstRowFirstColumn="0" w:firstRowLastColumn="0" w:lastRowFirstColumn="0" w:lastRowLastColumn="0"/>
            </w:pPr>
            <w:r w:rsidRPr="00440AB5">
              <w:t>SOAP</w:t>
            </w:r>
          </w:p>
        </w:tc>
        <w:tc>
          <w:tcPr>
            <w:tcW w:w="3505" w:type="dxa"/>
          </w:tcPr>
          <w:p w14:paraId="51E99631" w14:textId="6515F092" w:rsidR="00D91EEB" w:rsidRDefault="00440AB5" w:rsidP="00350237">
            <w:pPr>
              <w:cnfStyle w:val="100000000000" w:firstRow="1" w:lastRow="0" w:firstColumn="0" w:lastColumn="0" w:oddVBand="0" w:evenVBand="0" w:oddHBand="0" w:evenHBand="0" w:firstRowFirstColumn="0" w:firstRowLastColumn="0" w:lastRowFirstColumn="0" w:lastRowLastColumn="0"/>
            </w:pPr>
            <w:r w:rsidRPr="00440AB5">
              <w:t>REST</w:t>
            </w:r>
          </w:p>
        </w:tc>
      </w:tr>
      <w:tr w:rsidR="00D91EEB" w14:paraId="3B66B7D0" w14:textId="77777777" w:rsidTr="004A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1F2DD505" w14:textId="390968D8" w:rsidR="00D91EEB" w:rsidRPr="00DA7EC4" w:rsidRDefault="00440AB5" w:rsidP="00926FF0">
            <w:pPr>
              <w:pStyle w:val="ListParagraph"/>
              <w:numPr>
                <w:ilvl w:val="0"/>
                <w:numId w:val="27"/>
              </w:numPr>
            </w:pPr>
            <w:r>
              <w:t>Viết tắt</w:t>
            </w:r>
          </w:p>
        </w:tc>
        <w:tc>
          <w:tcPr>
            <w:tcW w:w="3735" w:type="dxa"/>
          </w:tcPr>
          <w:p w14:paraId="3C51DFE8" w14:textId="73BFB159" w:rsidR="00D91EEB" w:rsidRDefault="007E1A1E" w:rsidP="00350237">
            <w:pPr>
              <w:cnfStyle w:val="000000100000" w:firstRow="0" w:lastRow="0" w:firstColumn="0" w:lastColumn="0" w:oddVBand="0" w:evenVBand="0" w:oddHBand="1" w:evenHBand="0" w:firstRowFirstColumn="0" w:firstRowLastColumn="0" w:lastRowFirstColumn="0" w:lastRowLastColumn="0"/>
            </w:pPr>
            <w:r w:rsidRPr="007E1A1E">
              <w:t>SOAP là viết tắt của</w:t>
            </w:r>
            <w:r w:rsidR="004C750B">
              <w:t xml:space="preserve"> </w:t>
            </w:r>
            <w:r w:rsidRPr="004C750B">
              <w:rPr>
                <w:b/>
                <w:bCs/>
              </w:rPr>
              <w:t>S</w:t>
            </w:r>
            <w:r w:rsidRPr="007E1A1E">
              <w:t xml:space="preserve">imple </w:t>
            </w:r>
            <w:r w:rsidRPr="004C750B">
              <w:rPr>
                <w:b/>
                <w:bCs/>
              </w:rPr>
              <w:t>O</w:t>
            </w:r>
            <w:r w:rsidRPr="007E1A1E">
              <w:t xml:space="preserve">bject </w:t>
            </w:r>
            <w:r w:rsidRPr="004C750B">
              <w:rPr>
                <w:b/>
                <w:bCs/>
              </w:rPr>
              <w:t>A</w:t>
            </w:r>
            <w:r w:rsidRPr="007E1A1E">
              <w:t xml:space="preserve">ccess </w:t>
            </w:r>
            <w:r w:rsidRPr="004C750B">
              <w:rPr>
                <w:b/>
                <w:bCs/>
              </w:rPr>
              <w:t>P</w:t>
            </w:r>
            <w:r w:rsidRPr="007E1A1E">
              <w:t>rotocol (Giao thức truy cập đối tượng đơn giản)</w:t>
            </w:r>
          </w:p>
        </w:tc>
        <w:tc>
          <w:tcPr>
            <w:tcW w:w="3505" w:type="dxa"/>
          </w:tcPr>
          <w:p w14:paraId="2C079EE0" w14:textId="646862E2" w:rsidR="00D91EEB" w:rsidRDefault="004C750B" w:rsidP="00350237">
            <w:pPr>
              <w:cnfStyle w:val="000000100000" w:firstRow="0" w:lastRow="0" w:firstColumn="0" w:lastColumn="0" w:oddVBand="0" w:evenVBand="0" w:oddHBand="1" w:evenHBand="0" w:firstRowFirstColumn="0" w:firstRowLastColumn="0" w:lastRowFirstColumn="0" w:lastRowLastColumn="0"/>
            </w:pPr>
            <w:r w:rsidRPr="004C750B">
              <w:t xml:space="preserve">REST là viết tắt của </w:t>
            </w:r>
            <w:r w:rsidRPr="004C750B">
              <w:rPr>
                <w:b/>
                <w:bCs/>
              </w:rPr>
              <w:t>RE</w:t>
            </w:r>
            <w:r w:rsidRPr="004C750B">
              <w:t xml:space="preserve">presentational </w:t>
            </w:r>
            <w:r w:rsidRPr="004C750B">
              <w:rPr>
                <w:b/>
                <w:bCs/>
              </w:rPr>
              <w:t>S</w:t>
            </w:r>
            <w:r w:rsidRPr="004C750B">
              <w:t xml:space="preserve">tate </w:t>
            </w:r>
            <w:r w:rsidRPr="004C750B">
              <w:rPr>
                <w:b/>
                <w:bCs/>
              </w:rPr>
              <w:t>T</w:t>
            </w:r>
            <w:r w:rsidRPr="004C750B">
              <w:t>ransfer (Chuyển giao trạng thái phản hồi)</w:t>
            </w:r>
          </w:p>
        </w:tc>
      </w:tr>
      <w:tr w:rsidR="00D91EEB" w14:paraId="20DACB41" w14:textId="77777777" w:rsidTr="004A22F3">
        <w:tc>
          <w:tcPr>
            <w:cnfStyle w:val="001000000000" w:firstRow="0" w:lastRow="0" w:firstColumn="1" w:lastColumn="0" w:oddVBand="0" w:evenVBand="0" w:oddHBand="0" w:evenHBand="0" w:firstRowFirstColumn="0" w:firstRowLastColumn="0" w:lastRowFirstColumn="0" w:lastRowLastColumn="0"/>
            <w:tcW w:w="2110" w:type="dxa"/>
          </w:tcPr>
          <w:p w14:paraId="6EA6887E" w14:textId="2A5FD1EA" w:rsidR="00D91EEB" w:rsidRDefault="00423FB1" w:rsidP="00926FF0">
            <w:pPr>
              <w:pStyle w:val="ListParagraph"/>
              <w:numPr>
                <w:ilvl w:val="0"/>
                <w:numId w:val="27"/>
              </w:numPr>
            </w:pPr>
            <w:r w:rsidRPr="00423FB1">
              <w:t>Kiến trúc và giao thức</w:t>
            </w:r>
          </w:p>
        </w:tc>
        <w:tc>
          <w:tcPr>
            <w:tcW w:w="3735" w:type="dxa"/>
          </w:tcPr>
          <w:p w14:paraId="05CF3320" w14:textId="48CA9C48" w:rsidR="00D91EEB" w:rsidRDefault="00423FB1" w:rsidP="00350237">
            <w:pPr>
              <w:cnfStyle w:val="000000000000" w:firstRow="0" w:lastRow="0" w:firstColumn="0" w:lastColumn="0" w:oddVBand="0" w:evenVBand="0" w:oddHBand="0" w:evenHBand="0" w:firstRowFirstColumn="0" w:firstRowLastColumn="0" w:lastRowFirstColumn="0" w:lastRowLastColumn="0"/>
            </w:pPr>
            <w:r w:rsidRPr="00423FB1">
              <w:t>Một giao thức gửi nhận message có dạng XML.</w:t>
            </w:r>
          </w:p>
        </w:tc>
        <w:tc>
          <w:tcPr>
            <w:tcW w:w="3505" w:type="dxa"/>
          </w:tcPr>
          <w:p w14:paraId="78E91515" w14:textId="4AE237C3" w:rsidR="00D91EEB" w:rsidRDefault="00423FB1" w:rsidP="00350237">
            <w:pPr>
              <w:cnfStyle w:val="000000000000" w:firstRow="0" w:lastRow="0" w:firstColumn="0" w:lastColumn="0" w:oddVBand="0" w:evenVBand="0" w:oddHBand="0" w:evenHBand="0" w:firstRowFirstColumn="0" w:firstRowLastColumn="0" w:lastRowFirstColumn="0" w:lastRowLastColumn="0"/>
            </w:pPr>
            <w:r w:rsidRPr="00423FB1">
              <w:t>Một loại kiến trúc bao gồm các quy tắc để thao tác với server.</w:t>
            </w:r>
          </w:p>
        </w:tc>
      </w:tr>
      <w:tr w:rsidR="00D91EEB" w14:paraId="43BA98C5" w14:textId="77777777" w:rsidTr="004A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04B44393" w14:textId="5ADBB5CF" w:rsidR="00D91EEB" w:rsidRDefault="00C305F3" w:rsidP="00926FF0">
            <w:pPr>
              <w:pStyle w:val="ListParagraph"/>
              <w:numPr>
                <w:ilvl w:val="0"/>
                <w:numId w:val="27"/>
              </w:numPr>
            </w:pPr>
            <w:r w:rsidRPr="00C305F3">
              <w:t xml:space="preserve">Các dạng </w:t>
            </w:r>
            <w:r>
              <w:t>định dạng</w:t>
            </w:r>
            <w:r w:rsidRPr="00C305F3">
              <w:t xml:space="preserve"> được </w:t>
            </w:r>
            <w:r>
              <w:t>hỗ trợ</w:t>
            </w:r>
          </w:p>
        </w:tc>
        <w:tc>
          <w:tcPr>
            <w:tcW w:w="3735" w:type="dxa"/>
          </w:tcPr>
          <w:p w14:paraId="12911268" w14:textId="2FDF80E4" w:rsidR="00D91EEB" w:rsidRDefault="006A1E52" w:rsidP="00350237">
            <w:pPr>
              <w:cnfStyle w:val="000000100000" w:firstRow="0" w:lastRow="0" w:firstColumn="0" w:lastColumn="0" w:oddVBand="0" w:evenVBand="0" w:oddHBand="1" w:evenHBand="0" w:firstRowFirstColumn="0" w:firstRowLastColumn="0" w:lastRowFirstColumn="0" w:lastRowLastColumn="0"/>
            </w:pPr>
            <w:r w:rsidRPr="006A1E52">
              <w:t>SOAP là một chuẩn được tạo ra để chuẩn hóa giao tiếp giữa client và server về format, structure và method. Sử dụng WSDL để giao tiếp giữa máy chủ và máy khách. SOAP sử dụng các message dạng XML để giao tiếp với server.</w:t>
            </w:r>
          </w:p>
        </w:tc>
        <w:tc>
          <w:tcPr>
            <w:tcW w:w="3505" w:type="dxa"/>
          </w:tcPr>
          <w:p w14:paraId="627BD581" w14:textId="37081C57" w:rsidR="00D91EEB" w:rsidRDefault="006A1E52" w:rsidP="00350237">
            <w:pPr>
              <w:cnfStyle w:val="000000100000" w:firstRow="0" w:lastRow="0" w:firstColumn="0" w:lastColumn="0" w:oddVBand="0" w:evenVBand="0" w:oddHBand="1" w:evenHBand="0" w:firstRowFirstColumn="0" w:firstRowLastColumn="0" w:lastRowFirstColumn="0" w:lastRowLastColumn="0"/>
            </w:pPr>
            <w:r w:rsidRPr="006A1E52">
              <w:t>Sử dụng XML hoặc JSON để gửi nhận dữ liệu.</w:t>
            </w:r>
          </w:p>
        </w:tc>
      </w:tr>
      <w:tr w:rsidR="00D91EEB" w14:paraId="4DFAD84D" w14:textId="77777777" w:rsidTr="004A22F3">
        <w:tc>
          <w:tcPr>
            <w:cnfStyle w:val="001000000000" w:firstRow="0" w:lastRow="0" w:firstColumn="1" w:lastColumn="0" w:oddVBand="0" w:evenVBand="0" w:oddHBand="0" w:evenHBand="0" w:firstRowFirstColumn="0" w:firstRowLastColumn="0" w:lastRowFirstColumn="0" w:lastRowLastColumn="0"/>
            <w:tcW w:w="2110" w:type="dxa"/>
          </w:tcPr>
          <w:p w14:paraId="68838E69" w14:textId="04A42D3F" w:rsidR="00D91EEB" w:rsidRDefault="006A1E52" w:rsidP="00926FF0">
            <w:pPr>
              <w:pStyle w:val="ListParagraph"/>
              <w:numPr>
                <w:ilvl w:val="0"/>
                <w:numId w:val="27"/>
              </w:numPr>
            </w:pPr>
            <w:r>
              <w:t>Tài nguyên</w:t>
            </w:r>
          </w:p>
        </w:tc>
        <w:tc>
          <w:tcPr>
            <w:tcW w:w="3735" w:type="dxa"/>
          </w:tcPr>
          <w:p w14:paraId="19FB51FA" w14:textId="0F57A19B" w:rsidR="00D91EEB" w:rsidRDefault="002744CA" w:rsidP="00350237">
            <w:pPr>
              <w:cnfStyle w:val="000000000000" w:firstRow="0" w:lastRow="0" w:firstColumn="0" w:lastColumn="0" w:oddVBand="0" w:evenVBand="0" w:oddHBand="0" w:evenHBand="0" w:firstRowFirstColumn="0" w:firstRowLastColumn="0" w:lastRowFirstColumn="0" w:lastRowLastColumn="0"/>
            </w:pPr>
            <w:r w:rsidRPr="002744CA">
              <w:t>SOAP sử dụng các message dạng XML để xác định các thủ tục hay tài nguyên yêu cầu. Gọi các service thông qua method RPC.</w:t>
            </w:r>
          </w:p>
        </w:tc>
        <w:tc>
          <w:tcPr>
            <w:tcW w:w="3505" w:type="dxa"/>
          </w:tcPr>
          <w:p w14:paraId="598492A6" w14:textId="151FA856" w:rsidR="00D91EEB" w:rsidRDefault="00A84D11" w:rsidP="00350237">
            <w:pPr>
              <w:cnfStyle w:val="000000000000" w:firstRow="0" w:lastRow="0" w:firstColumn="0" w:lastColumn="0" w:oddVBand="0" w:evenVBand="0" w:oddHBand="0" w:evenHBand="0" w:firstRowFirstColumn="0" w:firstRowLastColumn="0" w:lastRowFirstColumn="0" w:lastRowLastColumn="0"/>
            </w:pPr>
            <w:r w:rsidRPr="00A84D11">
              <w:t xml:space="preserve">RESTful sử dụng </w:t>
            </w:r>
            <w:r w:rsidRPr="00A84D11">
              <w:rPr>
                <w:b/>
                <w:bCs/>
              </w:rPr>
              <w:t>URL</w:t>
            </w:r>
            <w:r w:rsidRPr="00A84D11">
              <w:t xml:space="preserve"> để xác định tài nguyên mong muốn được truy cập.</w:t>
            </w:r>
          </w:p>
        </w:tc>
      </w:tr>
      <w:tr w:rsidR="00D91EEB" w14:paraId="351BA22A" w14:textId="77777777" w:rsidTr="004A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2B48CE54" w14:textId="3C46F6D3" w:rsidR="00D91EEB" w:rsidRDefault="00DF31C6" w:rsidP="00926FF0">
            <w:pPr>
              <w:pStyle w:val="ListParagraph"/>
              <w:numPr>
                <w:ilvl w:val="0"/>
                <w:numId w:val="27"/>
              </w:numPr>
            </w:pPr>
            <w:r w:rsidRPr="00DF31C6">
              <w:t>Kết quả trả về</w:t>
            </w:r>
          </w:p>
        </w:tc>
        <w:tc>
          <w:tcPr>
            <w:tcW w:w="3735" w:type="dxa"/>
          </w:tcPr>
          <w:p w14:paraId="23202384" w14:textId="6FC7199E" w:rsidR="00D91EEB" w:rsidRDefault="00DF31C6" w:rsidP="00350237">
            <w:pPr>
              <w:cnfStyle w:val="000000100000" w:firstRow="0" w:lastRow="0" w:firstColumn="0" w:lastColumn="0" w:oddVBand="0" w:evenVBand="0" w:oddHBand="1" w:evenHBand="0" w:firstRowFirstColumn="0" w:firstRowLastColumn="0" w:lastRowFirstColumn="0" w:lastRowLastColumn="0"/>
            </w:pPr>
            <w:r w:rsidRPr="00DF31C6">
              <w:t>Không dễ đọc.</w:t>
            </w:r>
          </w:p>
        </w:tc>
        <w:tc>
          <w:tcPr>
            <w:tcW w:w="3505" w:type="dxa"/>
          </w:tcPr>
          <w:p w14:paraId="22FF3EDE" w14:textId="026BA686" w:rsidR="00D91EEB" w:rsidRDefault="007B4D6D" w:rsidP="00350237">
            <w:pPr>
              <w:cnfStyle w:val="000000100000" w:firstRow="0" w:lastRow="0" w:firstColumn="0" w:lastColumn="0" w:oddVBand="0" w:evenVBand="0" w:oddHBand="1" w:evenHBand="0" w:firstRowFirstColumn="0" w:firstRowLastColumn="0" w:lastRowFirstColumn="0" w:lastRowLastColumn="0"/>
            </w:pPr>
            <w:r w:rsidRPr="007B4D6D">
              <w:t>Dễ đọc vì đơn giản chỉ là text XML hoặc JSON.</w:t>
            </w:r>
          </w:p>
        </w:tc>
      </w:tr>
      <w:tr w:rsidR="00D91EEB" w14:paraId="53B9DDB2" w14:textId="77777777" w:rsidTr="004A22F3">
        <w:tc>
          <w:tcPr>
            <w:cnfStyle w:val="001000000000" w:firstRow="0" w:lastRow="0" w:firstColumn="1" w:lastColumn="0" w:oddVBand="0" w:evenVBand="0" w:oddHBand="0" w:evenHBand="0" w:firstRowFirstColumn="0" w:firstRowLastColumn="0" w:lastRowFirstColumn="0" w:lastRowLastColumn="0"/>
            <w:tcW w:w="2110" w:type="dxa"/>
          </w:tcPr>
          <w:p w14:paraId="00290518" w14:textId="4F7CF96A" w:rsidR="00D91EEB" w:rsidRDefault="007B4D6D" w:rsidP="00926FF0">
            <w:pPr>
              <w:pStyle w:val="ListParagraph"/>
              <w:numPr>
                <w:ilvl w:val="0"/>
                <w:numId w:val="27"/>
              </w:numPr>
            </w:pPr>
            <w:r w:rsidRPr="007B4D6D">
              <w:t>Sử dụng giao thức HTTP</w:t>
            </w:r>
          </w:p>
        </w:tc>
        <w:tc>
          <w:tcPr>
            <w:tcW w:w="3735" w:type="dxa"/>
          </w:tcPr>
          <w:p w14:paraId="40B52968" w14:textId="75242014" w:rsidR="00D91EEB" w:rsidRDefault="00791E26" w:rsidP="00350237">
            <w:pPr>
              <w:cnfStyle w:val="000000000000" w:firstRow="0" w:lastRow="0" w:firstColumn="0" w:lastColumn="0" w:oddVBand="0" w:evenVBand="0" w:oddHBand="0" w:evenHBand="0" w:firstRowFirstColumn="0" w:firstRowLastColumn="0" w:lastRowFirstColumn="0" w:lastRowLastColumn="0"/>
            </w:pPr>
            <w:r w:rsidRPr="00791E26">
              <w:t>Có thể truyền qua nhiều giao thức khác nhau như HTTP, SMTP, FTP,… Tuy nhiên trong thực tết chúng ta cũng sử dụng giao thức HTTP nhiều hơn nên lợi thế này của SOAP cũng không mấy được coi trọng.</w:t>
            </w:r>
            <w:r w:rsidRPr="00791E26">
              <w:tab/>
            </w:r>
          </w:p>
        </w:tc>
        <w:tc>
          <w:tcPr>
            <w:tcW w:w="3505" w:type="dxa"/>
          </w:tcPr>
          <w:p w14:paraId="010263C3" w14:textId="2B7B33CE" w:rsidR="00D91EEB" w:rsidRDefault="00791E26" w:rsidP="00350237">
            <w:pPr>
              <w:cnfStyle w:val="000000000000" w:firstRow="0" w:lastRow="0" w:firstColumn="0" w:lastColumn="0" w:oddVBand="0" w:evenVBand="0" w:oddHBand="0" w:evenHBand="0" w:firstRowFirstColumn="0" w:firstRowLastColumn="0" w:lastRowFirstColumn="0" w:lastRowLastColumn="0"/>
            </w:pPr>
            <w:r w:rsidRPr="00791E26">
              <w:t>REST chỉ có thể truyền qua HTTP và nó thừa hưởng tất cả những lợi ích của giao thức HTTP, bao gồm các method như GET, POST, PUT và DELETE để thực hiện các hành động truy vấn, thêm, sửa, xóa dữ liệu.</w:t>
            </w:r>
          </w:p>
        </w:tc>
      </w:tr>
      <w:tr w:rsidR="00D91EEB" w14:paraId="6722AB6C" w14:textId="77777777" w:rsidTr="004A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1C7AD5CD" w14:textId="45F2616B" w:rsidR="00D91EEB" w:rsidRDefault="00791E26" w:rsidP="00926FF0">
            <w:pPr>
              <w:pStyle w:val="ListParagraph"/>
              <w:numPr>
                <w:ilvl w:val="0"/>
                <w:numId w:val="27"/>
              </w:numPr>
            </w:pPr>
            <w:r>
              <w:lastRenderedPageBreak/>
              <w:t>Client</w:t>
            </w:r>
          </w:p>
        </w:tc>
        <w:tc>
          <w:tcPr>
            <w:tcW w:w="3735" w:type="dxa"/>
          </w:tcPr>
          <w:p w14:paraId="2F68DA23" w14:textId="4F3FF74C" w:rsidR="00D91EEB" w:rsidRDefault="00F16B74" w:rsidP="00350237">
            <w:pPr>
              <w:cnfStyle w:val="000000100000" w:firstRow="0" w:lastRow="0" w:firstColumn="0" w:lastColumn="0" w:oddVBand="0" w:evenVBand="0" w:oddHBand="1" w:evenHBand="0" w:firstRowFirstColumn="0" w:firstRowLastColumn="0" w:lastRowFirstColumn="0" w:lastRowLastColumn="0"/>
            </w:pPr>
            <w:r w:rsidRPr="00F16B74">
              <w:t>JS có thể dùng để gọi SOAP, nhưng rất khó để làm.</w:t>
            </w:r>
          </w:p>
        </w:tc>
        <w:tc>
          <w:tcPr>
            <w:tcW w:w="3505" w:type="dxa"/>
          </w:tcPr>
          <w:p w14:paraId="64854130" w14:textId="602F2D9F" w:rsidR="00D91EEB" w:rsidRDefault="00F16B74" w:rsidP="00350237">
            <w:pPr>
              <w:cnfStyle w:val="000000100000" w:firstRow="0" w:lastRow="0" w:firstColumn="0" w:lastColumn="0" w:oddVBand="0" w:evenVBand="0" w:oddHBand="1" w:evenHBand="0" w:firstRowFirstColumn="0" w:firstRowLastColumn="0" w:lastRowFirstColumn="0" w:lastRowLastColumn="0"/>
            </w:pPr>
            <w:r w:rsidRPr="00F16B74">
              <w:t>Quá đơn giản nếu dùng JS.</w:t>
            </w:r>
          </w:p>
        </w:tc>
      </w:tr>
      <w:tr w:rsidR="00D91EEB" w14:paraId="30179750" w14:textId="77777777" w:rsidTr="004A22F3">
        <w:tc>
          <w:tcPr>
            <w:cnfStyle w:val="001000000000" w:firstRow="0" w:lastRow="0" w:firstColumn="1" w:lastColumn="0" w:oddVBand="0" w:evenVBand="0" w:oddHBand="0" w:evenHBand="0" w:firstRowFirstColumn="0" w:firstRowLastColumn="0" w:lastRowFirstColumn="0" w:lastRowLastColumn="0"/>
            <w:tcW w:w="2110" w:type="dxa"/>
          </w:tcPr>
          <w:p w14:paraId="38173809" w14:textId="396B4C74" w:rsidR="00D91EEB" w:rsidRDefault="00207B3D" w:rsidP="00926FF0">
            <w:pPr>
              <w:pStyle w:val="ListParagraph"/>
              <w:numPr>
                <w:ilvl w:val="0"/>
                <w:numId w:val="27"/>
              </w:numPr>
            </w:pPr>
            <w:r w:rsidRPr="00207B3D">
              <w:t>Performance</w:t>
            </w:r>
          </w:p>
        </w:tc>
        <w:tc>
          <w:tcPr>
            <w:tcW w:w="3735" w:type="dxa"/>
          </w:tcPr>
          <w:p w14:paraId="6DCD7706" w14:textId="3DBEDCE9" w:rsidR="00D91EEB" w:rsidRDefault="00207B3D" w:rsidP="00350237">
            <w:pPr>
              <w:cnfStyle w:val="000000000000" w:firstRow="0" w:lastRow="0" w:firstColumn="0" w:lastColumn="0" w:oddVBand="0" w:evenVBand="0" w:oddHBand="0" w:evenHBand="0" w:firstRowFirstColumn="0" w:firstRowLastColumn="0" w:lastRowFirstColumn="0" w:lastRowLastColumn="0"/>
            </w:pPr>
            <w:r w:rsidRPr="00207B3D">
              <w:t>Performance không tốt bằng REST.</w:t>
            </w:r>
          </w:p>
        </w:tc>
        <w:tc>
          <w:tcPr>
            <w:tcW w:w="3505" w:type="dxa"/>
          </w:tcPr>
          <w:p w14:paraId="7E5C2580" w14:textId="7396EDE1" w:rsidR="00D91EEB" w:rsidRDefault="00207B3D" w:rsidP="00350237">
            <w:pPr>
              <w:cnfStyle w:val="000000000000" w:firstRow="0" w:lastRow="0" w:firstColumn="0" w:lastColumn="0" w:oddVBand="0" w:evenVBand="0" w:oddHBand="0" w:evenHBand="0" w:firstRowFirstColumn="0" w:firstRowLastColumn="0" w:lastRowFirstColumn="0" w:lastRowLastColumn="0"/>
            </w:pPr>
            <w:r w:rsidRPr="00207B3D">
              <w:t>Performance tốt hơn SOAP, tốn ít tài nguyên CPU hơn, code ngắn gọn hơn.</w:t>
            </w:r>
          </w:p>
        </w:tc>
      </w:tr>
      <w:tr w:rsidR="00D91EEB" w14:paraId="324D339A" w14:textId="77777777" w:rsidTr="004A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14149CA0" w14:textId="13940AD4" w:rsidR="00D91EEB" w:rsidRDefault="00687CF4" w:rsidP="00926FF0">
            <w:pPr>
              <w:pStyle w:val="ListParagraph"/>
              <w:numPr>
                <w:ilvl w:val="0"/>
                <w:numId w:val="27"/>
              </w:numPr>
            </w:pPr>
            <w:r w:rsidRPr="00687CF4">
              <w:t>Băng thông</w:t>
            </w:r>
          </w:p>
        </w:tc>
        <w:tc>
          <w:tcPr>
            <w:tcW w:w="3735" w:type="dxa"/>
          </w:tcPr>
          <w:p w14:paraId="75C96151" w14:textId="61D76045" w:rsidR="00D91EEB" w:rsidRDefault="00687CF4" w:rsidP="00350237">
            <w:pPr>
              <w:cnfStyle w:val="000000100000" w:firstRow="0" w:lastRow="0" w:firstColumn="0" w:lastColumn="0" w:oddVBand="0" w:evenVBand="0" w:oddHBand="1" w:evenHBand="0" w:firstRowFirstColumn="0" w:firstRowLastColumn="0" w:lastRowFirstColumn="0" w:lastRowLastColumn="0"/>
            </w:pPr>
            <w:r w:rsidRPr="00687CF4">
              <w:t>Các message SOAP thường có độ dài và dung lượng cao hơn so với một request của RESTful, do đó nếu dùng SOAP thì bạn sẽ tốn băng thông nhiều hơn.</w:t>
            </w:r>
          </w:p>
        </w:tc>
        <w:tc>
          <w:tcPr>
            <w:tcW w:w="3505" w:type="dxa"/>
          </w:tcPr>
          <w:p w14:paraId="49A74D4C" w14:textId="6C7A77F9" w:rsidR="00D91EEB" w:rsidRDefault="00057EAC" w:rsidP="00350237">
            <w:pPr>
              <w:cnfStyle w:val="000000100000" w:firstRow="0" w:lastRow="0" w:firstColumn="0" w:lastColumn="0" w:oddVBand="0" w:evenVBand="0" w:oddHBand="1" w:evenHBand="0" w:firstRowFirstColumn="0" w:firstRowLastColumn="0" w:lastRowFirstColumn="0" w:lastRowLastColumn="0"/>
            </w:pPr>
            <w:r w:rsidRPr="00057EAC">
              <w:t>Tốn ít băng thông hơn SOAP.</w:t>
            </w:r>
          </w:p>
        </w:tc>
      </w:tr>
      <w:tr w:rsidR="00D91EEB" w14:paraId="16460F91" w14:textId="77777777" w:rsidTr="004A22F3">
        <w:tc>
          <w:tcPr>
            <w:cnfStyle w:val="001000000000" w:firstRow="0" w:lastRow="0" w:firstColumn="1" w:lastColumn="0" w:oddVBand="0" w:evenVBand="0" w:oddHBand="0" w:evenHBand="0" w:firstRowFirstColumn="0" w:firstRowLastColumn="0" w:lastRowFirstColumn="0" w:lastRowLastColumn="0"/>
            <w:tcW w:w="2110" w:type="dxa"/>
          </w:tcPr>
          <w:p w14:paraId="56C1705D" w14:textId="73C2D92A" w:rsidR="00D91EEB" w:rsidRDefault="00057EAC" w:rsidP="00926FF0">
            <w:pPr>
              <w:pStyle w:val="ListParagraph"/>
              <w:numPr>
                <w:ilvl w:val="0"/>
                <w:numId w:val="27"/>
              </w:numPr>
            </w:pPr>
            <w:r>
              <w:t>Bảo mật</w:t>
            </w:r>
          </w:p>
        </w:tc>
        <w:tc>
          <w:tcPr>
            <w:tcW w:w="3735" w:type="dxa"/>
          </w:tcPr>
          <w:p w14:paraId="56007C52" w14:textId="79F1C220" w:rsidR="00D91EEB" w:rsidRDefault="00C1198D" w:rsidP="00350237">
            <w:pPr>
              <w:cnfStyle w:val="000000000000" w:firstRow="0" w:lastRow="0" w:firstColumn="0" w:lastColumn="0" w:oddVBand="0" w:evenVBand="0" w:oddHBand="0" w:evenHBand="0" w:firstRowFirstColumn="0" w:firstRowLastColumn="0" w:lastRowFirstColumn="0" w:lastRowLastColumn="0"/>
            </w:pPr>
            <w:r w:rsidRPr="00C1198D">
              <w:t>SOAP cần viết thêm các cơ sở hạ tầng để bảo mật các message và giao thức vận chuyển.</w:t>
            </w:r>
          </w:p>
        </w:tc>
        <w:tc>
          <w:tcPr>
            <w:tcW w:w="3505" w:type="dxa"/>
          </w:tcPr>
          <w:p w14:paraId="6BAE3C24" w14:textId="5AC82F2F" w:rsidR="00D91EEB" w:rsidRDefault="00C1198D" w:rsidP="00350237">
            <w:pPr>
              <w:cnfStyle w:val="000000000000" w:firstRow="0" w:lastRow="0" w:firstColumn="0" w:lastColumn="0" w:oddVBand="0" w:evenVBand="0" w:oddHBand="0" w:evenHBand="0" w:firstRowFirstColumn="0" w:firstRowLastColumn="0" w:lastRowFirstColumn="0" w:lastRowLastColumn="0"/>
            </w:pPr>
            <w:r w:rsidRPr="00C1198D">
              <w:t xml:space="preserve">RESTful </w:t>
            </w:r>
            <w:r>
              <w:t>W</w:t>
            </w:r>
            <w:r w:rsidRPr="00C1198D">
              <w:t xml:space="preserve">eb </w:t>
            </w:r>
            <w:r>
              <w:t>S</w:t>
            </w:r>
            <w:r w:rsidRPr="00C1198D">
              <w:t>ervice có thể được triển khai bằng các giải pháp và tiêu chuẩn truyền thống để các truy cập được phân quyền và xác thực trước khi sử dụng tài nguyên web.</w:t>
            </w:r>
          </w:p>
        </w:tc>
      </w:tr>
      <w:tr w:rsidR="00D91EEB" w14:paraId="77083EB5" w14:textId="77777777" w:rsidTr="004A22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0" w:type="dxa"/>
          </w:tcPr>
          <w:p w14:paraId="18CFE31A" w14:textId="342B5649" w:rsidR="00D91EEB" w:rsidRDefault="00CD0A9E" w:rsidP="00926FF0">
            <w:pPr>
              <w:pStyle w:val="ListParagraph"/>
              <w:numPr>
                <w:ilvl w:val="0"/>
                <w:numId w:val="27"/>
              </w:numPr>
            </w:pPr>
            <w:r>
              <w:t>Caching</w:t>
            </w:r>
          </w:p>
        </w:tc>
        <w:tc>
          <w:tcPr>
            <w:tcW w:w="3735" w:type="dxa"/>
          </w:tcPr>
          <w:p w14:paraId="7A482379" w14:textId="0DCC9E6C" w:rsidR="00D91EEB" w:rsidRDefault="00CD0A9E" w:rsidP="00350237">
            <w:pPr>
              <w:cnfStyle w:val="000000100000" w:firstRow="0" w:lastRow="0" w:firstColumn="0" w:lastColumn="0" w:oddVBand="0" w:evenVBand="0" w:oddHBand="1" w:evenHBand="0" w:firstRowFirstColumn="0" w:firstRowLastColumn="0" w:lastRowFirstColumn="0" w:lastRowLastColumn="0"/>
            </w:pPr>
            <w:r w:rsidRPr="00CD0A9E">
              <w:t>Các dịch vụ web SOAP hoàn toàn bỏ qua caching web.</w:t>
            </w:r>
          </w:p>
        </w:tc>
        <w:tc>
          <w:tcPr>
            <w:tcW w:w="3505" w:type="dxa"/>
          </w:tcPr>
          <w:p w14:paraId="3C85E0A7" w14:textId="0B239CB7" w:rsidR="00D91EEB" w:rsidRDefault="00DA3AFD" w:rsidP="00350237">
            <w:pPr>
              <w:cnfStyle w:val="000000100000" w:firstRow="0" w:lastRow="0" w:firstColumn="0" w:lastColumn="0" w:oddVBand="0" w:evenVBand="0" w:oddHBand="1" w:evenHBand="0" w:firstRowFirstColumn="0" w:firstRowLastColumn="0" w:lastRowFirstColumn="0" w:lastRowLastColumn="0"/>
            </w:pPr>
            <w:r w:rsidRPr="00DA3AFD">
              <w:t>RESTful web service tận dụng tối đa cơ chế caching vì về cơ bản chúng dựa trên URL.</w:t>
            </w:r>
          </w:p>
        </w:tc>
      </w:tr>
      <w:tr w:rsidR="00D91EEB" w14:paraId="5EBDE9C1" w14:textId="77777777" w:rsidTr="004A22F3">
        <w:tc>
          <w:tcPr>
            <w:cnfStyle w:val="001000000000" w:firstRow="0" w:lastRow="0" w:firstColumn="1" w:lastColumn="0" w:oddVBand="0" w:evenVBand="0" w:oddHBand="0" w:evenHBand="0" w:firstRowFirstColumn="0" w:firstRowLastColumn="0" w:lastRowFirstColumn="0" w:lastRowLastColumn="0"/>
            <w:tcW w:w="2110" w:type="dxa"/>
          </w:tcPr>
          <w:p w14:paraId="125A9001" w14:textId="4252617A" w:rsidR="00D91EEB" w:rsidRDefault="00DA3AFD" w:rsidP="00926FF0">
            <w:pPr>
              <w:pStyle w:val="ListParagraph"/>
              <w:numPr>
                <w:ilvl w:val="0"/>
                <w:numId w:val="27"/>
              </w:numPr>
            </w:pPr>
            <w:r>
              <w:t>Tiếp cận</w:t>
            </w:r>
          </w:p>
        </w:tc>
        <w:tc>
          <w:tcPr>
            <w:tcW w:w="3735" w:type="dxa"/>
          </w:tcPr>
          <w:p w14:paraId="37533FB8" w14:textId="227DB7B1" w:rsidR="00D91EEB" w:rsidRDefault="00DA3AFD" w:rsidP="00350237">
            <w:pPr>
              <w:cnfStyle w:val="000000000000" w:firstRow="0" w:lastRow="0" w:firstColumn="0" w:lastColumn="0" w:oddVBand="0" w:evenVBand="0" w:oddHBand="0" w:evenHBand="0" w:firstRowFirstColumn="0" w:firstRowLastColumn="0" w:lastRowFirstColumn="0" w:lastRowLastColumn="0"/>
            </w:pPr>
            <w:r w:rsidRPr="00DA3AFD">
              <w:t>Các dịch vụ web SOAP, mọi thực thể đều tập trung vào các interface và message.</w:t>
            </w:r>
            <w:r w:rsidRPr="00DA3AFD">
              <w:tab/>
            </w:r>
          </w:p>
        </w:tc>
        <w:tc>
          <w:tcPr>
            <w:tcW w:w="3505" w:type="dxa"/>
          </w:tcPr>
          <w:p w14:paraId="0FC04904" w14:textId="5AF55F9F" w:rsidR="00D91EEB" w:rsidRDefault="00BB2366" w:rsidP="00350237">
            <w:pPr>
              <w:cnfStyle w:val="000000000000" w:firstRow="0" w:lastRow="0" w:firstColumn="0" w:lastColumn="0" w:oddVBand="0" w:evenVBand="0" w:oddHBand="0" w:evenHBand="0" w:firstRowFirstColumn="0" w:firstRowLastColumn="0" w:lastRowFirstColumn="0" w:lastRowLastColumn="0"/>
            </w:pPr>
            <w:r w:rsidRPr="00BB2366">
              <w:t>Các dịch vụ web dựa trên REST, mọi thực thể đều tập trung vào các tài nguyên</w:t>
            </w:r>
            <w:r>
              <w:t>.</w:t>
            </w:r>
          </w:p>
        </w:tc>
      </w:tr>
    </w:tbl>
    <w:p w14:paraId="4146A0D8" w14:textId="6F74F09F" w:rsidR="00350237" w:rsidRDefault="00350237" w:rsidP="00350237"/>
    <w:p w14:paraId="74400862" w14:textId="23B622EC" w:rsidR="007B6877" w:rsidRDefault="00DE45D4" w:rsidP="00926FF0">
      <w:pPr>
        <w:pStyle w:val="Heading2"/>
        <w:numPr>
          <w:ilvl w:val="0"/>
          <w:numId w:val="15"/>
        </w:numPr>
        <w:ind w:left="720" w:hanging="360"/>
      </w:pPr>
      <w:bookmarkStart w:id="18" w:name="_Toc28993128"/>
      <w:r w:rsidRPr="00DE45D4">
        <w:t>Lý do sử dụng REST thay vì SOAP?</w:t>
      </w:r>
      <w:bookmarkEnd w:id="18"/>
    </w:p>
    <w:p w14:paraId="44958705" w14:textId="77777777" w:rsidR="00DE45D4" w:rsidRDefault="00DE45D4" w:rsidP="00926FF0">
      <w:pPr>
        <w:pStyle w:val="ListParagraph"/>
        <w:numPr>
          <w:ilvl w:val="0"/>
          <w:numId w:val="28"/>
        </w:numPr>
        <w:spacing w:line="360" w:lineRule="auto"/>
      </w:pPr>
      <w:r>
        <w:t>REST có thể được sử dụng bởi bất kỳ client nào ví dụ: Java, C ++, Python client và thậm chí là một trình duyệt web với Ajax và JavaScript.</w:t>
      </w:r>
    </w:p>
    <w:p w14:paraId="3769AEC6" w14:textId="77777777" w:rsidR="00DE45D4" w:rsidRDefault="00DE45D4" w:rsidP="00926FF0">
      <w:pPr>
        <w:pStyle w:val="ListParagraph"/>
        <w:numPr>
          <w:ilvl w:val="0"/>
          <w:numId w:val="28"/>
        </w:numPr>
        <w:spacing w:line="360" w:lineRule="auto"/>
      </w:pPr>
      <w:r>
        <w:t>REST nhẹ hơn so với SOAP, nó không yêu cầu phân tích cú pháp XML và nó cũng tiêu tốn ít băng thông hơn vì không giống như SOAP, REST không yêu cầu SOAP header cho mỗi lần request.</w:t>
      </w:r>
    </w:p>
    <w:p w14:paraId="6C62A13E" w14:textId="77777777" w:rsidR="00DE45D4" w:rsidRDefault="00DE45D4" w:rsidP="00926FF0">
      <w:pPr>
        <w:pStyle w:val="ListParagraph"/>
        <w:numPr>
          <w:ilvl w:val="0"/>
          <w:numId w:val="28"/>
        </w:numPr>
        <w:spacing w:line="360" w:lineRule="auto"/>
      </w:pPr>
      <w:r>
        <w:t>SOAP là một công nghệ cũ, còn tất cả những gã khổng lồ hiện đại đang sử dụng REST, ví dụ: Google, Twitter và Flickr…</w:t>
      </w:r>
    </w:p>
    <w:p w14:paraId="1ED0B406" w14:textId="77777777" w:rsidR="00DE45D4" w:rsidRDefault="00DE45D4" w:rsidP="00926FF0">
      <w:pPr>
        <w:pStyle w:val="ListParagraph"/>
        <w:numPr>
          <w:ilvl w:val="0"/>
          <w:numId w:val="28"/>
        </w:numPr>
        <w:spacing w:line="360" w:lineRule="auto"/>
      </w:pPr>
      <w:r>
        <w:t>REST rất dễ học, nó chỉ cần hiểu danh từ và động từ. Nếu bạn đã biết các phương thức HTTP thì nó thậm chí còn dễ dàng hơn.</w:t>
      </w:r>
    </w:p>
    <w:p w14:paraId="1D668EF4" w14:textId="3425F8DF" w:rsidR="00DE45D4" w:rsidRDefault="00DE45D4" w:rsidP="00926FF0">
      <w:pPr>
        <w:pStyle w:val="ListParagraph"/>
        <w:numPr>
          <w:ilvl w:val="0"/>
          <w:numId w:val="28"/>
        </w:numPr>
        <w:spacing w:line="360" w:lineRule="auto"/>
      </w:pPr>
      <w:r>
        <w:t>Java hỗ trợ tuyệt vời cho RESTFul web service và cũng hỗ trợ tốt cho SOAP web service. Bạn có rất nhiều sự lựa chọn ở đây, ví dụ: Jersey, RESTLet, …</w:t>
      </w:r>
    </w:p>
    <w:p w14:paraId="2FC94493" w14:textId="44BDE64A" w:rsidR="00380AA3" w:rsidRDefault="009E71F1" w:rsidP="00926FF0">
      <w:pPr>
        <w:pStyle w:val="Heading2"/>
        <w:numPr>
          <w:ilvl w:val="0"/>
          <w:numId w:val="15"/>
        </w:numPr>
        <w:ind w:left="720" w:hanging="360"/>
      </w:pPr>
      <w:bookmarkStart w:id="19" w:name="_Toc28993129"/>
      <w:r>
        <w:t>Lý do sử dụng SOAP?</w:t>
      </w:r>
      <w:bookmarkEnd w:id="19"/>
    </w:p>
    <w:p w14:paraId="44388145" w14:textId="1F2017F1" w:rsidR="009E71F1" w:rsidRDefault="009E71F1" w:rsidP="009E71F1">
      <w:pPr>
        <w:spacing w:line="360" w:lineRule="auto"/>
        <w:ind w:firstLine="390"/>
      </w:pPr>
      <w:r w:rsidRPr="009E71F1">
        <w:t>Mặc dù REST có rất nhiều ưu điểm hơn so với SOAP. Tuy nhiên, có một số lý do có thể khiến bạn muốn lựa chọn SOAP cho dịch vụ web của mình:</w:t>
      </w:r>
    </w:p>
    <w:p w14:paraId="0AD95ABB" w14:textId="2FF13904" w:rsidR="006E5EBC" w:rsidRDefault="006E5EBC" w:rsidP="00926FF0">
      <w:pPr>
        <w:pStyle w:val="ListParagraph"/>
        <w:numPr>
          <w:ilvl w:val="0"/>
          <w:numId w:val="29"/>
        </w:numPr>
        <w:spacing w:line="360" w:lineRule="auto"/>
        <w:ind w:left="720"/>
      </w:pPr>
      <w:r w:rsidRPr="006E5EBC">
        <w:rPr>
          <w:b/>
          <w:bCs/>
        </w:rPr>
        <w:lastRenderedPageBreak/>
        <w:t>WS-Security:</w:t>
      </w:r>
      <w:r>
        <w:t xml:space="preserve"> SOAP không chỉ hỗ trợ SSL (giống như REST) mà còn hỗ trợ WS-Security, bổ sung thêm một số tính năng enterprise security. Hỗ trợ nhận dạng thông qua các trung gian, không chỉ là point-to-point như SSL. Nó được dùng khi muốn xây dựng những web service đảm bảo và tin cậy. Web Service Security đảm bảo cho tính an toàn, sự toàn vẹn thông điệp và tính tin cậy của thông điệp.</w:t>
      </w:r>
    </w:p>
    <w:p w14:paraId="4F7A766C" w14:textId="54251675" w:rsidR="006E5EBC" w:rsidRDefault="006E5EBC" w:rsidP="00926FF0">
      <w:pPr>
        <w:pStyle w:val="ListParagraph"/>
        <w:numPr>
          <w:ilvl w:val="0"/>
          <w:numId w:val="29"/>
        </w:numPr>
        <w:spacing w:line="360" w:lineRule="auto"/>
        <w:ind w:left="720"/>
      </w:pPr>
      <w:r w:rsidRPr="006E5EBC">
        <w:rPr>
          <w:b/>
          <w:bCs/>
        </w:rPr>
        <w:t>WS-AtomicTransaction:</w:t>
      </w:r>
      <w:r>
        <w:t xml:space="preserve"> Khi muốn có các giao dịch ACID qua một dịch vụ, bạn sẽ phải cần SOAP. Mặc dù REST có hỗ trợ các transactions, nhưng nó không toàn diện và cũng không phù hợp với ACID. REST bị hạn chế bởi HTTP nên không thể cung cấp cam kết hai pha trên các tài nguyên giao dịch phân tán, nhưng SOAP lại có thể àm được điều này. Thật may mắn các giao dịch ACID gần như không có ý nghĩa nhiều đối với các dịch vụ internet thông thường. Nhưng đôi khi các ứng dụng doanh nghiệp lại cần mức độ tin cậy giao dịch này.</w:t>
      </w:r>
    </w:p>
    <w:p w14:paraId="2D4337DE" w14:textId="3CEB4323" w:rsidR="006E5EBC" w:rsidRDefault="006E5EBC" w:rsidP="00926FF0">
      <w:pPr>
        <w:pStyle w:val="ListParagraph"/>
        <w:numPr>
          <w:ilvl w:val="0"/>
          <w:numId w:val="29"/>
        </w:numPr>
        <w:spacing w:line="360" w:lineRule="auto"/>
        <w:ind w:left="720"/>
      </w:pPr>
      <w:r w:rsidRPr="006E5EBC">
        <w:rPr>
          <w:b/>
          <w:bCs/>
        </w:rPr>
        <w:t>WS-ReliableMessaging:</w:t>
      </w:r>
      <w:r>
        <w:t xml:space="preserve"> REST không có hệ thống báo lỗi chuẩn và mong muốn khách hàng giải quyết các lỗi communicate bằng cách retry và … retry … SOAP đã thành công trong việc xử lý những tình huống này và cung cấp end-to-end một cách tin cậy thông qua các trung gian SOAP</w:t>
      </w:r>
      <w:r w:rsidR="004059DC">
        <w:t>.</w:t>
      </w:r>
    </w:p>
    <w:p w14:paraId="7D0D0BE6" w14:textId="77777777" w:rsidR="00A02617" w:rsidRDefault="004059DC" w:rsidP="004059DC">
      <w:pPr>
        <w:spacing w:line="360" w:lineRule="auto"/>
        <w:ind w:firstLine="360"/>
      </w:pPr>
      <w:r w:rsidRPr="004059DC">
        <w:t xml:space="preserve">SOAP rõ ràng là hữu ích và quan trọng. Ví dụ, </w:t>
      </w:r>
      <w:r>
        <w:t>n</w:t>
      </w:r>
      <w:r w:rsidRPr="004059DC">
        <w:t>ếu bạn viết một ứng dụng để giao tiếp với ngân hàng chắc chắn bạn sẽ cần phải sử dụng SOAP. Tất cả ba tính năng trên là bắt buộc đối với các giao dịch ngân hàng.</w:t>
      </w:r>
    </w:p>
    <w:p w14:paraId="287B6DAF" w14:textId="4F68A84A" w:rsidR="004059DC" w:rsidRPr="009E71F1" w:rsidRDefault="004059DC" w:rsidP="004059DC">
      <w:pPr>
        <w:spacing w:line="360" w:lineRule="auto"/>
        <w:ind w:firstLine="360"/>
      </w:pPr>
      <w:r w:rsidRPr="004059DC">
        <w:t>Ví dụ: nếu tôi chuyển tiền từ tài khoản này sang tài khoản khác, tôi cần phải chắc chắn rằng nó đã hoàn tất. Việc cứ cố gắng retry thực sự là quá kinh dị nếu giao dịch thành công lần đầu tiên nhưng thông báo tôi nhận được lại là thất bại.</w:t>
      </w:r>
    </w:p>
    <w:p w14:paraId="6D6FE409" w14:textId="409FCB1F" w:rsidR="002C4EDD" w:rsidRDefault="002C4EDD" w:rsidP="00926FF0">
      <w:pPr>
        <w:pStyle w:val="Heading2"/>
        <w:numPr>
          <w:ilvl w:val="0"/>
          <w:numId w:val="15"/>
        </w:numPr>
        <w:spacing w:line="360" w:lineRule="auto"/>
        <w:ind w:left="720" w:hanging="360"/>
      </w:pPr>
      <w:bookmarkStart w:id="20" w:name="_Toc28993130"/>
      <w:r>
        <w:t>Vấn đề an toàn cho Web Service</w:t>
      </w:r>
      <w:bookmarkEnd w:id="20"/>
    </w:p>
    <w:p w14:paraId="38B41048" w14:textId="1AA85555" w:rsidR="004919F8" w:rsidRDefault="00687A18" w:rsidP="006F1D63">
      <w:pPr>
        <w:spacing w:line="360" w:lineRule="auto"/>
        <w:ind w:firstLine="360"/>
      </w:pPr>
      <w:r w:rsidRPr="00687A18">
        <w:t>Dịch vụ Web liên kết và t</w:t>
      </w:r>
      <w:r w:rsidR="00956A52">
        <w:t>ư</w:t>
      </w:r>
      <w:r w:rsidRPr="00687A18">
        <w:t>ơng tác với các ứng dụng qua Internet, chính vì vậy bảo mật là một vấn đề đ</w:t>
      </w:r>
      <w:r w:rsidR="00956A52">
        <w:t>ư</w:t>
      </w:r>
      <w:r w:rsidRPr="00687A18">
        <w:t>ợc quan tâm khi các công ty tiến tới kết hợp ứng dụng với một dịch vụ Web. Việc đảm bảo an toàn cho dịch vụ Web là một vấn đề quan trọng, đặc biệt đối với những dịch vụ liên quan đến trao đổi tiền tệ, thông tin từ thị tr</w:t>
      </w:r>
      <w:r w:rsidR="00956A52">
        <w:t>ư</w:t>
      </w:r>
      <w:r w:rsidRPr="00687A18">
        <w:t>ờng chứng khoán hay dịch vụ bán hàng qua mạng (liên quan đến trả tiền bằng tài khoản và có yêu cầu thông tin cá nhân của ng</w:t>
      </w:r>
      <w:r w:rsidR="00956A52">
        <w:t>ư</w:t>
      </w:r>
      <w:r w:rsidRPr="00687A18">
        <w:t>ời dùng).</w:t>
      </w:r>
    </w:p>
    <w:p w14:paraId="2DB1D0C6" w14:textId="15599A23" w:rsidR="00956A52" w:rsidRDefault="00687A18" w:rsidP="006F1D63">
      <w:pPr>
        <w:spacing w:line="360" w:lineRule="auto"/>
        <w:ind w:firstLine="360"/>
      </w:pPr>
      <w:r w:rsidRPr="00687A18">
        <w:lastRenderedPageBreak/>
        <w:t>Tr</w:t>
      </w:r>
      <w:r w:rsidR="00956A52">
        <w:t>ư</w:t>
      </w:r>
      <w:r w:rsidRPr="00687A18">
        <w:t>ớc khi có WS-Security (bảo mật cho dịch vụ Web) thì ý nghĩa thông th</w:t>
      </w:r>
      <w:r w:rsidR="00956A52">
        <w:t>ư</w:t>
      </w:r>
      <w:r w:rsidRPr="00687A18">
        <w:t>ờng của an toàn dịch vụ Web là bảo mật kênh truyền dữ liệu. Hiện nay, nó đ</w:t>
      </w:r>
      <w:r w:rsidR="00956A52">
        <w:t>ư</w:t>
      </w:r>
      <w:r w:rsidRPr="00687A18">
        <w:t>ợc thực hiện cho những SOAP/HTTP dựa trên cơ chế truyền thông điệp bằng cách sử dụng giao thức HTTPS. Không chỉ là an toàn ở mức truyền thông điệp, HTTPS còn cung cấp sự an toàn tới toàn bộ gói dữ liệu HTTP.</w:t>
      </w:r>
    </w:p>
    <w:p w14:paraId="1EAABCC2" w14:textId="2101700A" w:rsidR="002C4EDD" w:rsidRDefault="00687A18" w:rsidP="006F1D63">
      <w:pPr>
        <w:spacing w:line="360" w:lineRule="auto"/>
        <w:ind w:firstLine="360"/>
      </w:pPr>
      <w:r w:rsidRPr="00687A18">
        <w:t>Mặc dù HTTPS không bao gồm tất cả các khía cạnh trong chuẩn an toàn chung cho dịch vụ Web nh</w:t>
      </w:r>
      <w:r w:rsidR="00956A52">
        <w:t>ư</w:t>
      </w:r>
      <w:r w:rsidRPr="00687A18">
        <w:t>ng nó đã cung cấp một lớp bảo mật khá đầy đủ với định danh, chứng thực, tính toàn vẹn thông điệp hay độ tin cậy.</w:t>
      </w:r>
    </w:p>
    <w:p w14:paraId="4F33F5B1" w14:textId="79EB6D59" w:rsidR="00821A2B" w:rsidRDefault="00AE55F7" w:rsidP="00926FF0">
      <w:pPr>
        <w:pStyle w:val="ListParagraph"/>
        <w:numPr>
          <w:ilvl w:val="0"/>
          <w:numId w:val="16"/>
        </w:numPr>
        <w:spacing w:line="360" w:lineRule="auto"/>
        <w:ind w:left="720"/>
        <w:rPr>
          <w:b/>
          <w:bCs/>
        </w:rPr>
      </w:pPr>
      <w:r w:rsidRPr="00AE55F7">
        <w:rPr>
          <w:b/>
          <w:bCs/>
        </w:rPr>
        <w:t>Đảm bảo an toàn cho dịch vụ Web:</w:t>
      </w:r>
    </w:p>
    <w:p w14:paraId="63AC96B1" w14:textId="77777777" w:rsidR="00F56C9E" w:rsidRDefault="00F56C9E" w:rsidP="006F1D63">
      <w:pPr>
        <w:spacing w:line="360" w:lineRule="auto"/>
        <w:ind w:firstLine="360"/>
      </w:pPr>
      <w:r w:rsidRPr="004F2631">
        <w:rPr>
          <w:b/>
          <w:bCs/>
        </w:rPr>
        <w:t>Khái niệm về WS-Security:</w:t>
      </w:r>
      <w:r>
        <w:t xml:space="preserve"> đây là một chuẩn an toàn bao trùm cho SOAP, nó  được dùng khi muốn xây dựng những dịch vụ Web toàn vẹn và tin cậy. Toàn vẹn có  nghĩa là khi có một giao dịch hay khi truyền thông tin, hệ thống và thông tin sẽ không bị chặn, giao dịch sẽ không bị mất cũng như không thể có người lấy cắp được dữ liệu trên đường truyền. WS-security được thiết kế mang tính mở nhằm hướng tới những mô hình an toàn khác bao gồm PKI, Kerberos và SSL. Nó cũng đưa ra nhiều hỗ trợ cho các cơ chế an toàn khác, nhiều khuôn dạng chữ ký và công nghệ mã hóa, đảm bảo sự an toàn, toàn vẹn thông điệp và tính tin cậy của thông điệp. Tuy nhiên, WS–security cũng chưa thể đảm bảo được tất cả yêu cầu về bảo mật và an toàn thông tin, nó chỉ là một trong những lớp  của giải pháp an toàn cho dịch vụ Web.</w:t>
      </w:r>
    </w:p>
    <w:p w14:paraId="6F1DDD9D" w14:textId="77777777" w:rsidR="00F56C9E" w:rsidRDefault="00F56C9E" w:rsidP="006F1D63">
      <w:pPr>
        <w:spacing w:line="360" w:lineRule="auto"/>
        <w:ind w:firstLine="360"/>
      </w:pPr>
      <w:r>
        <w:t>Tính toàn vẹn tạo ra một chữ ký số hóa XML dựa trên nội dung của thông điệp. Nếu dữ liệu bị thay đổi bất hợp pháp, nó sẽ không còn thích hợp với chữ ký số hóa XML đó. Chữ ký này được tạo ra dựa trên khóa mà người gửi thông điệp tạo ra, do đó người nhận chỉ nhận thông điệp khi có chữ ký sử dụng và nội dung phù hợp. Ngược lại sẽ có một thông báo lỗi. Việc chứng thực được thực hiện giữa client và server là cách chứng thực rất cơ bản (sử dụng định danh người dùng và mật khẩu).</w:t>
      </w:r>
    </w:p>
    <w:p w14:paraId="57CEF5E7" w14:textId="3C4062B7" w:rsidR="00F56C9E" w:rsidRDefault="00F56C9E" w:rsidP="006F1D63">
      <w:pPr>
        <w:spacing w:line="360" w:lineRule="auto"/>
        <w:ind w:firstLine="360"/>
      </w:pPr>
      <w:r>
        <w:t>WS-security chỉ là một trong những lớp an toàn và bảo mật cho dịch vụ Web, vì vậy cần một mô hình an toàn chung lớn hơn để có thể bao quát được các khía cạnh khác. Các thành phần được thêm có thể là WS-Secure Conversation Describes,WS-Authentication Describes,WS-Policy Describes hay WS-Trust Describes. Chúng sẽ thực hiện việc đảm</w:t>
      </w:r>
      <w:r w:rsidR="0011276B">
        <w:t xml:space="preserve"> </w:t>
      </w:r>
      <w:r>
        <w:lastRenderedPageBreak/>
        <w:t>bảo an toàn hơn cho hệ thống khi trao đổi dữ liệu, mở và đóng các phiên làm việc cũng như quản lý dữ liệu cần chứng thực và chính sách chứng thực.</w:t>
      </w:r>
    </w:p>
    <w:p w14:paraId="0D17D2B0" w14:textId="74A8C2DB" w:rsidR="00702965" w:rsidRDefault="004338F9" w:rsidP="00926FF0">
      <w:pPr>
        <w:pStyle w:val="Heading2"/>
        <w:numPr>
          <w:ilvl w:val="0"/>
          <w:numId w:val="15"/>
        </w:numPr>
        <w:spacing w:line="360" w:lineRule="auto"/>
        <w:ind w:left="720" w:hanging="360"/>
      </w:pPr>
      <w:bookmarkStart w:id="21" w:name="_Toc28993131"/>
      <w:r>
        <w:t>Mô hình của ứng dụng Web Service</w:t>
      </w:r>
      <w:bookmarkEnd w:id="21"/>
    </w:p>
    <w:p w14:paraId="0948441F" w14:textId="1EC26F5B" w:rsidR="00453CE9" w:rsidRDefault="00014D8F" w:rsidP="00926FF0">
      <w:pPr>
        <w:pStyle w:val="Heading3"/>
        <w:numPr>
          <w:ilvl w:val="1"/>
          <w:numId w:val="15"/>
        </w:numPr>
        <w:spacing w:line="360" w:lineRule="auto"/>
        <w:ind w:left="900" w:hanging="540"/>
      </w:pPr>
      <w:bookmarkStart w:id="22" w:name="_Toc28993132"/>
      <w:r>
        <w:t>Xây dựng một Web Service</w:t>
      </w:r>
      <w:bookmarkEnd w:id="22"/>
    </w:p>
    <w:p w14:paraId="54BA9195" w14:textId="77777777" w:rsidR="00005E1F" w:rsidRDefault="007B7563" w:rsidP="006F1D63">
      <w:pPr>
        <w:spacing w:line="360" w:lineRule="auto"/>
        <w:ind w:firstLine="360"/>
      </w:pPr>
      <w:r>
        <w:t>Có 4  giai đoạn chính để xây dựng một dịch vụ Web là xây dựng, triển  khai, tiến hành và quản lý, trong đó:</w:t>
      </w:r>
    </w:p>
    <w:p w14:paraId="1339D994" w14:textId="77777777" w:rsidR="00005E1F" w:rsidRDefault="00BE470E" w:rsidP="00926FF0">
      <w:pPr>
        <w:pStyle w:val="ListParagraph"/>
        <w:numPr>
          <w:ilvl w:val="0"/>
          <w:numId w:val="18"/>
        </w:numPr>
        <w:spacing w:line="360" w:lineRule="auto"/>
        <w:ind w:left="0" w:firstLine="360"/>
      </w:pPr>
      <w:r w:rsidRPr="00987AC7">
        <w:rPr>
          <w:b/>
          <w:bCs/>
        </w:rPr>
        <w:t>Giai đoạn xây dựng:</w:t>
      </w:r>
      <w:r>
        <w:t xml:space="preserve"> bao gồm phát triển và chạy thử ứng dụng dịch vụ Web, xây dựng các chức năng và định nghĩa dịch vụ. Có hai cách khác nhau để tiến hành trong giai đoạn này, đó là Red-path- solod và Blue-path-dashed. Với Red- path-solod, chúng ta sẽ xây dựng một dịch vụ Web mới từ trạng thái ban đầu hoặc với một dịch vụ đã có sẵn. Từ đó, xây dựng định nghĩa service (WSDL) với các đối tượng, hàm chức năng mà chúng ta mong muốn. Nếu theo cách Blue-path-dashed, dịch vụ Web sẽ được xây dựng từ đầu hoặc từ một định nghĩa dịch vụ WSDL. Sử dụng WSDL này, xây dựng hoặc sửa đổi lại mã để thực hiện các yêu cầu mong muốn trong dịch vụ Web.</w:t>
      </w:r>
    </w:p>
    <w:p w14:paraId="426BA2B6" w14:textId="77777777" w:rsidR="00005E1F" w:rsidRDefault="00BE470E" w:rsidP="00926FF0">
      <w:pPr>
        <w:pStyle w:val="ListParagraph"/>
        <w:numPr>
          <w:ilvl w:val="0"/>
          <w:numId w:val="18"/>
        </w:numPr>
        <w:spacing w:line="360" w:lineRule="auto"/>
        <w:ind w:left="0" w:firstLine="360"/>
      </w:pPr>
      <w:r w:rsidRPr="00987AC7">
        <w:rPr>
          <w:b/>
          <w:bCs/>
        </w:rPr>
        <w:t>Giai đoạn triển khai:</w:t>
      </w:r>
      <w:r>
        <w:t xml:space="preserve"> công bố định nghĩa dịch vụ, xây dựng WSDL và triển khai mã thực thi của dịch vụ Web. Triển khai dịch vụ Web tới một ứng dụng phía server, sau đó sẽ công bố dịch vụ Web trên mạng Internet để các client có thể nhìn thấy. Sử dụng UDDI registry để công bố lên mạng.</w:t>
      </w:r>
    </w:p>
    <w:p w14:paraId="638395B5" w14:textId="77777777" w:rsidR="00005E1F" w:rsidRDefault="00BE470E" w:rsidP="00926FF0">
      <w:pPr>
        <w:pStyle w:val="ListParagraph"/>
        <w:numPr>
          <w:ilvl w:val="0"/>
          <w:numId w:val="18"/>
        </w:numPr>
        <w:spacing w:line="360" w:lineRule="auto"/>
        <w:ind w:left="0" w:firstLine="360"/>
      </w:pPr>
      <w:r w:rsidRPr="00987AC7">
        <w:rPr>
          <w:b/>
          <w:bCs/>
        </w:rPr>
        <w:t>Giai đoạn tiến hành:</w:t>
      </w:r>
      <w:r>
        <w:t xml:space="preserve"> tìm kiếm và gọi thực thi dịch vụ Web bởi những người dùng muốn sử dụng dịch vụ.</w:t>
      </w:r>
    </w:p>
    <w:p w14:paraId="5D841FBF" w14:textId="67A6406D" w:rsidR="00987AC7" w:rsidRDefault="00BE470E" w:rsidP="00926FF0">
      <w:pPr>
        <w:pStyle w:val="ListParagraph"/>
        <w:numPr>
          <w:ilvl w:val="0"/>
          <w:numId w:val="18"/>
        </w:numPr>
        <w:spacing w:line="360" w:lineRule="auto"/>
        <w:ind w:left="0" w:firstLine="360"/>
      </w:pPr>
      <w:r w:rsidRPr="00987AC7">
        <w:rPr>
          <w:b/>
          <w:bCs/>
        </w:rPr>
        <w:t>Quản lý:</w:t>
      </w:r>
      <w:r>
        <w:t xml:space="preserve"> Quản lý và quản trị dịch vụ, duy trì sự ổn định của dịch vụ, cập nhật thông</w:t>
      </w:r>
      <w:r w:rsidR="00987AC7">
        <w:t xml:space="preserve"> </w:t>
      </w:r>
      <w:r>
        <w:t>tin mới, sửa lỗi khi nó xảy ra…</w:t>
      </w:r>
    </w:p>
    <w:p w14:paraId="73419B7F" w14:textId="3E28585D" w:rsidR="00BE470E" w:rsidRDefault="00BE470E" w:rsidP="006F1D63">
      <w:pPr>
        <w:spacing w:line="360" w:lineRule="auto"/>
        <w:ind w:firstLine="360"/>
      </w:pPr>
      <w:r>
        <w:t>Để xây dựng một dịch vụ Web, chúng ta cần hiểu được những việc phải làm và nên bắt đầu từ đâu. Có 3 cách tiếp cận chủ yếu để xây dựng nên một dịch vụ Web, có thể từ một ứng dụng đã có (bottom-up); từ một định nghĩa dịch vụ, WSDL để phát sinh một ứng dụng mới (top-down) hoặc có thể từ một nhóm các dịch vụ Web hiện có, kết hợp lại với nhau để tạo nên các chức năng mới hoặc mở rộng thêm chức năng. Những hướng tiếp cận này dựa trên những gì mà chúng ta đã có, tùy thuộc vào yêu cầu của hệ thống, trong đó tối đa việc sử dụng lại các chức năng, các thành phần, môđun đã được xây dựng.</w:t>
      </w:r>
    </w:p>
    <w:p w14:paraId="2CD2C659" w14:textId="00C7B212" w:rsidR="00AA1B7D" w:rsidRDefault="00E33FFC" w:rsidP="00926FF0">
      <w:pPr>
        <w:pStyle w:val="Heading3"/>
        <w:numPr>
          <w:ilvl w:val="1"/>
          <w:numId w:val="15"/>
        </w:numPr>
        <w:spacing w:line="360" w:lineRule="auto"/>
        <w:ind w:left="900" w:hanging="540"/>
      </w:pPr>
      <w:bookmarkStart w:id="23" w:name="_Toc28993133"/>
      <w:r w:rsidRPr="00E33FFC">
        <w:lastRenderedPageBreak/>
        <w:t>Qui trình xây dựng một dịch vụ Web</w:t>
      </w:r>
      <w:bookmarkEnd w:id="23"/>
    </w:p>
    <w:p w14:paraId="08071CE8" w14:textId="50BCC856" w:rsidR="009F61E7" w:rsidRPr="009F61E7" w:rsidRDefault="00524158" w:rsidP="006F1D63">
      <w:pPr>
        <w:spacing w:line="360" w:lineRule="auto"/>
        <w:ind w:firstLine="360"/>
      </w:pPr>
      <w:r w:rsidRPr="00524158">
        <w:t>Qui trình xây dựng một dịch vụ Web bao gồm các bước sau:</w:t>
      </w:r>
    </w:p>
    <w:p w14:paraId="324E8E23" w14:textId="1157BA90" w:rsidR="00AF4B7D" w:rsidRDefault="00AF4B7D" w:rsidP="00926FF0">
      <w:pPr>
        <w:pStyle w:val="ListParagraph"/>
        <w:numPr>
          <w:ilvl w:val="0"/>
          <w:numId w:val="19"/>
        </w:numPr>
        <w:spacing w:line="360" w:lineRule="auto"/>
        <w:ind w:left="720" w:hanging="360"/>
      </w:pPr>
      <w:r>
        <w:t>Định nghĩa và xây dựng các chức năng, các dịch vụ mà dịch vụ sẽ cung cấp (sử</w:t>
      </w:r>
      <w:r w:rsidR="00F601AE">
        <w:t xml:space="preserve"> </w:t>
      </w:r>
      <w:r>
        <w:t>dụng ngôn ngữ Java chẳng hạn).</w:t>
      </w:r>
    </w:p>
    <w:p w14:paraId="0AAFB633" w14:textId="160CACE5" w:rsidR="00AF4B7D" w:rsidRDefault="00AF4B7D" w:rsidP="00926FF0">
      <w:pPr>
        <w:pStyle w:val="ListParagraph"/>
        <w:numPr>
          <w:ilvl w:val="0"/>
          <w:numId w:val="19"/>
        </w:numPr>
        <w:spacing w:line="360" w:lineRule="auto"/>
        <w:ind w:left="720" w:hanging="360"/>
      </w:pPr>
      <w:r>
        <w:t>Tạo WSDL cho dịch vụ</w:t>
      </w:r>
    </w:p>
    <w:p w14:paraId="11ED8212" w14:textId="72B9E152" w:rsidR="00AF4B7D" w:rsidRDefault="00AF4B7D" w:rsidP="00926FF0">
      <w:pPr>
        <w:pStyle w:val="ListParagraph"/>
        <w:numPr>
          <w:ilvl w:val="0"/>
          <w:numId w:val="19"/>
        </w:numPr>
        <w:spacing w:line="360" w:lineRule="auto"/>
        <w:ind w:left="720" w:hanging="360"/>
      </w:pPr>
      <w:r>
        <w:t>Xây dựng SOAP server</w:t>
      </w:r>
    </w:p>
    <w:p w14:paraId="5FA3A136" w14:textId="3847B862" w:rsidR="00AF4B7D" w:rsidRDefault="00AF4B7D" w:rsidP="00926FF0">
      <w:pPr>
        <w:pStyle w:val="ListParagraph"/>
        <w:numPr>
          <w:ilvl w:val="0"/>
          <w:numId w:val="19"/>
        </w:numPr>
        <w:spacing w:line="360" w:lineRule="auto"/>
        <w:ind w:left="720" w:hanging="360"/>
      </w:pPr>
      <w:r>
        <w:t>Đăng ký WSDL với UDDI registry để cho phép các client có thể tìm thấy và truy xuất.</w:t>
      </w:r>
    </w:p>
    <w:p w14:paraId="15D2C245" w14:textId="0673D623" w:rsidR="00AF4B7D" w:rsidRDefault="00AF4B7D" w:rsidP="00926FF0">
      <w:pPr>
        <w:pStyle w:val="ListParagraph"/>
        <w:numPr>
          <w:ilvl w:val="0"/>
          <w:numId w:val="19"/>
        </w:numPr>
        <w:spacing w:line="360" w:lineRule="auto"/>
        <w:ind w:left="720" w:hanging="360"/>
      </w:pPr>
      <w:r>
        <w:t>Client nhận file WSDL và từ đó xây dựng SOAP client để có thể kết nối với</w:t>
      </w:r>
      <w:r w:rsidR="002A6503">
        <w:t xml:space="preserve"> </w:t>
      </w:r>
      <w:r>
        <w:t>SOAP server</w:t>
      </w:r>
    </w:p>
    <w:p w14:paraId="56D903DE" w14:textId="607548CB" w:rsidR="00AF4B7D" w:rsidRDefault="00AF4B7D" w:rsidP="00926FF0">
      <w:pPr>
        <w:pStyle w:val="ListParagraph"/>
        <w:numPr>
          <w:ilvl w:val="0"/>
          <w:numId w:val="19"/>
        </w:numPr>
        <w:spacing w:line="360" w:lineRule="auto"/>
        <w:ind w:left="720" w:hanging="360"/>
      </w:pPr>
      <w:r>
        <w:t>Xây dựng ứng dụng phía client  (chẳng hạn sử dụng Java)  và sau đ</w:t>
      </w:r>
      <w:r w:rsidR="001B7A71">
        <w:t>ó</w:t>
      </w:r>
      <w:r>
        <w:t xml:space="preserve"> gọi thực</w:t>
      </w:r>
      <w:r w:rsidR="001B7A71">
        <w:t xml:space="preserve"> </w:t>
      </w:r>
      <w:r>
        <w:t>hiện dịch vụ thông qua việc kết nối tới SOAP server.</w:t>
      </w:r>
    </w:p>
    <w:p w14:paraId="57CF96F4" w14:textId="518B16C8" w:rsidR="00AF4B7D" w:rsidRPr="00AF4B7D" w:rsidRDefault="00AF4B7D" w:rsidP="006F1D63">
      <w:pPr>
        <w:spacing w:line="360" w:lineRule="auto"/>
        <w:ind w:firstLine="360"/>
      </w:pPr>
      <w:r>
        <w:t>Lựa chọn một ngôn ngữ, xây dựng các tiến trình nghiệp vụ và chúng ta bắt đầu tạo</w:t>
      </w:r>
      <w:r w:rsidR="009F61E7">
        <w:t xml:space="preserve"> </w:t>
      </w:r>
      <w:r>
        <w:t>nên một dịch vụ Web như ý muốn. Sau đó là cung cấp dịch vụ Web này trên Internet.</w:t>
      </w:r>
    </w:p>
    <w:p w14:paraId="48CA9D8A" w14:textId="0DC84668" w:rsidR="004338F9" w:rsidRDefault="004A7C00" w:rsidP="00926FF0">
      <w:pPr>
        <w:pStyle w:val="Heading3"/>
        <w:numPr>
          <w:ilvl w:val="1"/>
          <w:numId w:val="15"/>
        </w:numPr>
        <w:spacing w:line="360" w:lineRule="auto"/>
        <w:ind w:left="900" w:hanging="540"/>
      </w:pPr>
      <w:bookmarkStart w:id="24" w:name="_Toc28993134"/>
      <w:r w:rsidRPr="004A7C00">
        <w:t>Tích hợp Web service theo chuẩn</w:t>
      </w:r>
      <w:bookmarkEnd w:id="24"/>
    </w:p>
    <w:p w14:paraId="3102C6C7" w14:textId="77777777" w:rsidR="00E951C0" w:rsidRDefault="00A054AF" w:rsidP="006F1D63">
      <w:pPr>
        <w:spacing w:line="360" w:lineRule="auto"/>
        <w:ind w:firstLine="360"/>
      </w:pPr>
      <w:r>
        <w:t>Để có thể thành công với dịch vụ Web chúng ta phải quan tâm đến khá nhiều vấn đề, bao gồm việc triển khai, giám sát và tích hợp hệ thống. Doanh nghiệp không những phải phát triển một ứng dụng dịch vụ Web mới mà còn phải tích hợp các ứng dụng nghiệp vụ phụ trợ của họ trong kiến trúc Dịch vụ Web. Cùng với việc triển khai và tích hợp, những nhà kinh doanh và những người sử dụng kỹ thuật cũng cần có khả năng giám sát, triển khai toàn diện để đảm bảo hoạt động kinh doanh hiệu quả và tin cậy.</w:t>
      </w:r>
    </w:p>
    <w:p w14:paraId="0BC3A445" w14:textId="77777777" w:rsidR="00E951C0" w:rsidRDefault="00A054AF" w:rsidP="00926FF0">
      <w:pPr>
        <w:pStyle w:val="ListParagraph"/>
        <w:numPr>
          <w:ilvl w:val="0"/>
          <w:numId w:val="20"/>
        </w:numPr>
        <w:spacing w:line="360" w:lineRule="auto"/>
        <w:ind w:left="0" w:firstLine="360"/>
      </w:pPr>
      <w:r w:rsidRPr="007A7655">
        <w:rPr>
          <w:b/>
          <w:bCs/>
        </w:rPr>
        <w:t>Giám sát (monitoring):</w:t>
      </w:r>
      <w:r>
        <w:t xml:space="preserve"> Cần hỗ trợ ở cả mức công cụ và cơ sở hạ tầng để giám sát các dịch vụ Web chạy như thế nào qua toàn bộ mạng, từ một chi nhánh con của một công ty trên mạng tới các chi nhánh khác trong công ty hay giao tiếp với doanh nghiệp khác. Kết hợp thông báo theo sự kiện với các lỗi trong luồng nghiệp vụ cho những người dùng không có kinh nghiệm giám sát dịch vụ Web và các dịch vụ kế thừa khác.</w:t>
      </w:r>
    </w:p>
    <w:p w14:paraId="028174BA" w14:textId="77777777" w:rsidR="00823DC2" w:rsidRDefault="00A054AF" w:rsidP="00926FF0">
      <w:pPr>
        <w:pStyle w:val="ListParagraph"/>
        <w:numPr>
          <w:ilvl w:val="0"/>
          <w:numId w:val="20"/>
        </w:numPr>
        <w:spacing w:line="360" w:lineRule="auto"/>
        <w:ind w:left="0" w:firstLine="360"/>
      </w:pPr>
      <w:r w:rsidRPr="007A7655">
        <w:rPr>
          <w:b/>
          <w:bCs/>
        </w:rPr>
        <w:t>Xác định đường đi dữ liệu (Data routing):</w:t>
      </w:r>
      <w:r>
        <w:t xml:space="preserve"> Việc thiết lập đường đi của dữ liệu giữa những thành phần của dịch vụ Web hướng tới tối đa hóa khả năng sử dụng lại. Nếu coi một thành phần (component) là một đối tượng thì mỗi thể hiện (instance) của nó sẽ không quan tâm đến các thể hiện khác của cùng thành phần đó. Những thể hiện của cùng </w:t>
      </w:r>
      <w:r>
        <w:lastRenderedPageBreak/>
        <w:t>một</w:t>
      </w:r>
      <w:r w:rsidR="00FC252A">
        <w:t xml:space="preserve"> </w:t>
      </w:r>
      <w:r w:rsidR="00FC252A" w:rsidRPr="00FC252A">
        <w:t>thành phần có thể dễ dàng được sử dụng lại trong các ứng dụng phân tán khác bởi vì</w:t>
      </w:r>
      <w:r w:rsidR="00FC252A">
        <w:t xml:space="preserve"> </w:t>
      </w:r>
      <w:r w:rsidR="00FC252A" w:rsidRPr="00FC252A">
        <w:t>chúng hoàn toàn độc lập và không phụ thuộc lẫn nhau.</w:t>
      </w:r>
    </w:p>
    <w:p w14:paraId="44537B2B" w14:textId="3C961BA8" w:rsidR="00823DC2" w:rsidRDefault="00823DC2" w:rsidP="00926FF0">
      <w:pPr>
        <w:pStyle w:val="ListParagraph"/>
        <w:numPr>
          <w:ilvl w:val="0"/>
          <w:numId w:val="20"/>
        </w:numPr>
        <w:spacing w:line="360" w:lineRule="auto"/>
        <w:ind w:left="0" w:firstLine="360"/>
      </w:pPr>
      <w:r w:rsidRPr="007A7655">
        <w:rPr>
          <w:b/>
          <w:bCs/>
        </w:rPr>
        <w:t>Triển khai (Deployment):</w:t>
      </w:r>
      <w:r>
        <w:t xml:space="preserve"> Triển khai các dịch vụ Web có khả năng nâng cấp, điều khiển và cấu hình các thành phần từ xa thông qua mạng phân tán.</w:t>
      </w:r>
    </w:p>
    <w:p w14:paraId="0E13D60D" w14:textId="77777777" w:rsidR="00823DC2" w:rsidRDefault="00823DC2" w:rsidP="00926FF0">
      <w:pPr>
        <w:pStyle w:val="ListParagraph"/>
        <w:numPr>
          <w:ilvl w:val="0"/>
          <w:numId w:val="20"/>
        </w:numPr>
        <w:spacing w:line="360" w:lineRule="auto"/>
        <w:ind w:left="0" w:firstLine="360"/>
      </w:pPr>
      <w:r w:rsidRPr="007A7655">
        <w:rPr>
          <w:b/>
          <w:bCs/>
        </w:rPr>
        <w:t>Quản lý (Management):</w:t>
      </w:r>
      <w:r>
        <w:t xml:space="preserve"> Có thể xây dựng theo kiến trúc P2P (Peer-to-Peer). Các hoạt động chính như thực thi các thành phần, định tuyến dữ liệu, xử lý luồng công việc và chuyển đổi dữ liệu được thực hiện tại các điểm cuối của mạng. Server sẽ tập trung giải quyết các hoạt động khác như quản lý, điều khiển sự kiện, chứng thực bảo mật và quản trị.</w:t>
      </w:r>
    </w:p>
    <w:p w14:paraId="60C3BE1C" w14:textId="77777777" w:rsidR="00823DC2" w:rsidRDefault="00823DC2" w:rsidP="00926FF0">
      <w:pPr>
        <w:pStyle w:val="ListParagraph"/>
        <w:numPr>
          <w:ilvl w:val="0"/>
          <w:numId w:val="20"/>
        </w:numPr>
        <w:spacing w:line="360" w:lineRule="auto"/>
        <w:ind w:left="0" w:firstLine="360"/>
      </w:pPr>
      <w:r w:rsidRPr="007A7655">
        <w:rPr>
          <w:b/>
          <w:bCs/>
        </w:rPr>
        <w:t>Cấu hình và quản lý phiên bản (Configuration and version management):</w:t>
      </w:r>
      <w:r>
        <w:t xml:space="preserve"> Sử dụng các công cụ linh hoạt để quản lý các phiên bản khác nhau của dịch vụ Web, cho phép các phiên bản được nâng cấp và điều khiển từ một công cụ quản lý tập trung. Kết hợp giữa ứng dụng và mạng giúp các kỹ sư triển khai có thể điều khiển các thành phần chạy trên nền tảng hệ thống phần cứng cụ thể bên trong mạng.</w:t>
      </w:r>
    </w:p>
    <w:p w14:paraId="3657E03B" w14:textId="2129983F" w:rsidR="00823DC2" w:rsidRDefault="00823DC2" w:rsidP="00926FF0">
      <w:pPr>
        <w:pStyle w:val="ListParagraph"/>
        <w:numPr>
          <w:ilvl w:val="0"/>
          <w:numId w:val="20"/>
        </w:numPr>
        <w:spacing w:line="360" w:lineRule="auto"/>
        <w:ind w:left="0" w:firstLine="360"/>
      </w:pPr>
      <w:r w:rsidRPr="007A7655">
        <w:rPr>
          <w:b/>
          <w:bCs/>
        </w:rPr>
        <w:t>Bảo mật (Security):</w:t>
      </w:r>
      <w:r>
        <w:t xml:space="preserve"> các chuẩn mở như HTTP, XML, SOAP, WSDL và chuẩn bảo mật JSM được sử dụng rộng rãi khiến chúng trở thành lý tưởng để xây dựng các ứng dụng web. Đầu tiên, dịch vụ Web sử dụng những công nghệ này giống như firewall, SSL và các chứng nhận số. Dịch vụ Web thế hệ sau này sẽ kết hợp với những công nghệ có khả năng bảo mật cao hơn, giống như mã hóa XML và chứng nhận số XML.</w:t>
      </w:r>
    </w:p>
    <w:p w14:paraId="61BD3859" w14:textId="3C81ADD7" w:rsidR="00521CB7" w:rsidRDefault="00217FFE" w:rsidP="00926FF0">
      <w:pPr>
        <w:pStyle w:val="ListParagraph"/>
        <w:numPr>
          <w:ilvl w:val="0"/>
          <w:numId w:val="7"/>
        </w:numPr>
        <w:spacing w:line="360" w:lineRule="auto"/>
        <w:ind w:left="0" w:firstLine="360"/>
      </w:pPr>
      <w:r w:rsidRPr="00217FFE">
        <w:t>Như vậy, với một dịch vụ Web, việc giao tiếp và truyền nhận dữ liệu trở nên dễ  dàng và hiệu quả hơn, đồng thời đem lại chi phí thấp hơn và tăng cường những khả năng giao tiếp thời gian thực, kết nối với mọi người trên khắp thế giới. Bản chất của nền tảng công nghệ này là kiến trúc hướng dịch vụ và sự phát triển của dịch vụ Web có tương lai  rất khả quan.</w:t>
      </w:r>
    </w:p>
    <w:p w14:paraId="27C4AA4E" w14:textId="67A6E7BE" w:rsidR="005658A7" w:rsidRDefault="005658A7" w:rsidP="000B1248">
      <w:pPr>
        <w:pStyle w:val="Heading2"/>
        <w:numPr>
          <w:ilvl w:val="0"/>
          <w:numId w:val="15"/>
        </w:numPr>
        <w:spacing w:line="360" w:lineRule="auto"/>
        <w:ind w:left="720" w:hanging="360"/>
      </w:pPr>
      <w:bookmarkStart w:id="25" w:name="_Toc28993135"/>
      <w:r>
        <w:t>Giới thiệu về Web API</w:t>
      </w:r>
      <w:bookmarkEnd w:id="25"/>
    </w:p>
    <w:p w14:paraId="16467C9B" w14:textId="084BF829" w:rsidR="00875C92" w:rsidRDefault="00875C92" w:rsidP="00D76127">
      <w:pPr>
        <w:spacing w:line="360" w:lineRule="auto"/>
        <w:ind w:firstLine="390"/>
      </w:pPr>
      <w:r>
        <w:t>Web API là một sự phát triển từ Web Service khi nền tảng của nó sử dụng nền tảng giao tiếp REST. REST API không yêu cầu các phương thức XML Web service cơ bản (WSDL, SOAP) để hỗ trợ giao diện của mình.</w:t>
      </w:r>
    </w:p>
    <w:p w14:paraId="2926F451" w14:textId="28E1E934" w:rsidR="00875C92" w:rsidRPr="007C0912" w:rsidRDefault="00875C92" w:rsidP="000B1248">
      <w:pPr>
        <w:pStyle w:val="Heading3"/>
        <w:numPr>
          <w:ilvl w:val="1"/>
          <w:numId w:val="15"/>
        </w:numPr>
        <w:ind w:left="900" w:hanging="540"/>
      </w:pPr>
      <w:bookmarkStart w:id="26" w:name="_Toc28993136"/>
      <w:r w:rsidRPr="007C0912">
        <w:t>Phương thức thiết kế tự động</w:t>
      </w:r>
      <w:bookmarkEnd w:id="26"/>
    </w:p>
    <w:p w14:paraId="56778F22" w14:textId="77777777" w:rsidR="00875C92" w:rsidRDefault="00875C92" w:rsidP="00366B34">
      <w:pPr>
        <w:spacing w:line="360" w:lineRule="auto"/>
        <w:ind w:firstLine="390"/>
      </w:pPr>
      <w:r>
        <w:t xml:space="preserve">Công cụ tự động có thể giúp đỡ ta trong việc tạo dựng Web Service. Đối với các Service sử dụng WSDL, nó có thể tự động tạo ra WSDL cho các Class đã có sẵn (mô </w:t>
      </w:r>
      <w:r>
        <w:lastRenderedPageBreak/>
        <w:t>hình từ dưới lên) hoặc tạo khung cho các Class cho WSDL hiện có (mô hình từ trên xuống).</w:t>
      </w:r>
    </w:p>
    <w:p w14:paraId="43BADEAC" w14:textId="3E1DA8E4" w:rsidR="00875C92" w:rsidRDefault="00875C92" w:rsidP="00366B34">
      <w:pPr>
        <w:spacing w:line="360" w:lineRule="auto"/>
        <w:ind w:firstLine="390"/>
      </w:pPr>
      <w:r>
        <w:t xml:space="preserve">Trong </w:t>
      </w:r>
      <w:r w:rsidR="00D61174">
        <w:t>một</w:t>
      </w:r>
      <w:r>
        <w:t xml:space="preserve"> số ngôn ngữ lập trình, nhà phát triển có thể sử dụng mô hình từ dưới lên viết các Class trước, sau đó sử dụng công cụ tạo WSDL để tạo thành các phương thức từ các Class đó như </w:t>
      </w:r>
      <w:r w:rsidR="00D61174">
        <w:t>một</w:t>
      </w:r>
      <w:r>
        <w:t xml:space="preserve"> Web Service. Đây là cách đơn giản để phát triển nhưng nó sẽ khó để duy trì khi các Class thường xuyên bị thay đổi.</w:t>
      </w:r>
    </w:p>
    <w:p w14:paraId="72FD45B9" w14:textId="77777777" w:rsidR="00875C92" w:rsidRDefault="00875C92" w:rsidP="00994402">
      <w:pPr>
        <w:spacing w:line="360" w:lineRule="auto"/>
        <w:ind w:firstLine="390"/>
      </w:pPr>
      <w:r>
        <w:t>Nhà phát triển sử dụng mô hình từ trên xuống để viết WSDL trước và sau đó sử dụng công cụ tạo code để làm khung cho Class, sẽ được hoàn thành khi cần thiết. Mô hình này thường được coi là khó hơn nhưng nó chắc chắn và bền hơn để thay đổi. Miễn là các định dạng tin nhắn giữa người gửi và người nhận không thay đổi hoặc những thay đổi giữa người gửi và người nhận không ảnh hưởng đến Web Service. Kỹ thuật này được gọi là "Contract First" từ điểm khởi đầu của WSDL.</w:t>
      </w:r>
    </w:p>
    <w:p w14:paraId="7968B0DB" w14:textId="77777777" w:rsidR="00875C92" w:rsidRDefault="00875C92" w:rsidP="00994402">
      <w:pPr>
        <w:spacing w:line="360" w:lineRule="auto"/>
        <w:ind w:firstLine="390"/>
      </w:pPr>
      <w:r>
        <w:t>Nhà phát triển bằng cách sử dụng Subset WSDL có thể kiểm thử Web Service và phát triển từ trên xuống.</w:t>
      </w:r>
    </w:p>
    <w:p w14:paraId="4055BC11" w14:textId="54C61168" w:rsidR="00875C92" w:rsidRDefault="00875C92" w:rsidP="000B1248">
      <w:pPr>
        <w:pStyle w:val="Heading3"/>
        <w:numPr>
          <w:ilvl w:val="1"/>
          <w:numId w:val="15"/>
        </w:numPr>
        <w:ind w:left="900" w:hanging="540"/>
      </w:pPr>
      <w:bookmarkStart w:id="27" w:name="_Toc28993137"/>
      <w:r>
        <w:t>Web Service sử dụng ngôn ngữ đánh dấu</w:t>
      </w:r>
      <w:bookmarkEnd w:id="27"/>
    </w:p>
    <w:p w14:paraId="341CB16B" w14:textId="77777777" w:rsidR="00875C92" w:rsidRDefault="00875C92" w:rsidP="00994402">
      <w:pPr>
        <w:spacing w:line="360" w:lineRule="auto"/>
        <w:ind w:firstLine="390"/>
      </w:pPr>
      <w:r>
        <w:t>Đây là một số Web Service sử dụng ngôn ngữ đánh dấu:</w:t>
      </w:r>
    </w:p>
    <w:p w14:paraId="4BCF1629" w14:textId="420B58C5" w:rsidR="00875C92" w:rsidRDefault="00875C92" w:rsidP="00A24334">
      <w:pPr>
        <w:pStyle w:val="ListParagraph"/>
        <w:numPr>
          <w:ilvl w:val="0"/>
          <w:numId w:val="36"/>
        </w:numPr>
        <w:spacing w:line="360" w:lineRule="auto"/>
      </w:pPr>
      <w:r>
        <w:t>JSON-RPC</w:t>
      </w:r>
    </w:p>
    <w:p w14:paraId="6291F6E3" w14:textId="2541B08D" w:rsidR="00875C92" w:rsidRDefault="00875C92" w:rsidP="00A24334">
      <w:pPr>
        <w:pStyle w:val="ListParagraph"/>
        <w:numPr>
          <w:ilvl w:val="0"/>
          <w:numId w:val="36"/>
        </w:numPr>
        <w:spacing w:line="360" w:lineRule="auto"/>
      </w:pPr>
      <w:r>
        <w:t>JSON-WSP</w:t>
      </w:r>
    </w:p>
    <w:p w14:paraId="14B9540F" w14:textId="0F6F0A88" w:rsidR="00875C92" w:rsidRDefault="00875C92" w:rsidP="00A24334">
      <w:pPr>
        <w:pStyle w:val="ListParagraph"/>
        <w:numPr>
          <w:ilvl w:val="0"/>
          <w:numId w:val="36"/>
        </w:numPr>
        <w:spacing w:line="360" w:lineRule="auto"/>
      </w:pPr>
      <w:r>
        <w:t>Web template</w:t>
      </w:r>
    </w:p>
    <w:p w14:paraId="24DA8503" w14:textId="7167C37B" w:rsidR="00875C92" w:rsidRDefault="00875C92" w:rsidP="00A24334">
      <w:pPr>
        <w:pStyle w:val="ListParagraph"/>
        <w:numPr>
          <w:ilvl w:val="0"/>
          <w:numId w:val="36"/>
        </w:numPr>
        <w:spacing w:line="360" w:lineRule="auto"/>
      </w:pPr>
      <w:r>
        <w:t>Web Services Description Language (WSDL) from the W3C</w:t>
      </w:r>
    </w:p>
    <w:p w14:paraId="6E2D9B74" w14:textId="4190D052" w:rsidR="00875C92" w:rsidRDefault="00875C92" w:rsidP="00A24334">
      <w:pPr>
        <w:pStyle w:val="ListParagraph"/>
        <w:numPr>
          <w:ilvl w:val="0"/>
          <w:numId w:val="36"/>
        </w:numPr>
        <w:spacing w:line="360" w:lineRule="auto"/>
      </w:pPr>
      <w:r>
        <w:t>XML Interface for Network Services (XINS) provides a POX-style Web service specification format</w:t>
      </w:r>
    </w:p>
    <w:p w14:paraId="66B1A966" w14:textId="4085B2A3" w:rsidR="00875C92" w:rsidRDefault="00875C92" w:rsidP="00A24334">
      <w:pPr>
        <w:pStyle w:val="ListParagraph"/>
        <w:numPr>
          <w:ilvl w:val="0"/>
          <w:numId w:val="36"/>
        </w:numPr>
        <w:spacing w:line="360" w:lineRule="auto"/>
      </w:pPr>
      <w:r>
        <w:t>Web Services Conversation Language (WSCL)</w:t>
      </w:r>
    </w:p>
    <w:p w14:paraId="48BC9C6D" w14:textId="2C66ADAC" w:rsidR="00875C92" w:rsidRDefault="00875C92" w:rsidP="00A24334">
      <w:pPr>
        <w:pStyle w:val="ListParagraph"/>
        <w:numPr>
          <w:ilvl w:val="0"/>
          <w:numId w:val="36"/>
        </w:numPr>
        <w:spacing w:line="360" w:lineRule="auto"/>
      </w:pPr>
      <w:r>
        <w:t>Web Services Flow Language (WSFL) (superseded by BPEL)</w:t>
      </w:r>
    </w:p>
    <w:p w14:paraId="06C9CA6F" w14:textId="6EF950B0" w:rsidR="00875C92" w:rsidRDefault="00875C92" w:rsidP="00A24334">
      <w:pPr>
        <w:pStyle w:val="ListParagraph"/>
        <w:numPr>
          <w:ilvl w:val="0"/>
          <w:numId w:val="36"/>
        </w:numPr>
        <w:spacing w:line="360" w:lineRule="auto"/>
      </w:pPr>
      <w:r>
        <w:t>WS-MetadataExchange</w:t>
      </w:r>
    </w:p>
    <w:p w14:paraId="0667A6B8" w14:textId="2F6D897C" w:rsidR="00875C92" w:rsidRDefault="00875C92" w:rsidP="00A24334">
      <w:pPr>
        <w:pStyle w:val="ListParagraph"/>
        <w:numPr>
          <w:ilvl w:val="0"/>
          <w:numId w:val="36"/>
        </w:numPr>
        <w:spacing w:line="360" w:lineRule="auto"/>
      </w:pPr>
      <w:r>
        <w:t>Representational state transfer (REST) versus remote procedure call (RPC)</w:t>
      </w:r>
    </w:p>
    <w:p w14:paraId="5173A2A1" w14:textId="71D9DFB8" w:rsidR="00875C92" w:rsidRDefault="00875C92" w:rsidP="00A24334">
      <w:pPr>
        <w:pStyle w:val="ListParagraph"/>
        <w:numPr>
          <w:ilvl w:val="0"/>
          <w:numId w:val="36"/>
        </w:numPr>
        <w:spacing w:line="360" w:lineRule="auto"/>
      </w:pPr>
      <w:r>
        <w:t>XML-RPC - XML - Remote Procedure Call</w:t>
      </w:r>
    </w:p>
    <w:p w14:paraId="5C32E6C2" w14:textId="09B3066D" w:rsidR="00875C92" w:rsidRDefault="00875C92" w:rsidP="00667647">
      <w:pPr>
        <w:pStyle w:val="Heading3"/>
        <w:numPr>
          <w:ilvl w:val="1"/>
          <w:numId w:val="15"/>
        </w:numPr>
        <w:ind w:left="900" w:hanging="540"/>
      </w:pPr>
      <w:bookmarkStart w:id="28" w:name="_Toc28993138"/>
      <w:r>
        <w:t>Khuyết điểm</w:t>
      </w:r>
      <w:bookmarkEnd w:id="28"/>
    </w:p>
    <w:p w14:paraId="27CB8C60" w14:textId="77777777" w:rsidR="00875C92" w:rsidRDefault="00875C92" w:rsidP="001002FA">
      <w:pPr>
        <w:spacing w:line="360" w:lineRule="auto"/>
        <w:ind w:firstLine="360"/>
      </w:pPr>
      <w:r>
        <w:t>Khuyết điểm của non-RESTful Web services là nó quá phức tạp và dựa vào các nhà cung cấp phần mềm lớn chứ không sử dụng các loại mã nguồn mở điển hình.</w:t>
      </w:r>
    </w:p>
    <w:p w14:paraId="46D507EE" w14:textId="77777777" w:rsidR="00875C92" w:rsidRDefault="00875C92" w:rsidP="005E0BBB">
      <w:pPr>
        <w:spacing w:line="360" w:lineRule="auto"/>
        <w:ind w:firstLine="360"/>
      </w:pPr>
      <w:r>
        <w:lastRenderedPageBreak/>
        <w:t>Cũng có những rủi ro về hiệu suất khi sử dụng XML Web Service như là một định dạng tin nhắn và SOAP/HTML trong đóng gói và vận chuyển.</w:t>
      </w:r>
    </w:p>
    <w:p w14:paraId="759E131E" w14:textId="73C56A67" w:rsidR="00875C92" w:rsidRDefault="00875C92" w:rsidP="005E0BBB">
      <w:pPr>
        <w:pStyle w:val="Heading3"/>
        <w:numPr>
          <w:ilvl w:val="1"/>
          <w:numId w:val="15"/>
        </w:numPr>
        <w:ind w:left="900" w:hanging="540"/>
      </w:pPr>
      <w:bookmarkStart w:id="29" w:name="_Toc28993139"/>
      <w:r>
        <w:t>Kiểm thử hồi quy trong Web Service</w:t>
      </w:r>
      <w:bookmarkEnd w:id="29"/>
    </w:p>
    <w:p w14:paraId="7EE58A50" w14:textId="43FFA169" w:rsidR="00875C92" w:rsidRDefault="00875C92" w:rsidP="00F71255">
      <w:pPr>
        <w:spacing w:line="360" w:lineRule="auto"/>
        <w:ind w:firstLine="360"/>
      </w:pPr>
      <w:r>
        <w:t>Kiểm thử chức năng và phi chức năng của Web Service đã được hoàn thành nhờ sợ trợ giúp của WSDL. Kiểm thử hồi quy được thực hiện bằng cách xác định những thay đổi được thực hiện sau đó. Kiểm thử hồi quy của Web Service có thể được phân loại theo 3 cách khác nhau, cụ thể là: Thay đổi trong WSDL, Thay đổi trong code, và Chọn lọc kiểm tra lại những hoạt động của Web Service. Chúng ta có thể nắm bắt được 3 nhu cầu trên trong 3 hình thức trong gian của tập hợp con WSDL tương ứng: Sự khác biệt WSDL, Đơn vị WSDL và giảm tải WSDL. 3 Tập hợp con WSDL sau đó được kết hợp để tạo Combined WSDL và tiếp tục được sử dụng để kiểm thử hồi quy Web Service. Đều này sẽ giúp cho việc Automated Web Service Change Management bằng cách thực hiện việc lựa chọn các trường hợp kiểm thử có liên quan để xây dựng một bộ kiểm thử giảm tải từ bộ kiểm tra cũ.</w:t>
      </w:r>
    </w:p>
    <w:p w14:paraId="46F81945" w14:textId="2B4F08E8" w:rsidR="00875C92" w:rsidRDefault="00875C92" w:rsidP="00D0677B">
      <w:pPr>
        <w:pStyle w:val="Heading3"/>
        <w:numPr>
          <w:ilvl w:val="1"/>
          <w:numId w:val="15"/>
        </w:numPr>
        <w:ind w:left="900" w:hanging="540"/>
      </w:pPr>
      <w:bookmarkStart w:id="30" w:name="_Toc28993140"/>
      <w:r>
        <w:t>Web Service change management</w:t>
      </w:r>
      <w:bookmarkEnd w:id="30"/>
    </w:p>
    <w:p w14:paraId="30AAA18D" w14:textId="0350E6D8" w:rsidR="0037336D" w:rsidRDefault="00875C92" w:rsidP="00634ABF">
      <w:pPr>
        <w:spacing w:line="360" w:lineRule="auto"/>
        <w:ind w:firstLine="360"/>
        <w:rPr>
          <w:rFonts w:eastAsiaTheme="majorEastAsia" w:cstheme="majorBidi"/>
          <w:b/>
          <w:noProof/>
          <w:sz w:val="32"/>
          <w:szCs w:val="32"/>
          <w:lang w:val="vi-VN"/>
        </w:rPr>
      </w:pPr>
      <w:r>
        <w:t>Công việc liên quan tới các hoạt động của việc sự giả lập và nắm bắt những thay đổi của Web Service. Giả lập và tính toán những thay đổi có thể thực hiện dưới hình thức hiện vật trung gian (tập hợp con WSDL). Những tính toán có chiều sâu về tác động của những thay đổi rất có ích cho việc kiểm thử, phát triển từ trên xuống và giảm tải kiểm thử hồi quy. Automated Web Service Change Management là một công cụ xác định các hoạt động tập hợp trong một tập tin WSDL để xây dựng tập hợp con WSDL.</w:t>
      </w:r>
      <w:bookmarkStart w:id="31" w:name="_Toc28294690"/>
    </w:p>
    <w:p w14:paraId="7C8B7C58" w14:textId="559FF266" w:rsidR="00634ABF" w:rsidRPr="00634ABF" w:rsidRDefault="00051CA3" w:rsidP="00B34883">
      <w:pPr>
        <w:pStyle w:val="Heading2"/>
        <w:numPr>
          <w:ilvl w:val="0"/>
          <w:numId w:val="15"/>
        </w:numPr>
        <w:ind w:left="720" w:hanging="360"/>
        <w:rPr>
          <w:noProof/>
        </w:rPr>
      </w:pPr>
      <w:r>
        <w:rPr>
          <w:noProof/>
        </w:rPr>
        <w:t xml:space="preserve"> </w:t>
      </w:r>
      <w:bookmarkStart w:id="32" w:name="_Toc28993141"/>
      <w:r>
        <w:rPr>
          <w:noProof/>
        </w:rPr>
        <w:t>JSON</w:t>
      </w:r>
      <w:bookmarkEnd w:id="32"/>
    </w:p>
    <w:p w14:paraId="20FC7FD2" w14:textId="2A32DE6B" w:rsidR="00B34883" w:rsidRPr="00B34883" w:rsidRDefault="00B34883" w:rsidP="003272F7">
      <w:pPr>
        <w:ind w:firstLine="360"/>
        <w:rPr>
          <w:noProof/>
          <w:lang w:val="vi-VN"/>
        </w:rPr>
      </w:pPr>
      <w:r w:rsidRPr="00B34883">
        <w:rPr>
          <w:noProof/>
          <w:lang w:val="vi-VN"/>
        </w:rPr>
        <w:t>JSON: Là viết tắt của JavaScript Object Notation.</w:t>
      </w:r>
    </w:p>
    <w:p w14:paraId="6168B5AD" w14:textId="77777777" w:rsidR="003272F7" w:rsidRDefault="00B34883" w:rsidP="003272F7">
      <w:pPr>
        <w:ind w:firstLine="360"/>
        <w:rPr>
          <w:noProof/>
          <w:lang w:val="vi-VN"/>
        </w:rPr>
      </w:pPr>
      <w:r w:rsidRPr="00B34883">
        <w:rPr>
          <w:noProof/>
          <w:lang w:val="vi-VN"/>
        </w:rPr>
        <w:t>JSON là ngôn ngữ dùng để lưu trữ và trao đổi thông tin văn bản giống với XML tuy nhiên JSON nhỏ hơn so với XML, nhanh hơn và dễ phân tích hơn XML</w:t>
      </w:r>
      <w:r w:rsidR="003272F7" w:rsidRPr="003272F7">
        <w:rPr>
          <w:noProof/>
          <w:lang w:val="vi-VN"/>
        </w:rPr>
        <w:t>.</w:t>
      </w:r>
    </w:p>
    <w:p w14:paraId="414E0AE7" w14:textId="292F75A4" w:rsidR="001079CD" w:rsidRPr="00CA3831" w:rsidRDefault="003272F7" w:rsidP="00CA3831">
      <w:pPr>
        <w:ind w:firstLine="360"/>
        <w:rPr>
          <w:i/>
          <w:iCs/>
          <w:noProof/>
          <w:lang w:val="vi-VN"/>
        </w:rPr>
      </w:pPr>
      <w:r w:rsidRPr="003272F7">
        <w:rPr>
          <w:i/>
          <w:iCs/>
          <w:noProof/>
          <w:lang w:val="vi-VN"/>
        </w:rPr>
        <w:t>Ví dụ:</w:t>
      </w:r>
    </w:p>
    <w:p w14:paraId="0340DBD1" w14:textId="77777777" w:rsidR="001079CD" w:rsidRPr="007F5255" w:rsidRDefault="001079CD" w:rsidP="001079CD">
      <w:pPr>
        <w:pBdr>
          <w:top w:val="inset" w:sz="6" w:space="5" w:color="auto"/>
          <w:left w:val="inset" w:sz="6" w:space="5" w:color="auto"/>
          <w:bottom w:val="inset" w:sz="6" w:space="5" w:color="auto"/>
          <w:right w:val="inset" w:sz="6" w:space="5" w:color="auto"/>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 w:lineRule="atLeast"/>
        <w:rPr>
          <w:rFonts w:asciiTheme="majorHAnsi" w:eastAsia="Times New Roman" w:hAnsiTheme="majorHAnsi" w:cstheme="majorHAnsi"/>
          <w:color w:val="333333"/>
          <w:szCs w:val="26"/>
          <w:lang w:eastAsia="vi-VN"/>
        </w:rPr>
      </w:pPr>
      <w:r w:rsidRPr="007F5255">
        <w:rPr>
          <w:rFonts w:asciiTheme="majorHAnsi" w:eastAsia="Times New Roman" w:hAnsiTheme="majorHAnsi" w:cstheme="majorHAnsi"/>
          <w:color w:val="333333"/>
          <w:szCs w:val="26"/>
          <w:lang w:eastAsia="vi-VN"/>
        </w:rPr>
        <w:t>{</w:t>
      </w:r>
    </w:p>
    <w:p w14:paraId="6A3D9EAA" w14:textId="77777777" w:rsidR="001079CD" w:rsidRPr="007F5255" w:rsidRDefault="001079CD" w:rsidP="001079CD">
      <w:pPr>
        <w:pBdr>
          <w:top w:val="inset" w:sz="6" w:space="5" w:color="auto"/>
          <w:left w:val="inset" w:sz="6" w:space="5" w:color="auto"/>
          <w:bottom w:val="inset" w:sz="6" w:space="5" w:color="auto"/>
          <w:right w:val="inset" w:sz="6" w:space="5" w:color="auto"/>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 w:lineRule="atLeast"/>
        <w:rPr>
          <w:rFonts w:asciiTheme="majorHAnsi" w:eastAsia="Times New Roman" w:hAnsiTheme="majorHAnsi" w:cstheme="majorHAnsi"/>
          <w:color w:val="333333"/>
          <w:szCs w:val="26"/>
          <w:lang w:eastAsia="vi-VN"/>
        </w:rPr>
      </w:pPr>
      <w:r w:rsidRPr="007F5255">
        <w:rPr>
          <w:rFonts w:asciiTheme="majorHAnsi" w:eastAsia="Times New Roman" w:hAnsiTheme="majorHAnsi" w:cstheme="majorHAnsi"/>
          <w:color w:val="333333"/>
          <w:szCs w:val="26"/>
          <w:lang w:eastAsia="vi-VN"/>
        </w:rPr>
        <w:tab/>
        <w:t>"employees": [</w:t>
      </w:r>
    </w:p>
    <w:p w14:paraId="58FCD360" w14:textId="77777777" w:rsidR="001079CD" w:rsidRPr="007F5255" w:rsidRDefault="001079CD" w:rsidP="001079CD">
      <w:pPr>
        <w:pBdr>
          <w:top w:val="inset" w:sz="6" w:space="5" w:color="auto"/>
          <w:left w:val="inset" w:sz="6" w:space="5" w:color="auto"/>
          <w:bottom w:val="inset" w:sz="6" w:space="5" w:color="auto"/>
          <w:right w:val="inset" w:sz="6" w:space="5" w:color="auto"/>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 w:lineRule="atLeast"/>
        <w:rPr>
          <w:rFonts w:asciiTheme="majorHAnsi" w:eastAsia="Times New Roman" w:hAnsiTheme="majorHAnsi" w:cstheme="majorHAnsi"/>
          <w:color w:val="333333"/>
          <w:szCs w:val="26"/>
          <w:lang w:eastAsia="vi-VN"/>
        </w:rPr>
      </w:pPr>
      <w:r w:rsidRPr="007F5255">
        <w:rPr>
          <w:rFonts w:asciiTheme="majorHAnsi" w:eastAsia="Times New Roman" w:hAnsiTheme="majorHAnsi" w:cstheme="majorHAnsi"/>
          <w:color w:val="333333"/>
          <w:szCs w:val="26"/>
          <w:lang w:eastAsia="vi-VN"/>
        </w:rPr>
        <w:tab/>
      </w:r>
      <w:r w:rsidRPr="007F5255">
        <w:rPr>
          <w:rFonts w:asciiTheme="majorHAnsi" w:eastAsia="Times New Roman" w:hAnsiTheme="majorHAnsi" w:cstheme="majorHAnsi"/>
          <w:color w:val="333333"/>
          <w:szCs w:val="26"/>
          <w:lang w:eastAsia="vi-VN"/>
        </w:rPr>
        <w:tab/>
        <w:t xml:space="preserve">{ "firstName":"John" , "lastName":"Doe" }, </w:t>
      </w:r>
    </w:p>
    <w:p w14:paraId="7645DEC4" w14:textId="77777777" w:rsidR="001079CD" w:rsidRPr="007F5255" w:rsidRDefault="001079CD" w:rsidP="001079CD">
      <w:pPr>
        <w:pBdr>
          <w:top w:val="inset" w:sz="6" w:space="5" w:color="auto"/>
          <w:left w:val="inset" w:sz="6" w:space="5" w:color="auto"/>
          <w:bottom w:val="inset" w:sz="6" w:space="5" w:color="auto"/>
          <w:right w:val="inset" w:sz="6" w:space="5" w:color="auto"/>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 w:lineRule="atLeast"/>
        <w:rPr>
          <w:rFonts w:asciiTheme="majorHAnsi" w:eastAsia="Times New Roman" w:hAnsiTheme="majorHAnsi" w:cstheme="majorHAnsi"/>
          <w:color w:val="333333"/>
          <w:szCs w:val="26"/>
          <w:lang w:eastAsia="vi-VN"/>
        </w:rPr>
      </w:pPr>
      <w:r w:rsidRPr="007F5255">
        <w:rPr>
          <w:rFonts w:asciiTheme="majorHAnsi" w:eastAsia="Times New Roman" w:hAnsiTheme="majorHAnsi" w:cstheme="majorHAnsi"/>
          <w:color w:val="333333"/>
          <w:szCs w:val="26"/>
          <w:lang w:eastAsia="vi-VN"/>
        </w:rPr>
        <w:tab/>
      </w:r>
      <w:r w:rsidRPr="007F5255">
        <w:rPr>
          <w:rFonts w:asciiTheme="majorHAnsi" w:eastAsia="Times New Roman" w:hAnsiTheme="majorHAnsi" w:cstheme="majorHAnsi"/>
          <w:color w:val="333333"/>
          <w:szCs w:val="26"/>
          <w:lang w:eastAsia="vi-VN"/>
        </w:rPr>
        <w:tab/>
        <w:t xml:space="preserve">{ "firstName":"Anna" , "lastName":"Smith" }, </w:t>
      </w:r>
    </w:p>
    <w:p w14:paraId="717FFDAF" w14:textId="77777777" w:rsidR="001079CD" w:rsidRPr="007F5255" w:rsidRDefault="001079CD" w:rsidP="001079CD">
      <w:pPr>
        <w:pBdr>
          <w:top w:val="inset" w:sz="6" w:space="5" w:color="auto"/>
          <w:left w:val="inset" w:sz="6" w:space="5" w:color="auto"/>
          <w:bottom w:val="inset" w:sz="6" w:space="5" w:color="auto"/>
          <w:right w:val="inset" w:sz="6" w:space="5" w:color="auto"/>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 w:lineRule="atLeast"/>
        <w:rPr>
          <w:rFonts w:asciiTheme="majorHAnsi" w:eastAsia="Times New Roman" w:hAnsiTheme="majorHAnsi" w:cstheme="majorHAnsi"/>
          <w:color w:val="333333"/>
          <w:szCs w:val="26"/>
          <w:lang w:eastAsia="vi-VN"/>
        </w:rPr>
      </w:pPr>
      <w:r w:rsidRPr="007F5255">
        <w:rPr>
          <w:rFonts w:asciiTheme="majorHAnsi" w:eastAsia="Times New Roman" w:hAnsiTheme="majorHAnsi" w:cstheme="majorHAnsi"/>
          <w:color w:val="333333"/>
          <w:szCs w:val="26"/>
          <w:lang w:eastAsia="vi-VN"/>
        </w:rPr>
        <w:tab/>
      </w:r>
      <w:r w:rsidRPr="007F5255">
        <w:rPr>
          <w:rFonts w:asciiTheme="majorHAnsi" w:eastAsia="Times New Roman" w:hAnsiTheme="majorHAnsi" w:cstheme="majorHAnsi"/>
          <w:color w:val="333333"/>
          <w:szCs w:val="26"/>
          <w:lang w:eastAsia="vi-VN"/>
        </w:rPr>
        <w:tab/>
        <w:t>{ "firstName":"Peter" , "lastName":"Jones" }</w:t>
      </w:r>
    </w:p>
    <w:p w14:paraId="563425C6" w14:textId="77777777" w:rsidR="001079CD" w:rsidRPr="007F5255" w:rsidRDefault="001079CD" w:rsidP="001079CD">
      <w:pPr>
        <w:pBdr>
          <w:top w:val="inset" w:sz="6" w:space="5" w:color="auto"/>
          <w:left w:val="inset" w:sz="6" w:space="5" w:color="auto"/>
          <w:bottom w:val="inset" w:sz="6" w:space="5" w:color="auto"/>
          <w:right w:val="inset" w:sz="6" w:space="5" w:color="auto"/>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 w:lineRule="atLeast"/>
        <w:rPr>
          <w:rFonts w:asciiTheme="majorHAnsi" w:eastAsia="Times New Roman" w:hAnsiTheme="majorHAnsi" w:cstheme="majorHAnsi"/>
          <w:color w:val="333333"/>
          <w:szCs w:val="26"/>
          <w:lang w:eastAsia="vi-VN"/>
        </w:rPr>
      </w:pPr>
      <w:r w:rsidRPr="007F5255">
        <w:rPr>
          <w:rFonts w:asciiTheme="majorHAnsi" w:eastAsia="Times New Roman" w:hAnsiTheme="majorHAnsi" w:cstheme="majorHAnsi"/>
          <w:color w:val="333333"/>
          <w:szCs w:val="26"/>
          <w:lang w:eastAsia="vi-VN"/>
        </w:rPr>
        <w:tab/>
        <w:t>]</w:t>
      </w:r>
    </w:p>
    <w:p w14:paraId="2999F8DE" w14:textId="77777777" w:rsidR="001079CD" w:rsidRPr="007F5255" w:rsidRDefault="001079CD" w:rsidP="001079CD">
      <w:pPr>
        <w:pBdr>
          <w:top w:val="inset" w:sz="6" w:space="5" w:color="auto"/>
          <w:left w:val="inset" w:sz="6" w:space="5" w:color="auto"/>
          <w:bottom w:val="inset" w:sz="6" w:space="5" w:color="auto"/>
          <w:right w:val="inset" w:sz="6" w:space="5" w:color="auto"/>
        </w:pBdr>
        <w:shd w:val="clear" w:color="auto" w:fill="F2F6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 w:lineRule="atLeast"/>
        <w:rPr>
          <w:rFonts w:asciiTheme="majorHAnsi" w:eastAsia="Times New Roman" w:hAnsiTheme="majorHAnsi" w:cstheme="majorHAnsi"/>
          <w:color w:val="333333"/>
          <w:szCs w:val="26"/>
          <w:lang w:eastAsia="vi-VN"/>
        </w:rPr>
      </w:pPr>
      <w:r w:rsidRPr="007F5255">
        <w:rPr>
          <w:rFonts w:asciiTheme="majorHAnsi" w:eastAsia="Times New Roman" w:hAnsiTheme="majorHAnsi" w:cstheme="majorHAnsi"/>
          <w:color w:val="333333"/>
          <w:szCs w:val="26"/>
          <w:lang w:eastAsia="vi-VN"/>
        </w:rPr>
        <w:t>}</w:t>
      </w:r>
    </w:p>
    <w:p w14:paraId="0A64CA98" w14:textId="77777777" w:rsidR="006265E9" w:rsidRDefault="001B64F1" w:rsidP="006265E9">
      <w:pPr>
        <w:ind w:firstLine="360"/>
        <w:rPr>
          <w:noProof/>
        </w:rPr>
      </w:pPr>
      <w:r w:rsidRPr="001B64F1">
        <w:rPr>
          <w:noProof/>
          <w:lang w:val="vi-VN"/>
        </w:rPr>
        <w:lastRenderedPageBreak/>
        <w:t>JSON sử dụng ngôn ngữ JavaScrip để mô tả đối tượng dữ liệu, JSON vẫn là ngôn ngữ và nền tảng độc lập so với Java</w:t>
      </w:r>
      <w:r w:rsidR="006265E9">
        <w:rPr>
          <w:noProof/>
        </w:rPr>
        <w:t>.</w:t>
      </w:r>
    </w:p>
    <w:tbl>
      <w:tblPr>
        <w:tblStyle w:val="TableGrid"/>
        <w:tblW w:w="0" w:type="auto"/>
        <w:jc w:val="center"/>
        <w:tblLook w:val="04A0" w:firstRow="1" w:lastRow="0" w:firstColumn="1" w:lastColumn="0" w:noHBand="0" w:noVBand="1"/>
      </w:tblPr>
      <w:tblGrid>
        <w:gridCol w:w="2983"/>
        <w:gridCol w:w="3018"/>
        <w:gridCol w:w="3015"/>
      </w:tblGrid>
      <w:tr w:rsidR="006265E9" w:rsidRPr="006265E9" w14:paraId="05849ECA" w14:textId="77777777" w:rsidTr="008D50C8">
        <w:trPr>
          <w:trHeight w:val="429"/>
          <w:jc w:val="center"/>
        </w:trPr>
        <w:tc>
          <w:tcPr>
            <w:tcW w:w="2983" w:type="dxa"/>
            <w:shd w:val="clear" w:color="auto" w:fill="D9D9D9" w:themeFill="background1" w:themeFillShade="D9"/>
            <w:vAlign w:val="center"/>
          </w:tcPr>
          <w:p w14:paraId="57BCCE16" w14:textId="77777777" w:rsidR="006265E9" w:rsidRPr="006265E9" w:rsidRDefault="006265E9" w:rsidP="00697967">
            <w:pPr>
              <w:spacing w:line="30" w:lineRule="atLeast"/>
              <w:jc w:val="center"/>
              <w:rPr>
                <w:rFonts w:cs="Times New Roman"/>
                <w:szCs w:val="26"/>
              </w:rPr>
            </w:pPr>
          </w:p>
        </w:tc>
        <w:tc>
          <w:tcPr>
            <w:tcW w:w="3018" w:type="dxa"/>
            <w:shd w:val="clear" w:color="auto" w:fill="D9D9D9" w:themeFill="background1" w:themeFillShade="D9"/>
            <w:vAlign w:val="center"/>
          </w:tcPr>
          <w:p w14:paraId="013AFA8D" w14:textId="77777777" w:rsidR="006265E9" w:rsidRPr="006265E9" w:rsidRDefault="006265E9" w:rsidP="00697967">
            <w:pPr>
              <w:spacing w:line="30" w:lineRule="atLeast"/>
              <w:jc w:val="center"/>
              <w:rPr>
                <w:rFonts w:cs="Times New Roman"/>
                <w:szCs w:val="26"/>
              </w:rPr>
            </w:pPr>
            <w:r w:rsidRPr="006265E9">
              <w:rPr>
                <w:rFonts w:cs="Times New Roman"/>
                <w:szCs w:val="26"/>
              </w:rPr>
              <w:t>Giống nhau</w:t>
            </w:r>
          </w:p>
        </w:tc>
        <w:tc>
          <w:tcPr>
            <w:tcW w:w="3015" w:type="dxa"/>
            <w:shd w:val="clear" w:color="auto" w:fill="D9D9D9" w:themeFill="background1" w:themeFillShade="D9"/>
            <w:vAlign w:val="center"/>
          </w:tcPr>
          <w:p w14:paraId="4EAAB23D" w14:textId="77777777" w:rsidR="006265E9" w:rsidRPr="006265E9" w:rsidRDefault="006265E9" w:rsidP="00697967">
            <w:pPr>
              <w:spacing w:line="30" w:lineRule="atLeast"/>
              <w:jc w:val="center"/>
              <w:rPr>
                <w:rFonts w:cs="Times New Roman"/>
                <w:szCs w:val="26"/>
              </w:rPr>
            </w:pPr>
            <w:r w:rsidRPr="006265E9">
              <w:rPr>
                <w:rFonts w:cs="Times New Roman"/>
                <w:szCs w:val="26"/>
              </w:rPr>
              <w:t>Khác Nhau</w:t>
            </w:r>
          </w:p>
        </w:tc>
      </w:tr>
      <w:tr w:rsidR="006265E9" w:rsidRPr="006265E9" w14:paraId="22B4485F" w14:textId="77777777" w:rsidTr="008D50C8">
        <w:trPr>
          <w:trHeight w:val="4234"/>
          <w:jc w:val="center"/>
        </w:trPr>
        <w:tc>
          <w:tcPr>
            <w:tcW w:w="2983" w:type="dxa"/>
            <w:vAlign w:val="center"/>
          </w:tcPr>
          <w:p w14:paraId="4BCC550B" w14:textId="77777777" w:rsidR="006265E9" w:rsidRPr="006265E9" w:rsidRDefault="006265E9" w:rsidP="00697967">
            <w:pPr>
              <w:spacing w:line="30" w:lineRule="atLeast"/>
              <w:rPr>
                <w:rFonts w:cs="Times New Roman"/>
                <w:szCs w:val="26"/>
              </w:rPr>
            </w:pPr>
            <w:r w:rsidRPr="006265E9">
              <w:rPr>
                <w:rFonts w:cs="Times New Roman"/>
                <w:szCs w:val="26"/>
              </w:rPr>
              <w:t>JSON giống và khác với XML</w:t>
            </w:r>
          </w:p>
        </w:tc>
        <w:tc>
          <w:tcPr>
            <w:tcW w:w="3018" w:type="dxa"/>
          </w:tcPr>
          <w:p w14:paraId="78E76088" w14:textId="77777777" w:rsidR="006265E9" w:rsidRPr="006265E9" w:rsidRDefault="006265E9" w:rsidP="00A24334">
            <w:pPr>
              <w:pStyle w:val="ListParagraph"/>
              <w:numPr>
                <w:ilvl w:val="0"/>
                <w:numId w:val="37"/>
              </w:numPr>
              <w:spacing w:line="30" w:lineRule="atLeast"/>
              <w:ind w:left="273" w:hanging="282"/>
              <w:rPr>
                <w:rFonts w:cs="Times New Roman"/>
                <w:szCs w:val="26"/>
              </w:rPr>
            </w:pPr>
            <w:r w:rsidRPr="006265E9">
              <w:rPr>
                <w:rFonts w:cs="Times New Roman"/>
                <w:szCs w:val="26"/>
              </w:rPr>
              <w:t>JSON là văn bản trơn (không có định dạng (màu sắc, cỡ chữ,…)).</w:t>
            </w:r>
          </w:p>
          <w:p w14:paraId="5F6F43EE" w14:textId="77777777" w:rsidR="006265E9" w:rsidRPr="006265E9" w:rsidRDefault="006265E9" w:rsidP="00A24334">
            <w:pPr>
              <w:pStyle w:val="ListParagraph"/>
              <w:numPr>
                <w:ilvl w:val="0"/>
                <w:numId w:val="37"/>
              </w:numPr>
              <w:spacing w:line="30" w:lineRule="atLeast"/>
              <w:ind w:left="273" w:hanging="282"/>
              <w:rPr>
                <w:rFonts w:cs="Times New Roman"/>
                <w:szCs w:val="26"/>
              </w:rPr>
            </w:pPr>
            <w:r w:rsidRPr="006265E9">
              <w:rPr>
                <w:rFonts w:cs="Times New Roman"/>
                <w:szCs w:val="26"/>
              </w:rPr>
              <w:t>JSON là "tự mô tả" (người dùng có thể hiểu được).</w:t>
            </w:r>
          </w:p>
          <w:p w14:paraId="4A8DEB7C" w14:textId="77777777" w:rsidR="006265E9" w:rsidRPr="006265E9" w:rsidRDefault="006265E9" w:rsidP="00A24334">
            <w:pPr>
              <w:pStyle w:val="ListParagraph"/>
              <w:numPr>
                <w:ilvl w:val="0"/>
                <w:numId w:val="37"/>
              </w:numPr>
              <w:spacing w:line="30" w:lineRule="atLeast"/>
              <w:ind w:left="273" w:hanging="282"/>
              <w:rPr>
                <w:rFonts w:cs="Times New Roman"/>
                <w:szCs w:val="26"/>
              </w:rPr>
            </w:pPr>
            <w:r w:rsidRPr="006265E9">
              <w:rPr>
                <w:rFonts w:cs="Times New Roman"/>
                <w:szCs w:val="26"/>
              </w:rPr>
              <w:t>JSON là phân cấp (có cấu trúc cây).</w:t>
            </w:r>
          </w:p>
          <w:p w14:paraId="418FCEB6" w14:textId="77777777" w:rsidR="006265E9" w:rsidRPr="006265E9" w:rsidRDefault="006265E9" w:rsidP="00A24334">
            <w:pPr>
              <w:pStyle w:val="ListParagraph"/>
              <w:numPr>
                <w:ilvl w:val="0"/>
                <w:numId w:val="37"/>
              </w:numPr>
              <w:spacing w:line="30" w:lineRule="atLeast"/>
              <w:ind w:left="273" w:hanging="282"/>
              <w:rPr>
                <w:rFonts w:cs="Times New Roman"/>
                <w:szCs w:val="26"/>
              </w:rPr>
            </w:pPr>
            <w:r w:rsidRPr="006265E9">
              <w:rPr>
                <w:rFonts w:cs="Times New Roman"/>
                <w:szCs w:val="26"/>
              </w:rPr>
              <w:t>JSON có thể được phân tích cú pháp (parse) bởi JavaScript.</w:t>
            </w:r>
          </w:p>
          <w:p w14:paraId="44F9EDB7" w14:textId="77777777" w:rsidR="006265E9" w:rsidRPr="006265E9" w:rsidRDefault="006265E9" w:rsidP="00A24334">
            <w:pPr>
              <w:pStyle w:val="ListParagraph"/>
              <w:numPr>
                <w:ilvl w:val="0"/>
                <w:numId w:val="37"/>
              </w:numPr>
              <w:spacing w:line="30" w:lineRule="atLeast"/>
              <w:ind w:left="273" w:hanging="282"/>
              <w:rPr>
                <w:rFonts w:cs="Times New Roman"/>
                <w:szCs w:val="26"/>
              </w:rPr>
            </w:pPr>
            <w:r w:rsidRPr="006265E9">
              <w:rPr>
                <w:rFonts w:cs="Times New Roman"/>
                <w:szCs w:val="26"/>
              </w:rPr>
              <w:t>Dữ liệu JSON có thể được truyền đi bằng AJAX.</w:t>
            </w:r>
          </w:p>
        </w:tc>
        <w:tc>
          <w:tcPr>
            <w:tcW w:w="3015" w:type="dxa"/>
          </w:tcPr>
          <w:p w14:paraId="432157E7" w14:textId="77777777" w:rsidR="006265E9" w:rsidRPr="006265E9" w:rsidRDefault="006265E9" w:rsidP="00A24334">
            <w:pPr>
              <w:pStyle w:val="ListParagraph"/>
              <w:numPr>
                <w:ilvl w:val="0"/>
                <w:numId w:val="37"/>
              </w:numPr>
              <w:spacing w:line="30" w:lineRule="atLeast"/>
              <w:ind w:left="265" w:hanging="265"/>
              <w:rPr>
                <w:rFonts w:cs="Times New Roman"/>
                <w:szCs w:val="26"/>
              </w:rPr>
            </w:pPr>
            <w:r w:rsidRPr="006265E9">
              <w:rPr>
                <w:rFonts w:cs="Times New Roman"/>
                <w:szCs w:val="26"/>
              </w:rPr>
              <w:t>Không có thẻ kết thúc.</w:t>
            </w:r>
          </w:p>
          <w:p w14:paraId="71360B43" w14:textId="77777777" w:rsidR="006265E9" w:rsidRPr="006265E9" w:rsidRDefault="006265E9" w:rsidP="00A24334">
            <w:pPr>
              <w:pStyle w:val="ListParagraph"/>
              <w:numPr>
                <w:ilvl w:val="0"/>
                <w:numId w:val="37"/>
              </w:numPr>
              <w:spacing w:line="30" w:lineRule="atLeast"/>
              <w:ind w:left="265" w:hanging="265"/>
              <w:rPr>
                <w:rFonts w:cs="Times New Roman"/>
                <w:szCs w:val="26"/>
              </w:rPr>
            </w:pPr>
            <w:r w:rsidRPr="006265E9">
              <w:rPr>
                <w:rFonts w:cs="Times New Roman"/>
                <w:szCs w:val="26"/>
              </w:rPr>
              <w:t>Ngắn hơn.</w:t>
            </w:r>
          </w:p>
          <w:p w14:paraId="415AFB15" w14:textId="77777777" w:rsidR="006265E9" w:rsidRPr="006265E9" w:rsidRDefault="006265E9" w:rsidP="00A24334">
            <w:pPr>
              <w:pStyle w:val="ListParagraph"/>
              <w:numPr>
                <w:ilvl w:val="0"/>
                <w:numId w:val="37"/>
              </w:numPr>
              <w:spacing w:line="30" w:lineRule="atLeast"/>
              <w:ind w:left="265" w:hanging="265"/>
              <w:rPr>
                <w:rFonts w:cs="Times New Roman"/>
                <w:szCs w:val="26"/>
              </w:rPr>
            </w:pPr>
            <w:r w:rsidRPr="006265E9">
              <w:rPr>
                <w:rFonts w:cs="Times New Roman"/>
                <w:szCs w:val="26"/>
              </w:rPr>
              <w:t>Nhanh hơn để đọc và ghi.</w:t>
            </w:r>
          </w:p>
          <w:p w14:paraId="5A5F2447" w14:textId="77777777" w:rsidR="006265E9" w:rsidRPr="006265E9" w:rsidRDefault="006265E9" w:rsidP="00A24334">
            <w:pPr>
              <w:pStyle w:val="ListParagraph"/>
              <w:numPr>
                <w:ilvl w:val="0"/>
                <w:numId w:val="37"/>
              </w:numPr>
              <w:spacing w:line="30" w:lineRule="atLeast"/>
              <w:ind w:left="265" w:hanging="265"/>
              <w:rPr>
                <w:rFonts w:cs="Times New Roman"/>
                <w:szCs w:val="26"/>
              </w:rPr>
            </w:pPr>
            <w:r w:rsidRPr="006265E9">
              <w:rPr>
                <w:rFonts w:cs="Times New Roman"/>
                <w:szCs w:val="26"/>
              </w:rPr>
              <w:t>Có thể được phân tích cú pháp bằng hàm dựng sẵn trong JavaScript là eval ().</w:t>
            </w:r>
          </w:p>
          <w:p w14:paraId="0EFF94DB" w14:textId="77777777" w:rsidR="006265E9" w:rsidRPr="006265E9" w:rsidRDefault="006265E9" w:rsidP="00A24334">
            <w:pPr>
              <w:pStyle w:val="ListParagraph"/>
              <w:numPr>
                <w:ilvl w:val="0"/>
                <w:numId w:val="37"/>
              </w:numPr>
              <w:spacing w:line="30" w:lineRule="atLeast"/>
              <w:ind w:left="265" w:hanging="265"/>
              <w:rPr>
                <w:rFonts w:cs="Times New Roman"/>
                <w:szCs w:val="26"/>
              </w:rPr>
            </w:pPr>
            <w:r w:rsidRPr="006265E9">
              <w:rPr>
                <w:rFonts w:cs="Times New Roman"/>
                <w:szCs w:val="26"/>
              </w:rPr>
              <w:t>Sử dụng mảng (Array).</w:t>
            </w:r>
          </w:p>
          <w:p w14:paraId="7DFE5FF5" w14:textId="77777777" w:rsidR="006265E9" w:rsidRPr="006265E9" w:rsidRDefault="006265E9" w:rsidP="00A24334">
            <w:pPr>
              <w:pStyle w:val="ListParagraph"/>
              <w:numPr>
                <w:ilvl w:val="0"/>
                <w:numId w:val="37"/>
              </w:numPr>
              <w:spacing w:line="30" w:lineRule="atLeast"/>
              <w:ind w:left="265" w:hanging="265"/>
              <w:rPr>
                <w:rFonts w:cs="Times New Roman"/>
                <w:szCs w:val="26"/>
              </w:rPr>
            </w:pPr>
            <w:r w:rsidRPr="006265E9">
              <w:rPr>
                <w:rFonts w:cs="Times New Roman"/>
                <w:szCs w:val="26"/>
              </w:rPr>
              <w:t>Không dùng các từ reserve.</w:t>
            </w:r>
          </w:p>
        </w:tc>
      </w:tr>
    </w:tbl>
    <w:p w14:paraId="6D3C4F64" w14:textId="77777777" w:rsidR="00902943" w:rsidRDefault="00902943" w:rsidP="008D50C8">
      <w:pPr>
        <w:ind w:firstLine="360"/>
        <w:rPr>
          <w:noProof/>
          <w:lang w:val="vi-VN"/>
        </w:rPr>
      </w:pPr>
    </w:p>
    <w:p w14:paraId="733888A5" w14:textId="28FF8273" w:rsidR="008D50C8" w:rsidRPr="00902943" w:rsidRDefault="008D50C8" w:rsidP="008D50C8">
      <w:pPr>
        <w:ind w:firstLine="360"/>
        <w:rPr>
          <w:b/>
          <w:bCs/>
          <w:noProof/>
          <w:lang w:val="vi-VN"/>
        </w:rPr>
      </w:pPr>
      <w:r w:rsidRPr="00902943">
        <w:rPr>
          <w:b/>
          <w:bCs/>
          <w:noProof/>
          <w:lang w:val="vi-VN"/>
        </w:rPr>
        <w:t>Người ta thường dùng XML khi:</w:t>
      </w:r>
    </w:p>
    <w:p w14:paraId="5ADF1C86" w14:textId="77777777" w:rsidR="008D50C8" w:rsidRPr="008D50C8" w:rsidRDefault="008D50C8" w:rsidP="008D50C8">
      <w:pPr>
        <w:ind w:firstLine="360"/>
        <w:rPr>
          <w:noProof/>
          <w:lang w:val="vi-VN"/>
        </w:rPr>
      </w:pPr>
      <w:r w:rsidRPr="008D50C8">
        <w:rPr>
          <w:noProof/>
          <w:lang w:val="vi-VN"/>
        </w:rPr>
        <w:t>-</w:t>
      </w:r>
      <w:r w:rsidRPr="008D50C8">
        <w:rPr>
          <w:noProof/>
          <w:lang w:val="vi-VN"/>
        </w:rPr>
        <w:tab/>
        <w:t>Lấy một tài liệu XML.</w:t>
      </w:r>
    </w:p>
    <w:p w14:paraId="3C5620D0" w14:textId="77777777" w:rsidR="008D50C8" w:rsidRPr="008D50C8" w:rsidRDefault="008D50C8" w:rsidP="008D50C8">
      <w:pPr>
        <w:ind w:firstLine="360"/>
        <w:rPr>
          <w:noProof/>
          <w:lang w:val="vi-VN"/>
        </w:rPr>
      </w:pPr>
      <w:r w:rsidRPr="008D50C8">
        <w:rPr>
          <w:noProof/>
          <w:lang w:val="vi-VN"/>
        </w:rPr>
        <w:t>-</w:t>
      </w:r>
      <w:r w:rsidRPr="008D50C8">
        <w:rPr>
          <w:noProof/>
          <w:lang w:val="vi-VN"/>
        </w:rPr>
        <w:tab/>
        <w:t>Sử dụng XML DOM để lặp qua tài liệu.</w:t>
      </w:r>
    </w:p>
    <w:p w14:paraId="4F35A720" w14:textId="77777777" w:rsidR="008D50C8" w:rsidRPr="008D50C8" w:rsidRDefault="008D50C8" w:rsidP="008D50C8">
      <w:pPr>
        <w:ind w:firstLine="360"/>
        <w:rPr>
          <w:noProof/>
          <w:lang w:val="vi-VN"/>
        </w:rPr>
      </w:pPr>
      <w:r w:rsidRPr="008D50C8">
        <w:rPr>
          <w:noProof/>
          <w:lang w:val="vi-VN"/>
        </w:rPr>
        <w:t>-</w:t>
      </w:r>
      <w:r w:rsidRPr="008D50C8">
        <w:rPr>
          <w:noProof/>
          <w:lang w:val="vi-VN"/>
        </w:rPr>
        <w:tab/>
        <w:t>Trích xuất các giá trị lưu trữ trong các biến.</w:t>
      </w:r>
    </w:p>
    <w:p w14:paraId="58594F1D" w14:textId="77777777" w:rsidR="008D50C8" w:rsidRPr="0045076A" w:rsidRDefault="008D50C8" w:rsidP="008D50C8">
      <w:pPr>
        <w:ind w:firstLine="360"/>
        <w:rPr>
          <w:b/>
          <w:bCs/>
          <w:noProof/>
          <w:lang w:val="vi-VN"/>
        </w:rPr>
      </w:pPr>
      <w:r w:rsidRPr="0045076A">
        <w:rPr>
          <w:b/>
          <w:bCs/>
          <w:noProof/>
          <w:lang w:val="vi-VN"/>
        </w:rPr>
        <w:t>Sử dụng JSON khi:</w:t>
      </w:r>
    </w:p>
    <w:p w14:paraId="753CF93A" w14:textId="77777777" w:rsidR="008D50C8" w:rsidRPr="008D50C8" w:rsidRDefault="008D50C8" w:rsidP="008D50C8">
      <w:pPr>
        <w:ind w:firstLine="360"/>
        <w:rPr>
          <w:noProof/>
          <w:lang w:val="vi-VN"/>
        </w:rPr>
      </w:pPr>
      <w:r w:rsidRPr="008D50C8">
        <w:rPr>
          <w:noProof/>
          <w:lang w:val="vi-VN"/>
        </w:rPr>
        <w:t>-</w:t>
      </w:r>
      <w:r w:rsidRPr="008D50C8">
        <w:rPr>
          <w:noProof/>
          <w:lang w:val="vi-VN"/>
        </w:rPr>
        <w:tab/>
        <w:t>Lấy một chuỗi JSON.</w:t>
      </w:r>
    </w:p>
    <w:p w14:paraId="3F322347" w14:textId="77777777" w:rsidR="008D50C8" w:rsidRPr="008D50C8" w:rsidRDefault="008D50C8" w:rsidP="008D50C8">
      <w:pPr>
        <w:ind w:firstLine="360"/>
        <w:rPr>
          <w:noProof/>
          <w:lang w:val="vi-VN"/>
        </w:rPr>
      </w:pPr>
      <w:r w:rsidRPr="008D50C8">
        <w:rPr>
          <w:noProof/>
          <w:lang w:val="vi-VN"/>
        </w:rPr>
        <w:t>-</w:t>
      </w:r>
      <w:r w:rsidRPr="008D50C8">
        <w:rPr>
          <w:noProof/>
          <w:lang w:val="vi-VN"/>
        </w:rPr>
        <w:tab/>
        <w:t>Dùng hàm để chuyển đổi chuỗi JSON thành đối tượng JavaScript.</w:t>
      </w:r>
    </w:p>
    <w:p w14:paraId="0180225B" w14:textId="77777777" w:rsidR="008D50C8" w:rsidRPr="0045076A" w:rsidRDefault="008D50C8" w:rsidP="008D50C8">
      <w:pPr>
        <w:ind w:firstLine="360"/>
        <w:rPr>
          <w:b/>
          <w:bCs/>
          <w:noProof/>
          <w:lang w:val="vi-VN"/>
        </w:rPr>
      </w:pPr>
      <w:r w:rsidRPr="0045076A">
        <w:rPr>
          <w:b/>
          <w:bCs/>
          <w:noProof/>
          <w:lang w:val="vi-VN"/>
        </w:rPr>
        <w:t>Các quy luật của cú pháp JSON:</w:t>
      </w:r>
    </w:p>
    <w:p w14:paraId="03D6E9D7" w14:textId="77777777" w:rsidR="0029256D" w:rsidRDefault="008D50C8" w:rsidP="008D50C8">
      <w:pPr>
        <w:ind w:firstLine="360"/>
        <w:rPr>
          <w:noProof/>
          <w:lang w:val="vi-VN"/>
        </w:rPr>
      </w:pPr>
      <w:r w:rsidRPr="008D50C8">
        <w:rPr>
          <w:noProof/>
          <w:lang w:val="vi-VN"/>
        </w:rPr>
        <w:t>-</w:t>
      </w:r>
      <w:r w:rsidRPr="008D50C8">
        <w:rPr>
          <w:noProof/>
          <w:lang w:val="vi-VN"/>
        </w:rPr>
        <w:tab/>
        <w:t>Dữ liệu là các cặp tên/giá trị (name/values).</w:t>
      </w:r>
    </w:p>
    <w:p w14:paraId="66D59320" w14:textId="77777777" w:rsidR="0029256D" w:rsidRPr="007F5255" w:rsidRDefault="0029256D" w:rsidP="0029256D">
      <w:pPr>
        <w:pStyle w:val="HTMLPreformatted"/>
        <w:pBdr>
          <w:top w:val="inset" w:sz="6" w:space="5" w:color="auto"/>
          <w:left w:val="inset" w:sz="6" w:space="5" w:color="auto"/>
          <w:bottom w:val="inset" w:sz="6" w:space="5" w:color="auto"/>
          <w:right w:val="inset" w:sz="6" w:space="5" w:color="auto"/>
        </w:pBdr>
        <w:shd w:val="clear" w:color="auto" w:fill="F2F6F8"/>
        <w:spacing w:before="120" w:line="30" w:lineRule="atLeast"/>
        <w:rPr>
          <w:rFonts w:asciiTheme="majorHAnsi" w:hAnsiTheme="majorHAnsi" w:cstheme="majorHAnsi"/>
          <w:color w:val="333333"/>
          <w:sz w:val="26"/>
          <w:szCs w:val="26"/>
        </w:rPr>
      </w:pPr>
      <w:r w:rsidRPr="007F5255">
        <w:rPr>
          <w:rFonts w:asciiTheme="majorHAnsi" w:hAnsiTheme="majorHAnsi" w:cstheme="majorHAnsi"/>
        </w:rPr>
        <w:tab/>
      </w:r>
      <w:r w:rsidRPr="007F5255">
        <w:rPr>
          <w:rFonts w:asciiTheme="majorHAnsi" w:hAnsiTheme="majorHAnsi" w:cstheme="majorHAnsi"/>
          <w:sz w:val="26"/>
          <w:szCs w:val="26"/>
        </w:rPr>
        <w:tab/>
      </w:r>
      <w:r w:rsidRPr="007F5255">
        <w:rPr>
          <w:rFonts w:asciiTheme="majorHAnsi" w:hAnsiTheme="majorHAnsi" w:cstheme="majorHAnsi"/>
          <w:color w:val="333333"/>
          <w:sz w:val="26"/>
          <w:szCs w:val="26"/>
        </w:rPr>
        <w:t>"firstName" : "John"</w:t>
      </w:r>
    </w:p>
    <w:p w14:paraId="3AFC9169" w14:textId="77777777" w:rsidR="00B12CD5" w:rsidRDefault="00B12CD5" w:rsidP="008D50C8">
      <w:pPr>
        <w:ind w:firstLine="360"/>
        <w:rPr>
          <w:noProof/>
          <w:lang w:val="vi-VN"/>
        </w:rPr>
      </w:pPr>
    </w:p>
    <w:p w14:paraId="029E5F79" w14:textId="3E7527EA" w:rsidR="00B12CD5" w:rsidRPr="00FD73C4" w:rsidRDefault="00B12CD5" w:rsidP="00A24334">
      <w:pPr>
        <w:pStyle w:val="ListParagraph"/>
        <w:numPr>
          <w:ilvl w:val="0"/>
          <w:numId w:val="39"/>
        </w:numPr>
        <w:rPr>
          <w:noProof/>
          <w:lang w:val="vi-VN"/>
        </w:rPr>
      </w:pPr>
      <w:r w:rsidRPr="00FD73C4">
        <w:rPr>
          <w:noProof/>
          <w:lang w:val="vi-VN"/>
        </w:rPr>
        <w:t>Dữ liệu được phân cách bằng dấu phẩy.</w:t>
      </w:r>
    </w:p>
    <w:p w14:paraId="77C30BBA" w14:textId="473D2484" w:rsidR="006F7BF7" w:rsidRPr="00FD73C4" w:rsidRDefault="00B12CD5" w:rsidP="00A24334">
      <w:pPr>
        <w:pStyle w:val="ListParagraph"/>
        <w:numPr>
          <w:ilvl w:val="0"/>
          <w:numId w:val="39"/>
        </w:numPr>
        <w:rPr>
          <w:noProof/>
          <w:lang w:val="vi-VN"/>
        </w:rPr>
      </w:pPr>
      <w:r w:rsidRPr="00FD73C4">
        <w:rPr>
          <w:noProof/>
          <w:lang w:val="vi-VN"/>
        </w:rPr>
        <w:t>Đối tượng nằm trong cặp ngoặc nhọn ‘{}’.</w:t>
      </w:r>
    </w:p>
    <w:p w14:paraId="10A5DB1B" w14:textId="77777777" w:rsidR="006F7BF7" w:rsidRPr="007F5255" w:rsidRDefault="006F7BF7" w:rsidP="006F7BF7">
      <w:pPr>
        <w:pStyle w:val="HTMLPreformatted"/>
        <w:pBdr>
          <w:top w:val="inset" w:sz="6" w:space="5" w:color="auto"/>
          <w:left w:val="inset" w:sz="6" w:space="5" w:color="auto"/>
          <w:bottom w:val="inset" w:sz="6" w:space="5" w:color="auto"/>
          <w:right w:val="inset" w:sz="6" w:space="5" w:color="auto"/>
        </w:pBdr>
        <w:shd w:val="clear" w:color="auto" w:fill="F2F6F8"/>
        <w:spacing w:before="120" w:line="30" w:lineRule="atLeast"/>
        <w:rPr>
          <w:rFonts w:asciiTheme="majorHAnsi" w:hAnsiTheme="majorHAnsi" w:cstheme="majorHAnsi"/>
          <w:color w:val="333333"/>
          <w:sz w:val="26"/>
          <w:szCs w:val="26"/>
        </w:rPr>
      </w:pPr>
      <w:r w:rsidRPr="007F5255">
        <w:rPr>
          <w:rFonts w:asciiTheme="majorHAnsi" w:hAnsiTheme="majorHAnsi" w:cstheme="majorHAnsi"/>
          <w:color w:val="333333"/>
          <w:sz w:val="26"/>
          <w:szCs w:val="26"/>
        </w:rPr>
        <w:t>{ "firstName":"John" , "lastName":"Doe" }</w:t>
      </w:r>
    </w:p>
    <w:p w14:paraId="687024C8" w14:textId="77777777" w:rsidR="00724BF8" w:rsidRDefault="00724BF8" w:rsidP="00B12CD5">
      <w:pPr>
        <w:ind w:firstLine="360"/>
        <w:rPr>
          <w:noProof/>
          <w:lang w:val="vi-VN"/>
        </w:rPr>
      </w:pPr>
    </w:p>
    <w:p w14:paraId="1002BA8E" w14:textId="1CC0D16C" w:rsidR="00FD73C4" w:rsidRDefault="00261FC3" w:rsidP="00A24334">
      <w:pPr>
        <w:pStyle w:val="ListParagraph"/>
        <w:numPr>
          <w:ilvl w:val="0"/>
          <w:numId w:val="38"/>
        </w:numPr>
        <w:rPr>
          <w:noProof/>
          <w:lang w:val="vi-VN"/>
        </w:rPr>
      </w:pPr>
      <w:r w:rsidRPr="00FD73C4">
        <w:rPr>
          <w:noProof/>
          <w:lang w:val="vi-VN"/>
        </w:rPr>
        <w:t>Dấu ngoặc vuông giữ mảng ‘[]’.</w:t>
      </w:r>
    </w:p>
    <w:p w14:paraId="2C2EE298" w14:textId="77777777" w:rsidR="00CA3831" w:rsidRPr="00CA3831" w:rsidRDefault="00CA3831" w:rsidP="00CA3831">
      <w:pPr>
        <w:rPr>
          <w:noProof/>
          <w:lang w:val="vi-VN"/>
        </w:rPr>
      </w:pPr>
    </w:p>
    <w:p w14:paraId="53BB9F6B" w14:textId="77777777" w:rsidR="00FD73C4" w:rsidRPr="007F5255" w:rsidRDefault="00FD73C4" w:rsidP="00FD73C4">
      <w:pPr>
        <w:pStyle w:val="HTMLPreformatted"/>
        <w:pBdr>
          <w:top w:val="inset" w:sz="6" w:space="5" w:color="auto"/>
          <w:left w:val="inset" w:sz="6" w:space="5" w:color="auto"/>
          <w:bottom w:val="inset" w:sz="6" w:space="5" w:color="auto"/>
          <w:right w:val="inset" w:sz="6" w:space="5" w:color="auto"/>
        </w:pBdr>
        <w:shd w:val="clear" w:color="auto" w:fill="F2F6F8"/>
        <w:spacing w:before="120" w:line="30" w:lineRule="atLeast"/>
        <w:rPr>
          <w:rFonts w:asciiTheme="majorHAnsi" w:hAnsiTheme="majorHAnsi" w:cstheme="majorHAnsi"/>
          <w:color w:val="333333"/>
          <w:sz w:val="26"/>
          <w:szCs w:val="26"/>
        </w:rPr>
      </w:pPr>
      <w:r w:rsidRPr="007F5255">
        <w:rPr>
          <w:rFonts w:asciiTheme="majorHAnsi" w:hAnsiTheme="majorHAnsi" w:cstheme="majorHAnsi"/>
          <w:color w:val="333333"/>
          <w:sz w:val="26"/>
          <w:szCs w:val="26"/>
        </w:rPr>
        <w:lastRenderedPageBreak/>
        <w:t>{</w:t>
      </w:r>
    </w:p>
    <w:p w14:paraId="5FDFB0CC" w14:textId="77777777" w:rsidR="00FD73C4" w:rsidRPr="007F5255" w:rsidRDefault="00FD73C4" w:rsidP="00FD73C4">
      <w:pPr>
        <w:pStyle w:val="HTMLPreformatted"/>
        <w:pBdr>
          <w:top w:val="inset" w:sz="6" w:space="5" w:color="auto"/>
          <w:left w:val="inset" w:sz="6" w:space="5" w:color="auto"/>
          <w:bottom w:val="inset" w:sz="6" w:space="5" w:color="auto"/>
          <w:right w:val="inset" w:sz="6" w:space="5" w:color="auto"/>
        </w:pBdr>
        <w:shd w:val="clear" w:color="auto" w:fill="F2F6F8"/>
        <w:spacing w:line="30" w:lineRule="atLeast"/>
        <w:rPr>
          <w:rFonts w:asciiTheme="majorHAnsi" w:hAnsiTheme="majorHAnsi" w:cstheme="majorHAnsi"/>
          <w:color w:val="333333"/>
          <w:sz w:val="26"/>
          <w:szCs w:val="26"/>
        </w:rPr>
      </w:pPr>
      <w:r w:rsidRPr="007F5255">
        <w:rPr>
          <w:rFonts w:asciiTheme="majorHAnsi" w:hAnsiTheme="majorHAnsi" w:cstheme="majorHAnsi"/>
          <w:color w:val="333333"/>
          <w:sz w:val="26"/>
          <w:szCs w:val="26"/>
        </w:rPr>
        <w:tab/>
        <w:t>"employees": [</w:t>
      </w:r>
    </w:p>
    <w:p w14:paraId="238E75A7" w14:textId="77777777" w:rsidR="00FD73C4" w:rsidRPr="007F5255" w:rsidRDefault="00FD73C4" w:rsidP="00FD73C4">
      <w:pPr>
        <w:pStyle w:val="HTMLPreformatted"/>
        <w:pBdr>
          <w:top w:val="inset" w:sz="6" w:space="5" w:color="auto"/>
          <w:left w:val="inset" w:sz="6" w:space="5" w:color="auto"/>
          <w:bottom w:val="inset" w:sz="6" w:space="5" w:color="auto"/>
          <w:right w:val="inset" w:sz="6" w:space="5" w:color="auto"/>
        </w:pBdr>
        <w:shd w:val="clear" w:color="auto" w:fill="F2F6F8"/>
        <w:spacing w:line="30" w:lineRule="atLeast"/>
        <w:rPr>
          <w:rFonts w:asciiTheme="majorHAnsi" w:hAnsiTheme="majorHAnsi" w:cstheme="majorHAnsi"/>
          <w:color w:val="333333"/>
          <w:sz w:val="26"/>
          <w:szCs w:val="26"/>
        </w:rPr>
      </w:pPr>
      <w:r w:rsidRPr="007F5255">
        <w:rPr>
          <w:rFonts w:asciiTheme="majorHAnsi" w:hAnsiTheme="majorHAnsi" w:cstheme="majorHAnsi"/>
          <w:color w:val="333333"/>
          <w:sz w:val="26"/>
          <w:szCs w:val="26"/>
        </w:rPr>
        <w:tab/>
      </w:r>
      <w:r w:rsidRPr="007F5255">
        <w:rPr>
          <w:rFonts w:asciiTheme="majorHAnsi" w:hAnsiTheme="majorHAnsi" w:cstheme="majorHAnsi"/>
          <w:color w:val="333333"/>
          <w:sz w:val="26"/>
          <w:szCs w:val="26"/>
        </w:rPr>
        <w:tab/>
        <w:t xml:space="preserve">{ "firstName":"John" , "lastName":"Doe" }, </w:t>
      </w:r>
    </w:p>
    <w:p w14:paraId="2B443E98" w14:textId="77777777" w:rsidR="00FD73C4" w:rsidRPr="007F5255" w:rsidRDefault="00FD73C4" w:rsidP="00FD73C4">
      <w:pPr>
        <w:pStyle w:val="HTMLPreformatted"/>
        <w:pBdr>
          <w:top w:val="inset" w:sz="6" w:space="5" w:color="auto"/>
          <w:left w:val="inset" w:sz="6" w:space="5" w:color="auto"/>
          <w:bottom w:val="inset" w:sz="6" w:space="5" w:color="auto"/>
          <w:right w:val="inset" w:sz="6" w:space="5" w:color="auto"/>
        </w:pBdr>
        <w:shd w:val="clear" w:color="auto" w:fill="F2F6F8"/>
        <w:spacing w:line="30" w:lineRule="atLeast"/>
        <w:rPr>
          <w:rFonts w:asciiTheme="majorHAnsi" w:hAnsiTheme="majorHAnsi" w:cstheme="majorHAnsi"/>
          <w:color w:val="333333"/>
          <w:sz w:val="26"/>
          <w:szCs w:val="26"/>
        </w:rPr>
      </w:pPr>
      <w:r w:rsidRPr="007F5255">
        <w:rPr>
          <w:rFonts w:asciiTheme="majorHAnsi" w:hAnsiTheme="majorHAnsi" w:cstheme="majorHAnsi"/>
          <w:color w:val="333333"/>
          <w:sz w:val="26"/>
          <w:szCs w:val="26"/>
        </w:rPr>
        <w:tab/>
      </w:r>
      <w:r w:rsidRPr="007F5255">
        <w:rPr>
          <w:rFonts w:asciiTheme="majorHAnsi" w:hAnsiTheme="majorHAnsi" w:cstheme="majorHAnsi"/>
          <w:color w:val="333333"/>
          <w:sz w:val="26"/>
          <w:szCs w:val="26"/>
        </w:rPr>
        <w:tab/>
        <w:t xml:space="preserve">{ "firstName":"Anna" , "lastName":"Smith" }, </w:t>
      </w:r>
    </w:p>
    <w:p w14:paraId="74220629" w14:textId="77777777" w:rsidR="00FD73C4" w:rsidRPr="007F5255" w:rsidRDefault="00FD73C4" w:rsidP="00FD73C4">
      <w:pPr>
        <w:pStyle w:val="HTMLPreformatted"/>
        <w:pBdr>
          <w:top w:val="inset" w:sz="6" w:space="5" w:color="auto"/>
          <w:left w:val="inset" w:sz="6" w:space="5" w:color="auto"/>
          <w:bottom w:val="inset" w:sz="6" w:space="5" w:color="auto"/>
          <w:right w:val="inset" w:sz="6" w:space="5" w:color="auto"/>
        </w:pBdr>
        <w:shd w:val="clear" w:color="auto" w:fill="F2F6F8"/>
        <w:spacing w:line="30" w:lineRule="atLeast"/>
        <w:rPr>
          <w:rFonts w:asciiTheme="majorHAnsi" w:hAnsiTheme="majorHAnsi" w:cstheme="majorHAnsi"/>
          <w:color w:val="333333"/>
          <w:sz w:val="26"/>
          <w:szCs w:val="26"/>
        </w:rPr>
      </w:pPr>
      <w:r w:rsidRPr="007F5255">
        <w:rPr>
          <w:rFonts w:asciiTheme="majorHAnsi" w:hAnsiTheme="majorHAnsi" w:cstheme="majorHAnsi"/>
          <w:color w:val="333333"/>
          <w:sz w:val="26"/>
          <w:szCs w:val="26"/>
        </w:rPr>
        <w:tab/>
      </w:r>
      <w:r w:rsidRPr="007F5255">
        <w:rPr>
          <w:rFonts w:asciiTheme="majorHAnsi" w:hAnsiTheme="majorHAnsi" w:cstheme="majorHAnsi"/>
          <w:color w:val="333333"/>
          <w:sz w:val="26"/>
          <w:szCs w:val="26"/>
        </w:rPr>
        <w:tab/>
        <w:t>{ "firstName":"Peter" , "lastName":"Jones" }</w:t>
      </w:r>
    </w:p>
    <w:p w14:paraId="585354E5" w14:textId="77777777" w:rsidR="00FD73C4" w:rsidRPr="007F5255" w:rsidRDefault="00FD73C4" w:rsidP="00FD73C4">
      <w:pPr>
        <w:pStyle w:val="HTMLPreformatted"/>
        <w:pBdr>
          <w:top w:val="inset" w:sz="6" w:space="5" w:color="auto"/>
          <w:left w:val="inset" w:sz="6" w:space="5" w:color="auto"/>
          <w:bottom w:val="inset" w:sz="6" w:space="5" w:color="auto"/>
          <w:right w:val="inset" w:sz="6" w:space="5" w:color="auto"/>
        </w:pBdr>
        <w:shd w:val="clear" w:color="auto" w:fill="F2F6F8"/>
        <w:spacing w:line="30" w:lineRule="atLeast"/>
        <w:rPr>
          <w:rFonts w:asciiTheme="majorHAnsi" w:hAnsiTheme="majorHAnsi" w:cstheme="majorHAnsi"/>
          <w:color w:val="333333"/>
          <w:sz w:val="26"/>
          <w:szCs w:val="26"/>
        </w:rPr>
      </w:pPr>
      <w:r w:rsidRPr="007F5255">
        <w:rPr>
          <w:rFonts w:asciiTheme="majorHAnsi" w:hAnsiTheme="majorHAnsi" w:cstheme="majorHAnsi"/>
          <w:color w:val="333333"/>
          <w:sz w:val="26"/>
          <w:szCs w:val="26"/>
        </w:rPr>
        <w:tab/>
        <w:t>]</w:t>
      </w:r>
    </w:p>
    <w:p w14:paraId="0FECB4BA" w14:textId="77777777" w:rsidR="00FD73C4" w:rsidRPr="007F5255" w:rsidRDefault="00FD73C4" w:rsidP="00FD73C4">
      <w:pPr>
        <w:pStyle w:val="HTMLPreformatted"/>
        <w:pBdr>
          <w:top w:val="inset" w:sz="6" w:space="5" w:color="auto"/>
          <w:left w:val="inset" w:sz="6" w:space="5" w:color="auto"/>
          <w:bottom w:val="inset" w:sz="6" w:space="5" w:color="auto"/>
          <w:right w:val="inset" w:sz="6" w:space="5" w:color="auto"/>
        </w:pBdr>
        <w:shd w:val="clear" w:color="auto" w:fill="F2F6F8"/>
        <w:spacing w:line="30" w:lineRule="atLeast"/>
        <w:rPr>
          <w:rFonts w:asciiTheme="majorHAnsi" w:hAnsiTheme="majorHAnsi" w:cstheme="majorHAnsi"/>
          <w:color w:val="333333"/>
          <w:sz w:val="26"/>
          <w:szCs w:val="26"/>
        </w:rPr>
      </w:pPr>
      <w:r w:rsidRPr="007F5255">
        <w:rPr>
          <w:rFonts w:asciiTheme="majorHAnsi" w:hAnsiTheme="majorHAnsi" w:cstheme="majorHAnsi"/>
          <w:color w:val="333333"/>
          <w:sz w:val="26"/>
          <w:szCs w:val="26"/>
        </w:rPr>
        <w:t>}</w:t>
      </w:r>
    </w:p>
    <w:p w14:paraId="3E347C85" w14:textId="77777777" w:rsidR="00325ACC" w:rsidRDefault="00325ACC" w:rsidP="00325ACC">
      <w:pPr>
        <w:rPr>
          <w:noProof/>
          <w:lang w:val="vi-VN"/>
        </w:rPr>
      </w:pPr>
    </w:p>
    <w:p w14:paraId="34E4C8C6" w14:textId="77777777" w:rsidR="00325ACC" w:rsidRPr="00577D2A" w:rsidRDefault="00325ACC" w:rsidP="00577D2A">
      <w:pPr>
        <w:ind w:firstLine="360"/>
        <w:rPr>
          <w:b/>
          <w:bCs/>
          <w:noProof/>
          <w:lang w:val="vi-VN"/>
        </w:rPr>
      </w:pPr>
      <w:r w:rsidRPr="00577D2A">
        <w:rPr>
          <w:b/>
          <w:bCs/>
          <w:noProof/>
          <w:lang w:val="vi-VN"/>
        </w:rPr>
        <w:t>Ứng dụng demo kết nối giữa Android và web service viết bằng PHP dùng JSON:</w:t>
      </w:r>
    </w:p>
    <w:p w14:paraId="47F72933" w14:textId="77777777" w:rsidR="00325ACC" w:rsidRPr="00325ACC" w:rsidRDefault="00325ACC" w:rsidP="00577D2A">
      <w:pPr>
        <w:ind w:firstLine="360"/>
        <w:rPr>
          <w:noProof/>
          <w:lang w:val="vi-VN"/>
        </w:rPr>
      </w:pPr>
      <w:r w:rsidRPr="00325ACC">
        <w:rPr>
          <w:noProof/>
          <w:lang w:val="vi-VN"/>
        </w:rPr>
        <w:t>Ứng dụng này sẽ dùng phương thức POST để kết nối tới web service, dùng JSON để truyền dữ liệu từ Android lên web service cũng như bắt lấy giá trị JSON từ web service trả về để hiển thị lên ứng dụng cho người dùng thấy.</w:t>
      </w:r>
    </w:p>
    <w:p w14:paraId="1BA8CA6B" w14:textId="77777777" w:rsidR="000F6DDC" w:rsidRDefault="00325ACC" w:rsidP="00577D2A">
      <w:pPr>
        <w:ind w:firstLine="360"/>
        <w:rPr>
          <w:noProof/>
          <w:lang w:val="vi-VN"/>
        </w:rPr>
      </w:pPr>
      <w:r w:rsidRPr="00325ACC">
        <w:rPr>
          <w:noProof/>
          <w:lang w:val="vi-VN"/>
        </w:rPr>
        <w:t>Ta có 4 file php dùng làm web service tương ứng với 4 trường hợp khác nhau với hàm json_encode dùng để chuyển định dạng array sang định dạng JSON:</w:t>
      </w:r>
    </w:p>
    <w:p w14:paraId="7D796E9C" w14:textId="77777777" w:rsidR="00013282" w:rsidRDefault="000F6DDC" w:rsidP="00A24334">
      <w:pPr>
        <w:pStyle w:val="ListParagraph"/>
        <w:numPr>
          <w:ilvl w:val="0"/>
          <w:numId w:val="38"/>
        </w:numPr>
        <w:rPr>
          <w:noProof/>
          <w:lang w:val="vi-VN"/>
        </w:rPr>
      </w:pPr>
      <w:r w:rsidRPr="000F6DDC">
        <w:rPr>
          <w:noProof/>
          <w:lang w:val="vi-VN"/>
        </w:rPr>
        <w:t>File vidu1.php: Trường hợp không có kiểu trả về, không có tham số.</w:t>
      </w:r>
    </w:p>
    <w:p w14:paraId="59A0705E" w14:textId="6C7F79F2" w:rsidR="00013282" w:rsidRDefault="00013282" w:rsidP="00013282">
      <w:pPr>
        <w:jc w:val="center"/>
        <w:rPr>
          <w:noProof/>
          <w:lang w:val="vi-VN"/>
        </w:rPr>
      </w:pPr>
      <w:r>
        <w:rPr>
          <w:noProof/>
          <w:lang w:eastAsia="vi-VN"/>
        </w:rPr>
        <w:drawing>
          <wp:inline distT="0" distB="0" distL="0" distR="0" wp14:anchorId="16C308B3" wp14:editId="53317013">
            <wp:extent cx="3714286" cy="1476190"/>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3714286" cy="1476190"/>
                    </a:xfrm>
                    <a:prstGeom prst="rect">
                      <a:avLst/>
                    </a:prstGeom>
                  </pic:spPr>
                </pic:pic>
              </a:graphicData>
            </a:graphic>
          </wp:inline>
        </w:drawing>
      </w:r>
    </w:p>
    <w:p w14:paraId="7176196B" w14:textId="505459B3" w:rsidR="000F0E98" w:rsidRDefault="000F0E98" w:rsidP="00013282">
      <w:pPr>
        <w:jc w:val="center"/>
        <w:rPr>
          <w:noProof/>
          <w:lang w:val="vi-VN"/>
        </w:rPr>
      </w:pPr>
      <w:r w:rsidRPr="000F0E98">
        <w:rPr>
          <w:noProof/>
          <w:lang w:val="vi-VN"/>
        </w:rPr>
        <w:t xml:space="preserve">Hình </w:t>
      </w:r>
      <w:r w:rsidR="00CA3831" w:rsidRPr="00B26F22">
        <w:rPr>
          <w:noProof/>
          <w:lang w:val="vi-VN"/>
        </w:rPr>
        <w:t>13</w:t>
      </w:r>
      <w:r w:rsidRPr="000F0E98">
        <w:rPr>
          <w:noProof/>
          <w:lang w:val="vi-VN"/>
        </w:rPr>
        <w:t>. Ví dụ PHP - Không có kiểu trả về, không có tham số</w:t>
      </w:r>
    </w:p>
    <w:p w14:paraId="72D57801" w14:textId="77777777" w:rsidR="00F64F8A" w:rsidRDefault="00D3344F" w:rsidP="00A24334">
      <w:pPr>
        <w:pStyle w:val="ListParagraph"/>
        <w:numPr>
          <w:ilvl w:val="0"/>
          <w:numId w:val="38"/>
        </w:numPr>
        <w:rPr>
          <w:noProof/>
          <w:lang w:val="vi-VN"/>
        </w:rPr>
      </w:pPr>
      <w:r w:rsidRPr="00D3344F">
        <w:rPr>
          <w:noProof/>
          <w:lang w:val="vi-VN"/>
        </w:rPr>
        <w:t>File vidu2.php: Trường hợp không có kiểu trả về, có tham số.</w:t>
      </w:r>
    </w:p>
    <w:p w14:paraId="5F04FC4C" w14:textId="4E5E5D9E" w:rsidR="00F64F8A" w:rsidRDefault="00F64F8A" w:rsidP="00F64F8A">
      <w:pPr>
        <w:jc w:val="center"/>
        <w:rPr>
          <w:noProof/>
          <w:lang w:val="vi-VN"/>
        </w:rPr>
      </w:pPr>
      <w:r>
        <w:rPr>
          <w:noProof/>
          <w:lang w:eastAsia="vi-VN"/>
        </w:rPr>
        <w:drawing>
          <wp:inline distT="0" distB="0" distL="0" distR="0" wp14:anchorId="06742B27" wp14:editId="31A82A6C">
            <wp:extent cx="3314286" cy="1847619"/>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314286" cy="1847619"/>
                    </a:xfrm>
                    <a:prstGeom prst="rect">
                      <a:avLst/>
                    </a:prstGeom>
                  </pic:spPr>
                </pic:pic>
              </a:graphicData>
            </a:graphic>
          </wp:inline>
        </w:drawing>
      </w:r>
    </w:p>
    <w:p w14:paraId="153A5DE1" w14:textId="1A95B8C1" w:rsidR="009F7291" w:rsidRDefault="009F7291" w:rsidP="00F64F8A">
      <w:pPr>
        <w:jc w:val="center"/>
        <w:rPr>
          <w:noProof/>
          <w:lang w:val="vi-VN"/>
        </w:rPr>
      </w:pPr>
      <w:r w:rsidRPr="009F7291">
        <w:rPr>
          <w:noProof/>
          <w:lang w:val="vi-VN"/>
        </w:rPr>
        <w:t xml:space="preserve">Hình </w:t>
      </w:r>
      <w:r w:rsidR="00CA3831" w:rsidRPr="00B26F22">
        <w:rPr>
          <w:noProof/>
          <w:lang w:val="vi-VN"/>
        </w:rPr>
        <w:t>14</w:t>
      </w:r>
      <w:r w:rsidRPr="009F7291">
        <w:rPr>
          <w:noProof/>
          <w:lang w:val="vi-VN"/>
        </w:rPr>
        <w:t>. Ví dụ PHP - Không có kiểu trả về, có tham số</w:t>
      </w:r>
    </w:p>
    <w:p w14:paraId="4DFF8B71" w14:textId="77777777" w:rsidR="0013416B" w:rsidRDefault="00860D97" w:rsidP="00A24334">
      <w:pPr>
        <w:pStyle w:val="ListParagraph"/>
        <w:numPr>
          <w:ilvl w:val="0"/>
          <w:numId w:val="38"/>
        </w:numPr>
        <w:rPr>
          <w:noProof/>
          <w:lang w:val="vi-VN"/>
        </w:rPr>
      </w:pPr>
      <w:r w:rsidRPr="00860D97">
        <w:rPr>
          <w:noProof/>
          <w:lang w:val="vi-VN"/>
        </w:rPr>
        <w:t>File vidu3.php: Trường hợp có kiểu tra về, không có tham số.</w:t>
      </w:r>
    </w:p>
    <w:p w14:paraId="130FEFC3" w14:textId="2E2E535A" w:rsidR="0013416B" w:rsidRDefault="0013416B" w:rsidP="0013416B">
      <w:pPr>
        <w:jc w:val="center"/>
        <w:rPr>
          <w:noProof/>
          <w:lang w:val="vi-VN"/>
        </w:rPr>
      </w:pPr>
      <w:r>
        <w:rPr>
          <w:noProof/>
          <w:lang w:eastAsia="vi-VN"/>
        </w:rPr>
        <w:lastRenderedPageBreak/>
        <w:drawing>
          <wp:inline distT="0" distB="0" distL="0" distR="0" wp14:anchorId="4457D6D9" wp14:editId="78DA1E77">
            <wp:extent cx="4009524" cy="1476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009524" cy="1476190"/>
                    </a:xfrm>
                    <a:prstGeom prst="rect">
                      <a:avLst/>
                    </a:prstGeom>
                  </pic:spPr>
                </pic:pic>
              </a:graphicData>
            </a:graphic>
          </wp:inline>
        </w:drawing>
      </w:r>
    </w:p>
    <w:p w14:paraId="42407717" w14:textId="5A218C6B" w:rsidR="009F7291" w:rsidRDefault="00F6416D" w:rsidP="0013416B">
      <w:pPr>
        <w:jc w:val="center"/>
        <w:rPr>
          <w:noProof/>
          <w:lang w:val="vi-VN"/>
        </w:rPr>
      </w:pPr>
      <w:r w:rsidRPr="00F6416D">
        <w:rPr>
          <w:noProof/>
          <w:lang w:val="vi-VN"/>
        </w:rPr>
        <w:t xml:space="preserve">Hình </w:t>
      </w:r>
      <w:r w:rsidR="00CA3831" w:rsidRPr="00B26F22">
        <w:rPr>
          <w:noProof/>
          <w:lang w:val="vi-VN"/>
        </w:rPr>
        <w:t>15</w:t>
      </w:r>
      <w:r w:rsidRPr="00F6416D">
        <w:rPr>
          <w:noProof/>
          <w:lang w:val="vi-VN"/>
        </w:rPr>
        <w:t>. Ví dụ PHP - Có kiểu trả về, không có tham số</w:t>
      </w:r>
    </w:p>
    <w:p w14:paraId="7AD4B81C" w14:textId="61E0623F" w:rsidR="005C01C5" w:rsidRPr="005C01C5" w:rsidRDefault="005C01C5" w:rsidP="00A24334">
      <w:pPr>
        <w:pStyle w:val="ListParagraph"/>
        <w:numPr>
          <w:ilvl w:val="0"/>
          <w:numId w:val="38"/>
        </w:numPr>
        <w:rPr>
          <w:noProof/>
          <w:lang w:val="vi-VN"/>
        </w:rPr>
      </w:pPr>
      <w:r w:rsidRPr="005C01C5">
        <w:rPr>
          <w:noProof/>
          <w:lang w:val="vi-VN"/>
        </w:rPr>
        <w:t>File vidu4.php: Trường hợp có kiểu trả về, có tham số.</w:t>
      </w:r>
    </w:p>
    <w:p w14:paraId="5D889500" w14:textId="77777777" w:rsidR="00A85D55" w:rsidRDefault="00A85D55" w:rsidP="0013416B">
      <w:pPr>
        <w:jc w:val="center"/>
        <w:rPr>
          <w:noProof/>
          <w:lang w:val="vi-VN"/>
        </w:rPr>
      </w:pPr>
      <w:r>
        <w:rPr>
          <w:noProof/>
          <w:lang w:eastAsia="vi-VN"/>
        </w:rPr>
        <w:drawing>
          <wp:inline distT="0" distB="0" distL="0" distR="0" wp14:anchorId="5E7ED4A6" wp14:editId="42B0C9AF">
            <wp:extent cx="4314286" cy="149523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314286" cy="1495238"/>
                    </a:xfrm>
                    <a:prstGeom prst="rect">
                      <a:avLst/>
                    </a:prstGeom>
                  </pic:spPr>
                </pic:pic>
              </a:graphicData>
            </a:graphic>
          </wp:inline>
        </w:drawing>
      </w:r>
    </w:p>
    <w:p w14:paraId="3491D831" w14:textId="3DB97D33" w:rsidR="001142A0" w:rsidRDefault="00D523E1" w:rsidP="0013416B">
      <w:pPr>
        <w:jc w:val="center"/>
        <w:rPr>
          <w:noProof/>
          <w:lang w:val="vi-VN"/>
        </w:rPr>
      </w:pPr>
      <w:r w:rsidRPr="00D523E1">
        <w:rPr>
          <w:noProof/>
          <w:lang w:val="vi-VN"/>
        </w:rPr>
        <w:t xml:space="preserve">Hình </w:t>
      </w:r>
      <w:r w:rsidR="00CA3831" w:rsidRPr="00B26F22">
        <w:rPr>
          <w:noProof/>
          <w:lang w:val="vi-VN"/>
        </w:rPr>
        <w:t>16</w:t>
      </w:r>
      <w:r w:rsidRPr="00D523E1">
        <w:rPr>
          <w:noProof/>
          <w:lang w:val="vi-VN"/>
        </w:rPr>
        <w:t>. Ví dụ PHP - Có kiểu trả về, có tham số</w:t>
      </w:r>
    </w:p>
    <w:p w14:paraId="74CDAB7D" w14:textId="77777777" w:rsidR="005A773C" w:rsidRDefault="001142A0" w:rsidP="001142A0">
      <w:pPr>
        <w:ind w:firstLine="360"/>
        <w:rPr>
          <w:noProof/>
          <w:lang w:val="vi-VN"/>
        </w:rPr>
      </w:pPr>
      <w:r w:rsidRPr="001142A0">
        <w:rPr>
          <w:noProof/>
          <w:lang w:val="vi-VN"/>
        </w:rPr>
        <w:t>Trên ứng dụng, ta sẽ có 4 nút tương ứng với 4 trường hợp trên, để kết nối ứng dụng với web service ta dùng HttpPost và quá trình kết nối trao đổi dữ liệu sẽ được diễn ra thông qua AsyncTask. Ta có kết quả ứng dụng như sau:</w:t>
      </w:r>
    </w:p>
    <w:p w14:paraId="7C6F25DC" w14:textId="77777777" w:rsidR="0060412B" w:rsidRDefault="005A773C" w:rsidP="00CA3831">
      <w:pPr>
        <w:jc w:val="center"/>
        <w:rPr>
          <w:noProof/>
          <w:lang w:val="vi-VN"/>
        </w:rPr>
      </w:pPr>
      <w:r w:rsidRPr="000862F0">
        <w:rPr>
          <w:rFonts w:cstheme="minorHAnsi"/>
          <w:noProof/>
          <w:lang w:eastAsia="vi-VN"/>
        </w:rPr>
        <w:lastRenderedPageBreak/>
        <w:drawing>
          <wp:inline distT="0" distB="0" distL="0" distR="0" wp14:anchorId="00636529" wp14:editId="002C9417">
            <wp:extent cx="2705100" cy="4809066"/>
            <wp:effectExtent l="0" t="0" r="0" b="0"/>
            <wp:docPr id="171" name="Picture 171" descr="E:\DarkMaru Share\Khoa Luan Tot Nghiep\Tuan 02 (10-07 Den 16-07)\08) Demo JSon\Cau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rkMaru Share\Khoa Luan Tot Nghiep\Tuan 02 (10-07 Den 16-07)\08) Demo JSon\Cau 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9615" cy="4888204"/>
                    </a:xfrm>
                    <a:prstGeom prst="rect">
                      <a:avLst/>
                    </a:prstGeom>
                    <a:noFill/>
                    <a:ln>
                      <a:noFill/>
                    </a:ln>
                  </pic:spPr>
                </pic:pic>
              </a:graphicData>
            </a:graphic>
          </wp:inline>
        </w:drawing>
      </w:r>
    </w:p>
    <w:p w14:paraId="4E4F198B" w14:textId="26B41841" w:rsidR="005C7313" w:rsidRDefault="0060412B" w:rsidP="00CA3831">
      <w:pPr>
        <w:jc w:val="center"/>
        <w:rPr>
          <w:noProof/>
          <w:lang w:val="vi-VN"/>
        </w:rPr>
      </w:pPr>
      <w:r w:rsidRPr="0060412B">
        <w:rPr>
          <w:noProof/>
          <w:lang w:val="vi-VN"/>
        </w:rPr>
        <w:t xml:space="preserve">Hình </w:t>
      </w:r>
      <w:r w:rsidR="00CA3831">
        <w:rPr>
          <w:noProof/>
        </w:rPr>
        <w:t>17</w:t>
      </w:r>
      <w:r w:rsidRPr="0060412B">
        <w:rPr>
          <w:noProof/>
          <w:lang w:val="vi-VN"/>
        </w:rPr>
        <w:t>. Giao diện ứng dụng Demo</w:t>
      </w:r>
    </w:p>
    <w:p w14:paraId="00885719" w14:textId="77777777" w:rsidR="005C7313" w:rsidRDefault="005C7313">
      <w:pPr>
        <w:rPr>
          <w:noProof/>
          <w:lang w:val="vi-VN"/>
        </w:rPr>
      </w:pPr>
      <w:r>
        <w:rPr>
          <w:noProof/>
          <w:lang w:val="vi-VN"/>
        </w:rPr>
        <w:br w:type="page"/>
      </w:r>
    </w:p>
    <w:p w14:paraId="5EC2B6F8" w14:textId="77777777" w:rsidR="00570A6D" w:rsidRDefault="005C7313" w:rsidP="00781326">
      <w:pPr>
        <w:pStyle w:val="Heading1"/>
        <w:spacing w:line="360" w:lineRule="auto"/>
        <w:rPr>
          <w:noProof/>
          <w:lang w:val="vi-VN"/>
        </w:rPr>
      </w:pPr>
      <w:bookmarkStart w:id="33" w:name="_Toc28993142"/>
      <w:r w:rsidRPr="001F3D6B">
        <w:rPr>
          <w:noProof/>
          <w:lang w:val="vi-VN"/>
        </w:rPr>
        <w:lastRenderedPageBreak/>
        <w:t>CHƯƠNG II.</w:t>
      </w:r>
      <w:r w:rsidR="001F3D6B" w:rsidRPr="001F3D6B">
        <w:rPr>
          <w:noProof/>
          <w:lang w:val="vi-VN"/>
        </w:rPr>
        <w:t xml:space="preserve"> TỔNG QUAN VỀ THƯƠNG MẠI ĐIỆN TỬ</w:t>
      </w:r>
      <w:bookmarkEnd w:id="33"/>
    </w:p>
    <w:p w14:paraId="6EF229F3" w14:textId="309D1BAB" w:rsidR="00570A6D" w:rsidRPr="00570A6D" w:rsidRDefault="00570A6D" w:rsidP="00781326">
      <w:pPr>
        <w:pStyle w:val="Heading2"/>
        <w:numPr>
          <w:ilvl w:val="0"/>
          <w:numId w:val="40"/>
        </w:numPr>
        <w:spacing w:line="360" w:lineRule="auto"/>
        <w:rPr>
          <w:lang w:val="vi-VN"/>
        </w:rPr>
      </w:pPr>
      <w:bookmarkStart w:id="34" w:name="_Toc28993143"/>
      <w:r w:rsidRPr="00570A6D">
        <w:rPr>
          <w:lang w:val="vi-VN"/>
        </w:rPr>
        <w:t>Khái niệm thương mại điện</w:t>
      </w:r>
      <w:r w:rsidRPr="00570A6D">
        <w:rPr>
          <w:spacing w:val="-8"/>
          <w:lang w:val="vi-VN"/>
        </w:rPr>
        <w:t xml:space="preserve"> </w:t>
      </w:r>
      <w:r w:rsidRPr="00570A6D">
        <w:rPr>
          <w:lang w:val="vi-VN"/>
        </w:rPr>
        <w:t>tử</w:t>
      </w:r>
      <w:bookmarkEnd w:id="34"/>
    </w:p>
    <w:p w14:paraId="5B4031A8" w14:textId="14951321" w:rsidR="00570A6D" w:rsidRPr="00570A6D" w:rsidRDefault="00570A6D" w:rsidP="00781326">
      <w:pPr>
        <w:pStyle w:val="Heading3"/>
        <w:numPr>
          <w:ilvl w:val="1"/>
          <w:numId w:val="40"/>
        </w:numPr>
        <w:spacing w:line="360" w:lineRule="auto"/>
        <w:ind w:left="900" w:hanging="540"/>
        <w:rPr>
          <w:lang w:val="vi-VN"/>
        </w:rPr>
      </w:pPr>
      <w:bookmarkStart w:id="35" w:name="_Toc28993144"/>
      <w:r w:rsidRPr="00570A6D">
        <w:rPr>
          <w:lang w:val="vi-VN"/>
        </w:rPr>
        <w:t>Thương mại điện tử theo nghĩa</w:t>
      </w:r>
      <w:r w:rsidRPr="00570A6D">
        <w:rPr>
          <w:spacing w:val="-27"/>
          <w:lang w:val="vi-VN"/>
        </w:rPr>
        <w:t xml:space="preserve"> </w:t>
      </w:r>
      <w:r w:rsidRPr="00570A6D">
        <w:rPr>
          <w:lang w:val="vi-VN"/>
        </w:rPr>
        <w:t>hẹp:</w:t>
      </w:r>
      <w:bookmarkEnd w:id="35"/>
    </w:p>
    <w:p w14:paraId="48BDE6E7" w14:textId="2CBDF07C" w:rsidR="00570A6D" w:rsidRPr="009D34BD" w:rsidRDefault="003E7843" w:rsidP="00781326">
      <w:pPr>
        <w:pStyle w:val="ListParagraph"/>
        <w:widowControl w:val="0"/>
        <w:numPr>
          <w:ilvl w:val="0"/>
          <w:numId w:val="38"/>
        </w:numPr>
        <w:spacing w:before="85" w:after="0" w:line="360" w:lineRule="auto"/>
        <w:ind w:left="0" w:right="151" w:firstLine="360"/>
        <w:jc w:val="both"/>
        <w:rPr>
          <w:lang w:val="vi-VN"/>
        </w:rPr>
      </w:pPr>
      <w:r w:rsidRPr="003E7843">
        <w:rPr>
          <w:b/>
          <w:lang w:val="vi-VN"/>
        </w:rPr>
        <w:t>T</w:t>
      </w:r>
      <w:r>
        <w:rPr>
          <w:b/>
          <w:lang w:val="vi-VN"/>
        </w:rPr>
        <w:t>hương mại điện tử</w:t>
      </w:r>
      <w:r w:rsidRPr="009D34BD">
        <w:rPr>
          <w:lang w:val="vi-VN"/>
        </w:rPr>
        <w:t xml:space="preserve"> </w:t>
      </w:r>
      <w:r w:rsidR="00570A6D" w:rsidRPr="009D34BD">
        <w:rPr>
          <w:lang w:val="vi-VN"/>
        </w:rPr>
        <w:t xml:space="preserve">là </w:t>
      </w:r>
      <w:r w:rsidR="00570A6D" w:rsidRPr="009D34BD">
        <w:rPr>
          <w:spacing w:val="-3"/>
          <w:lang w:val="vi-VN"/>
        </w:rPr>
        <w:t xml:space="preserve">việc mua </w:t>
      </w:r>
      <w:r w:rsidR="00570A6D" w:rsidRPr="009D34BD">
        <w:rPr>
          <w:lang w:val="vi-VN"/>
        </w:rPr>
        <w:t xml:space="preserve">bán hàng hóa </w:t>
      </w:r>
      <w:r w:rsidR="00570A6D" w:rsidRPr="009D34BD">
        <w:rPr>
          <w:spacing w:val="-3"/>
          <w:lang w:val="vi-VN"/>
        </w:rPr>
        <w:t xml:space="preserve">và </w:t>
      </w:r>
      <w:r w:rsidR="00570A6D" w:rsidRPr="009D34BD">
        <w:rPr>
          <w:lang w:val="vi-VN"/>
        </w:rPr>
        <w:t xml:space="preserve">dịch vụ thông quá các </w:t>
      </w:r>
      <w:r w:rsidR="00570A6D" w:rsidRPr="009D34BD">
        <w:rPr>
          <w:spacing w:val="-2"/>
          <w:lang w:val="vi-VN"/>
        </w:rPr>
        <w:t xml:space="preserve">phương </w:t>
      </w:r>
      <w:r w:rsidR="00570A6D" w:rsidRPr="009D34BD">
        <w:rPr>
          <w:lang w:val="vi-VN"/>
        </w:rPr>
        <w:t xml:space="preserve">tiện điện </w:t>
      </w:r>
      <w:r w:rsidR="00570A6D" w:rsidRPr="009D34BD">
        <w:rPr>
          <w:spacing w:val="-3"/>
          <w:lang w:val="vi-VN"/>
        </w:rPr>
        <w:t xml:space="preserve">tử, </w:t>
      </w:r>
      <w:r w:rsidR="00570A6D" w:rsidRPr="009D34BD">
        <w:rPr>
          <w:lang w:val="vi-VN"/>
        </w:rPr>
        <w:t xml:space="preserve">nhất </w:t>
      </w:r>
      <w:r w:rsidR="00570A6D" w:rsidRPr="009D34BD">
        <w:rPr>
          <w:spacing w:val="-3"/>
          <w:lang w:val="vi-VN"/>
        </w:rPr>
        <w:t xml:space="preserve">là </w:t>
      </w:r>
      <w:r w:rsidR="00570A6D" w:rsidRPr="009D34BD">
        <w:rPr>
          <w:lang w:val="vi-VN"/>
        </w:rPr>
        <w:t>Internet</w:t>
      </w:r>
      <w:r w:rsidR="00570A6D" w:rsidRPr="009D34BD">
        <w:rPr>
          <w:spacing w:val="-9"/>
          <w:lang w:val="vi-VN"/>
        </w:rPr>
        <w:t xml:space="preserve"> </w:t>
      </w:r>
      <w:r w:rsidR="00570A6D" w:rsidRPr="009D34BD">
        <w:rPr>
          <w:spacing w:val="-3"/>
          <w:lang w:val="vi-VN"/>
        </w:rPr>
        <w:t>và</w:t>
      </w:r>
      <w:r w:rsidR="00570A6D" w:rsidRPr="009D34BD">
        <w:rPr>
          <w:spacing w:val="-9"/>
          <w:lang w:val="vi-VN"/>
        </w:rPr>
        <w:t xml:space="preserve"> </w:t>
      </w:r>
      <w:r w:rsidR="00570A6D" w:rsidRPr="009D34BD">
        <w:rPr>
          <w:lang w:val="vi-VN"/>
        </w:rPr>
        <w:t>các</w:t>
      </w:r>
      <w:r w:rsidR="00570A6D" w:rsidRPr="009D34BD">
        <w:rPr>
          <w:spacing w:val="-5"/>
          <w:lang w:val="vi-VN"/>
        </w:rPr>
        <w:t xml:space="preserve"> </w:t>
      </w:r>
      <w:r w:rsidR="00570A6D" w:rsidRPr="009D34BD">
        <w:rPr>
          <w:lang w:val="vi-VN"/>
        </w:rPr>
        <w:t>mạng</w:t>
      </w:r>
      <w:r w:rsidR="00570A6D" w:rsidRPr="009D34BD">
        <w:rPr>
          <w:spacing w:val="-13"/>
          <w:lang w:val="vi-VN"/>
        </w:rPr>
        <w:t xml:space="preserve"> </w:t>
      </w:r>
      <w:r w:rsidR="00570A6D" w:rsidRPr="009D34BD">
        <w:rPr>
          <w:lang w:val="vi-VN"/>
        </w:rPr>
        <w:t>viễn</w:t>
      </w:r>
      <w:r w:rsidR="00570A6D" w:rsidRPr="009D34BD">
        <w:rPr>
          <w:spacing w:val="-10"/>
          <w:lang w:val="vi-VN"/>
        </w:rPr>
        <w:t xml:space="preserve"> </w:t>
      </w:r>
      <w:r w:rsidR="00570A6D" w:rsidRPr="009D34BD">
        <w:rPr>
          <w:lang w:val="vi-VN"/>
        </w:rPr>
        <w:t>thông</w:t>
      </w:r>
      <w:r w:rsidR="00570A6D" w:rsidRPr="009D34BD">
        <w:rPr>
          <w:spacing w:val="-13"/>
          <w:lang w:val="vi-VN"/>
        </w:rPr>
        <w:t xml:space="preserve"> </w:t>
      </w:r>
      <w:r w:rsidR="00570A6D" w:rsidRPr="009D34BD">
        <w:rPr>
          <w:spacing w:val="-3"/>
          <w:lang w:val="vi-VN"/>
        </w:rPr>
        <w:t>khác.</w:t>
      </w:r>
      <w:r w:rsidR="00570A6D" w:rsidRPr="009D34BD">
        <w:rPr>
          <w:spacing w:val="-7"/>
          <w:lang w:val="vi-VN"/>
        </w:rPr>
        <w:t xml:space="preserve"> </w:t>
      </w:r>
      <w:r w:rsidR="00570A6D" w:rsidRPr="009D34BD">
        <w:rPr>
          <w:lang w:val="vi-VN"/>
        </w:rPr>
        <w:t>(Quan</w:t>
      </w:r>
      <w:r w:rsidR="00570A6D" w:rsidRPr="009D34BD">
        <w:rPr>
          <w:spacing w:val="-13"/>
          <w:lang w:val="vi-VN"/>
        </w:rPr>
        <w:t xml:space="preserve"> </w:t>
      </w:r>
      <w:r w:rsidR="00570A6D" w:rsidRPr="009D34BD">
        <w:rPr>
          <w:lang w:val="vi-VN"/>
        </w:rPr>
        <w:t>điểm</w:t>
      </w:r>
      <w:r w:rsidR="00570A6D" w:rsidRPr="009D34BD">
        <w:rPr>
          <w:spacing w:val="-10"/>
          <w:lang w:val="vi-VN"/>
        </w:rPr>
        <w:t xml:space="preserve"> </w:t>
      </w:r>
      <w:r w:rsidR="00570A6D" w:rsidRPr="009D34BD">
        <w:rPr>
          <w:lang w:val="vi-VN"/>
        </w:rPr>
        <w:t>vào</w:t>
      </w:r>
      <w:r w:rsidR="00570A6D" w:rsidRPr="009D34BD">
        <w:rPr>
          <w:spacing w:val="-9"/>
          <w:lang w:val="vi-VN"/>
        </w:rPr>
        <w:t xml:space="preserve"> </w:t>
      </w:r>
      <w:r w:rsidR="00570A6D" w:rsidRPr="009D34BD">
        <w:rPr>
          <w:lang w:val="vi-VN"/>
        </w:rPr>
        <w:t>cuối</w:t>
      </w:r>
      <w:r w:rsidR="00570A6D" w:rsidRPr="009D34BD">
        <w:rPr>
          <w:spacing w:val="-9"/>
          <w:lang w:val="vi-VN"/>
        </w:rPr>
        <w:t xml:space="preserve"> </w:t>
      </w:r>
      <w:r w:rsidR="00570A6D" w:rsidRPr="009D34BD">
        <w:rPr>
          <w:lang w:val="vi-VN"/>
        </w:rPr>
        <w:t>thập</w:t>
      </w:r>
      <w:r w:rsidR="00570A6D" w:rsidRPr="009D34BD">
        <w:rPr>
          <w:spacing w:val="-10"/>
          <w:lang w:val="vi-VN"/>
        </w:rPr>
        <w:t xml:space="preserve"> </w:t>
      </w:r>
      <w:r w:rsidR="00570A6D" w:rsidRPr="009D34BD">
        <w:rPr>
          <w:spacing w:val="-3"/>
          <w:lang w:val="vi-VN"/>
        </w:rPr>
        <w:t>kỷ</w:t>
      </w:r>
      <w:r w:rsidR="00570A6D" w:rsidRPr="009D34BD">
        <w:rPr>
          <w:spacing w:val="-9"/>
          <w:lang w:val="vi-VN"/>
        </w:rPr>
        <w:t xml:space="preserve"> </w:t>
      </w:r>
      <w:r w:rsidR="00570A6D" w:rsidRPr="009D34BD">
        <w:rPr>
          <w:spacing w:val="-3"/>
          <w:lang w:val="vi-VN"/>
        </w:rPr>
        <w:t>90s).</w:t>
      </w:r>
    </w:p>
    <w:p w14:paraId="70899A31" w14:textId="7FECBB59" w:rsidR="00570A6D" w:rsidRPr="009D34BD" w:rsidRDefault="003E7843" w:rsidP="00781326">
      <w:pPr>
        <w:pStyle w:val="ListParagraph"/>
        <w:widowControl w:val="0"/>
        <w:numPr>
          <w:ilvl w:val="0"/>
          <w:numId w:val="38"/>
        </w:numPr>
        <w:tabs>
          <w:tab w:val="left" w:pos="400"/>
        </w:tabs>
        <w:spacing w:before="9" w:after="0" w:line="360" w:lineRule="auto"/>
        <w:ind w:left="0" w:firstLine="360"/>
        <w:jc w:val="both"/>
        <w:rPr>
          <w:lang w:val="vi-VN"/>
        </w:rPr>
      </w:pPr>
      <w:r w:rsidRPr="003E7843">
        <w:rPr>
          <w:b/>
          <w:lang w:val="vi-VN"/>
        </w:rPr>
        <w:t>T</w:t>
      </w:r>
      <w:r>
        <w:rPr>
          <w:b/>
          <w:lang w:val="vi-VN"/>
        </w:rPr>
        <w:t>hương mại điện tử</w:t>
      </w:r>
      <w:r w:rsidR="00570A6D" w:rsidRPr="009D34BD">
        <w:rPr>
          <w:b/>
          <w:spacing w:val="13"/>
          <w:lang w:val="vi-VN"/>
        </w:rPr>
        <w:t xml:space="preserve"> </w:t>
      </w:r>
      <w:r w:rsidR="00570A6D" w:rsidRPr="009D34BD">
        <w:rPr>
          <w:lang w:val="vi-VN"/>
        </w:rPr>
        <w:t>là</w:t>
      </w:r>
      <w:r w:rsidR="00570A6D" w:rsidRPr="009D34BD">
        <w:rPr>
          <w:spacing w:val="13"/>
          <w:lang w:val="vi-VN"/>
        </w:rPr>
        <w:t xml:space="preserve"> </w:t>
      </w:r>
      <w:r w:rsidR="00570A6D" w:rsidRPr="009D34BD">
        <w:rPr>
          <w:lang w:val="vi-VN"/>
        </w:rPr>
        <w:t>các</w:t>
      </w:r>
      <w:r w:rsidR="00570A6D" w:rsidRPr="009D34BD">
        <w:rPr>
          <w:spacing w:val="13"/>
          <w:lang w:val="vi-VN"/>
        </w:rPr>
        <w:t xml:space="preserve"> </w:t>
      </w:r>
      <w:r w:rsidR="00570A6D" w:rsidRPr="009D34BD">
        <w:rPr>
          <w:lang w:val="vi-VN"/>
        </w:rPr>
        <w:t>giao</w:t>
      </w:r>
      <w:r w:rsidR="00570A6D" w:rsidRPr="009D34BD">
        <w:rPr>
          <w:spacing w:val="12"/>
          <w:lang w:val="vi-VN"/>
        </w:rPr>
        <w:t xml:space="preserve"> </w:t>
      </w:r>
      <w:r w:rsidR="00570A6D" w:rsidRPr="009D34BD">
        <w:rPr>
          <w:lang w:val="vi-VN"/>
        </w:rPr>
        <w:t>dịch</w:t>
      </w:r>
      <w:r w:rsidR="00570A6D" w:rsidRPr="009D34BD">
        <w:rPr>
          <w:spacing w:val="12"/>
          <w:lang w:val="vi-VN"/>
        </w:rPr>
        <w:t xml:space="preserve"> </w:t>
      </w:r>
      <w:r w:rsidR="00570A6D" w:rsidRPr="009D34BD">
        <w:rPr>
          <w:lang w:val="vi-VN"/>
        </w:rPr>
        <w:t>thương</w:t>
      </w:r>
      <w:r w:rsidR="00570A6D" w:rsidRPr="009D34BD">
        <w:rPr>
          <w:spacing w:val="13"/>
          <w:lang w:val="vi-VN"/>
        </w:rPr>
        <w:t xml:space="preserve"> </w:t>
      </w:r>
      <w:r w:rsidR="00570A6D" w:rsidRPr="009D34BD">
        <w:rPr>
          <w:lang w:val="vi-VN"/>
        </w:rPr>
        <w:t>mại</w:t>
      </w:r>
      <w:r w:rsidR="00570A6D" w:rsidRPr="009D34BD">
        <w:rPr>
          <w:spacing w:val="13"/>
          <w:lang w:val="vi-VN"/>
        </w:rPr>
        <w:t xml:space="preserve"> </w:t>
      </w:r>
      <w:r w:rsidR="00570A6D" w:rsidRPr="009D34BD">
        <w:rPr>
          <w:spacing w:val="-3"/>
          <w:lang w:val="vi-VN"/>
        </w:rPr>
        <w:t>và</w:t>
      </w:r>
      <w:r w:rsidR="00570A6D" w:rsidRPr="009D34BD">
        <w:rPr>
          <w:spacing w:val="13"/>
          <w:lang w:val="vi-VN"/>
        </w:rPr>
        <w:t xml:space="preserve"> </w:t>
      </w:r>
      <w:r w:rsidR="00570A6D" w:rsidRPr="009D34BD">
        <w:rPr>
          <w:lang w:val="vi-VN"/>
        </w:rPr>
        <w:t>hàng</w:t>
      </w:r>
      <w:r w:rsidR="00570A6D" w:rsidRPr="009D34BD">
        <w:rPr>
          <w:spacing w:val="13"/>
          <w:lang w:val="vi-VN"/>
        </w:rPr>
        <w:t xml:space="preserve"> </w:t>
      </w:r>
      <w:r w:rsidR="00570A6D" w:rsidRPr="009D34BD">
        <w:rPr>
          <w:lang w:val="vi-VN"/>
        </w:rPr>
        <w:t>hóa</w:t>
      </w:r>
      <w:r w:rsidR="00570A6D" w:rsidRPr="009D34BD">
        <w:rPr>
          <w:spacing w:val="13"/>
          <w:lang w:val="vi-VN"/>
        </w:rPr>
        <w:t xml:space="preserve"> </w:t>
      </w:r>
      <w:r w:rsidR="00570A6D" w:rsidRPr="009D34BD">
        <w:rPr>
          <w:spacing w:val="-3"/>
          <w:lang w:val="vi-VN"/>
        </w:rPr>
        <w:t>và</w:t>
      </w:r>
      <w:r w:rsidR="00570A6D" w:rsidRPr="009D34BD">
        <w:rPr>
          <w:spacing w:val="13"/>
          <w:lang w:val="vi-VN"/>
        </w:rPr>
        <w:t xml:space="preserve"> </w:t>
      </w:r>
      <w:r w:rsidR="00570A6D" w:rsidRPr="009D34BD">
        <w:rPr>
          <w:lang w:val="vi-VN"/>
        </w:rPr>
        <w:t>dịch</w:t>
      </w:r>
      <w:r w:rsidR="00570A6D" w:rsidRPr="009D34BD">
        <w:rPr>
          <w:spacing w:val="12"/>
          <w:lang w:val="vi-VN"/>
        </w:rPr>
        <w:t xml:space="preserve"> </w:t>
      </w:r>
      <w:r w:rsidR="00570A6D" w:rsidRPr="009D34BD">
        <w:rPr>
          <w:lang w:val="vi-VN"/>
        </w:rPr>
        <w:t>vụ</w:t>
      </w:r>
      <w:r w:rsidR="00570A6D" w:rsidRPr="009D34BD">
        <w:rPr>
          <w:spacing w:val="13"/>
          <w:lang w:val="vi-VN"/>
        </w:rPr>
        <w:t xml:space="preserve"> </w:t>
      </w:r>
      <w:r w:rsidR="00570A6D" w:rsidRPr="009D34BD">
        <w:rPr>
          <w:lang w:val="vi-VN"/>
        </w:rPr>
        <w:t>được</w:t>
      </w:r>
      <w:r w:rsidR="00570A6D" w:rsidRPr="009D34BD">
        <w:rPr>
          <w:spacing w:val="13"/>
          <w:lang w:val="vi-VN"/>
        </w:rPr>
        <w:t xml:space="preserve"> </w:t>
      </w:r>
      <w:r w:rsidR="00570A6D" w:rsidRPr="009D34BD">
        <w:rPr>
          <w:lang w:val="vi-VN"/>
        </w:rPr>
        <w:t>thực</w:t>
      </w:r>
      <w:r w:rsidR="00570A6D" w:rsidRPr="009D34BD">
        <w:rPr>
          <w:spacing w:val="13"/>
          <w:lang w:val="vi-VN"/>
        </w:rPr>
        <w:t xml:space="preserve"> </w:t>
      </w:r>
      <w:r w:rsidR="00570A6D" w:rsidRPr="009D34BD">
        <w:rPr>
          <w:lang w:val="vi-VN"/>
        </w:rPr>
        <w:t>hiện</w:t>
      </w:r>
      <w:r w:rsidR="00570A6D" w:rsidRPr="009D34BD">
        <w:rPr>
          <w:spacing w:val="12"/>
          <w:lang w:val="vi-VN"/>
        </w:rPr>
        <w:t xml:space="preserve"> </w:t>
      </w:r>
      <w:r w:rsidR="00570A6D" w:rsidRPr="009D34BD">
        <w:rPr>
          <w:lang w:val="vi-VN"/>
        </w:rPr>
        <w:t>thông</w:t>
      </w:r>
      <w:r w:rsidR="00570A6D" w:rsidRPr="009D34BD">
        <w:rPr>
          <w:spacing w:val="9"/>
          <w:lang w:val="vi-VN"/>
        </w:rPr>
        <w:t xml:space="preserve"> </w:t>
      </w:r>
      <w:r w:rsidR="00570A6D" w:rsidRPr="009D34BD">
        <w:rPr>
          <w:lang w:val="vi-VN"/>
        </w:rPr>
        <w:t>qua</w:t>
      </w:r>
      <w:r w:rsidR="009D34BD" w:rsidRPr="009D34BD">
        <w:rPr>
          <w:lang w:val="vi-VN"/>
        </w:rPr>
        <w:t xml:space="preserve"> </w:t>
      </w:r>
      <w:r w:rsidR="00570A6D" w:rsidRPr="009D34BD">
        <w:rPr>
          <w:rFonts w:cs="Times New Roman"/>
          <w:lang w:val="vi-VN"/>
        </w:rPr>
        <w:t>các phương tiện điện tử (Diễn đàn đối thoại xuyên Đại Tây Dương, 1997).</w:t>
      </w:r>
    </w:p>
    <w:p w14:paraId="69ED2A75" w14:textId="1975953C" w:rsidR="00570A6D" w:rsidRPr="009A0F40" w:rsidRDefault="003E7843" w:rsidP="00781326">
      <w:pPr>
        <w:pStyle w:val="ListParagraph"/>
        <w:widowControl w:val="0"/>
        <w:numPr>
          <w:ilvl w:val="0"/>
          <w:numId w:val="38"/>
        </w:numPr>
        <w:tabs>
          <w:tab w:val="left" w:pos="400"/>
        </w:tabs>
        <w:spacing w:before="90" w:after="0" w:line="360" w:lineRule="auto"/>
        <w:ind w:left="0" w:right="160" w:firstLine="360"/>
        <w:jc w:val="both"/>
        <w:rPr>
          <w:lang w:val="vi-VN"/>
        </w:rPr>
      </w:pPr>
      <w:r w:rsidRPr="003E7843">
        <w:rPr>
          <w:b/>
          <w:lang w:val="vi-VN"/>
        </w:rPr>
        <w:t>T</w:t>
      </w:r>
      <w:r>
        <w:rPr>
          <w:b/>
          <w:lang w:val="vi-VN"/>
        </w:rPr>
        <w:t>hương mại điện tử</w:t>
      </w:r>
      <w:r w:rsidR="00570A6D" w:rsidRPr="009A0F40">
        <w:rPr>
          <w:b/>
          <w:lang w:val="vi-VN"/>
        </w:rPr>
        <w:t xml:space="preserve"> </w:t>
      </w:r>
      <w:r w:rsidR="00570A6D" w:rsidRPr="009A0F40">
        <w:rPr>
          <w:lang w:val="vi-VN"/>
        </w:rPr>
        <w:t>là việc thực hiện các giao dịch kinh doanh có dẫn tới việc chuyển giao giá trị thông</w:t>
      </w:r>
      <w:r w:rsidR="00570A6D" w:rsidRPr="009A0F40">
        <w:rPr>
          <w:spacing w:val="-11"/>
          <w:lang w:val="vi-VN"/>
        </w:rPr>
        <w:t xml:space="preserve"> </w:t>
      </w:r>
      <w:r w:rsidR="00570A6D" w:rsidRPr="009A0F40">
        <w:rPr>
          <w:lang w:val="vi-VN"/>
        </w:rPr>
        <w:t>qua</w:t>
      </w:r>
      <w:r w:rsidR="00570A6D" w:rsidRPr="009A0F40">
        <w:rPr>
          <w:spacing w:val="-10"/>
          <w:lang w:val="vi-VN"/>
        </w:rPr>
        <w:t xml:space="preserve"> </w:t>
      </w:r>
      <w:r w:rsidR="00570A6D" w:rsidRPr="009A0F40">
        <w:rPr>
          <w:lang w:val="vi-VN"/>
        </w:rPr>
        <w:t>các</w:t>
      </w:r>
      <w:r w:rsidR="00570A6D" w:rsidRPr="009A0F40">
        <w:rPr>
          <w:spacing w:val="-10"/>
          <w:lang w:val="vi-VN"/>
        </w:rPr>
        <w:t xml:space="preserve"> </w:t>
      </w:r>
      <w:r w:rsidR="00570A6D" w:rsidRPr="009A0F40">
        <w:rPr>
          <w:lang w:val="vi-VN"/>
        </w:rPr>
        <w:t>mạng</w:t>
      </w:r>
      <w:r w:rsidR="00570A6D" w:rsidRPr="009A0F40">
        <w:rPr>
          <w:spacing w:val="-11"/>
          <w:lang w:val="vi-VN"/>
        </w:rPr>
        <w:t xml:space="preserve"> </w:t>
      </w:r>
      <w:r w:rsidR="00570A6D" w:rsidRPr="009A0F40">
        <w:rPr>
          <w:lang w:val="vi-VN"/>
        </w:rPr>
        <w:t>viễn</w:t>
      </w:r>
      <w:r w:rsidR="00570A6D" w:rsidRPr="009A0F40">
        <w:rPr>
          <w:spacing w:val="-7"/>
          <w:lang w:val="vi-VN"/>
        </w:rPr>
        <w:t xml:space="preserve"> </w:t>
      </w:r>
      <w:r w:rsidR="00570A6D" w:rsidRPr="009A0F40">
        <w:rPr>
          <w:lang w:val="vi-VN"/>
        </w:rPr>
        <w:t>thông</w:t>
      </w:r>
      <w:r w:rsidR="00570A6D" w:rsidRPr="009A0F40">
        <w:rPr>
          <w:spacing w:val="-11"/>
          <w:lang w:val="vi-VN"/>
        </w:rPr>
        <w:t xml:space="preserve"> </w:t>
      </w:r>
      <w:r w:rsidR="00570A6D" w:rsidRPr="009A0F40">
        <w:rPr>
          <w:lang w:val="vi-VN"/>
        </w:rPr>
        <w:t>(EITO,</w:t>
      </w:r>
      <w:r w:rsidR="00570A6D" w:rsidRPr="009A0F40">
        <w:rPr>
          <w:spacing w:val="-8"/>
          <w:lang w:val="vi-VN"/>
        </w:rPr>
        <w:t xml:space="preserve"> </w:t>
      </w:r>
      <w:r w:rsidR="00570A6D" w:rsidRPr="009A0F40">
        <w:rPr>
          <w:lang w:val="vi-VN"/>
        </w:rPr>
        <w:t>1997).</w:t>
      </w:r>
    </w:p>
    <w:p w14:paraId="4A82B0A1" w14:textId="00EDFB78" w:rsidR="00570A6D" w:rsidRPr="009A0F40" w:rsidRDefault="003E7843" w:rsidP="00781326">
      <w:pPr>
        <w:pStyle w:val="ListParagraph"/>
        <w:widowControl w:val="0"/>
        <w:numPr>
          <w:ilvl w:val="0"/>
          <w:numId w:val="38"/>
        </w:numPr>
        <w:tabs>
          <w:tab w:val="left" w:pos="400"/>
        </w:tabs>
        <w:spacing w:before="9" w:after="0" w:line="360" w:lineRule="auto"/>
        <w:ind w:left="0" w:right="153" w:firstLine="360"/>
        <w:jc w:val="both"/>
        <w:rPr>
          <w:lang w:val="vi-VN"/>
        </w:rPr>
      </w:pPr>
      <w:r w:rsidRPr="003E7843">
        <w:rPr>
          <w:b/>
          <w:lang w:val="vi-VN"/>
        </w:rPr>
        <w:t>T</w:t>
      </w:r>
      <w:r>
        <w:rPr>
          <w:b/>
          <w:lang w:val="vi-VN"/>
        </w:rPr>
        <w:t>hương mại điện tử</w:t>
      </w:r>
      <w:r w:rsidRPr="009A0F40">
        <w:rPr>
          <w:lang w:val="vi-VN"/>
        </w:rPr>
        <w:t xml:space="preserve"> </w:t>
      </w:r>
      <w:r w:rsidR="00570A6D" w:rsidRPr="009A0F40">
        <w:rPr>
          <w:lang w:val="vi-VN"/>
        </w:rPr>
        <w:t xml:space="preserve">là việc hoàn </w:t>
      </w:r>
      <w:r w:rsidR="00570A6D" w:rsidRPr="009A0F40">
        <w:rPr>
          <w:spacing w:val="-3"/>
          <w:lang w:val="vi-VN"/>
        </w:rPr>
        <w:t xml:space="preserve">thành </w:t>
      </w:r>
      <w:r w:rsidR="00570A6D" w:rsidRPr="009A0F40">
        <w:rPr>
          <w:lang w:val="vi-VN"/>
        </w:rPr>
        <w:t xml:space="preserve">bất </w:t>
      </w:r>
      <w:r w:rsidR="00570A6D" w:rsidRPr="009A0F40">
        <w:rPr>
          <w:spacing w:val="-3"/>
          <w:lang w:val="vi-VN"/>
        </w:rPr>
        <w:t xml:space="preserve">kỳ </w:t>
      </w:r>
      <w:r w:rsidR="00570A6D" w:rsidRPr="009A0F40">
        <w:rPr>
          <w:lang w:val="vi-VN"/>
        </w:rPr>
        <w:t xml:space="preserve">một giao </w:t>
      </w:r>
      <w:r w:rsidR="00570A6D" w:rsidRPr="009A0F40">
        <w:rPr>
          <w:spacing w:val="-3"/>
          <w:lang w:val="vi-VN"/>
        </w:rPr>
        <w:t xml:space="preserve">dịch </w:t>
      </w:r>
      <w:r w:rsidR="00570A6D" w:rsidRPr="009A0F40">
        <w:rPr>
          <w:lang w:val="vi-VN"/>
        </w:rPr>
        <w:t xml:space="preserve">nào thông qua một mạng máy tính làm trung gian </w:t>
      </w:r>
      <w:r w:rsidR="00570A6D" w:rsidRPr="009A0F40">
        <w:rPr>
          <w:spacing w:val="-3"/>
          <w:lang w:val="vi-VN"/>
        </w:rPr>
        <w:t xml:space="preserve">mà </w:t>
      </w:r>
      <w:r w:rsidR="00570A6D" w:rsidRPr="009A0F40">
        <w:rPr>
          <w:lang w:val="vi-VN"/>
        </w:rPr>
        <w:t xml:space="preserve">bao gồm việc chuyển giao quyền sở hữu hay quyền sử dụng hàng hóa </w:t>
      </w:r>
      <w:r w:rsidR="00570A6D" w:rsidRPr="009A0F40">
        <w:rPr>
          <w:spacing w:val="-3"/>
          <w:lang w:val="vi-VN"/>
        </w:rPr>
        <w:t xml:space="preserve">và </w:t>
      </w:r>
      <w:r w:rsidR="00570A6D" w:rsidRPr="009A0F40">
        <w:rPr>
          <w:lang w:val="vi-VN"/>
        </w:rPr>
        <w:t xml:space="preserve">dịch </w:t>
      </w:r>
      <w:r w:rsidR="00570A6D" w:rsidRPr="009A0F40">
        <w:rPr>
          <w:spacing w:val="-3"/>
          <w:lang w:val="vi-VN"/>
        </w:rPr>
        <w:t xml:space="preserve">vụ </w:t>
      </w:r>
      <w:r w:rsidR="00570A6D" w:rsidRPr="009A0F40">
        <w:rPr>
          <w:lang w:val="vi-VN"/>
        </w:rPr>
        <w:t xml:space="preserve">(Cục thống </w:t>
      </w:r>
      <w:r w:rsidR="00570A6D" w:rsidRPr="009A0F40">
        <w:rPr>
          <w:spacing w:val="-3"/>
          <w:lang w:val="vi-VN"/>
        </w:rPr>
        <w:t xml:space="preserve">kê </w:t>
      </w:r>
      <w:r w:rsidR="00570A6D" w:rsidRPr="009A0F40">
        <w:rPr>
          <w:lang w:val="vi-VN"/>
        </w:rPr>
        <w:t>Hoa Kỳ,</w:t>
      </w:r>
      <w:r w:rsidR="00570A6D" w:rsidRPr="009A0F40">
        <w:rPr>
          <w:spacing w:val="-14"/>
          <w:lang w:val="vi-VN"/>
        </w:rPr>
        <w:t xml:space="preserve"> </w:t>
      </w:r>
      <w:r w:rsidR="00570A6D" w:rsidRPr="009A0F40">
        <w:rPr>
          <w:spacing w:val="-3"/>
          <w:lang w:val="vi-VN"/>
        </w:rPr>
        <w:t>2000).</w:t>
      </w:r>
    </w:p>
    <w:p w14:paraId="12BF006F" w14:textId="77777777" w:rsidR="00570A6D" w:rsidRPr="009A0F40" w:rsidRDefault="00570A6D" w:rsidP="00781326">
      <w:pPr>
        <w:pStyle w:val="BodyText"/>
        <w:spacing w:before="4" w:line="360" w:lineRule="auto"/>
        <w:rPr>
          <w:rFonts w:ascii="Times New Roman" w:hAnsi="Times New Roman"/>
          <w:sz w:val="26"/>
          <w:szCs w:val="26"/>
          <w:lang w:val="vi-VN"/>
        </w:rPr>
      </w:pPr>
    </w:p>
    <w:p w14:paraId="44806409" w14:textId="55CE788A" w:rsidR="00570A6D" w:rsidRPr="009A0F40" w:rsidRDefault="00570A6D" w:rsidP="00781326">
      <w:pPr>
        <w:pStyle w:val="Heading3"/>
        <w:numPr>
          <w:ilvl w:val="1"/>
          <w:numId w:val="40"/>
        </w:numPr>
        <w:spacing w:line="360" w:lineRule="auto"/>
        <w:ind w:left="900" w:hanging="540"/>
        <w:rPr>
          <w:lang w:val="vi-VN"/>
        </w:rPr>
      </w:pPr>
      <w:bookmarkStart w:id="36" w:name="_Toc28993145"/>
      <w:r w:rsidRPr="009A0F40">
        <w:rPr>
          <w:lang w:val="vi-VN"/>
        </w:rPr>
        <w:t>Thương mại điện tử theo nghĩa</w:t>
      </w:r>
      <w:r w:rsidRPr="009A0F40">
        <w:rPr>
          <w:spacing w:val="-26"/>
          <w:lang w:val="vi-VN"/>
        </w:rPr>
        <w:t xml:space="preserve"> </w:t>
      </w:r>
      <w:r w:rsidRPr="009A0F40">
        <w:rPr>
          <w:lang w:val="vi-VN"/>
        </w:rPr>
        <w:t>rộng:</w:t>
      </w:r>
      <w:bookmarkEnd w:id="36"/>
    </w:p>
    <w:p w14:paraId="0C8A9293" w14:textId="21ECB64E" w:rsidR="00570A6D" w:rsidRPr="009A0F40" w:rsidRDefault="003E7843" w:rsidP="00781326">
      <w:pPr>
        <w:pStyle w:val="ListParagraph"/>
        <w:widowControl w:val="0"/>
        <w:numPr>
          <w:ilvl w:val="0"/>
          <w:numId w:val="41"/>
        </w:numPr>
        <w:spacing w:before="85" w:after="0" w:line="360" w:lineRule="auto"/>
        <w:ind w:left="0" w:right="156" w:firstLine="360"/>
        <w:rPr>
          <w:lang w:val="vi-VN"/>
        </w:rPr>
      </w:pPr>
      <w:r w:rsidRPr="003E7843">
        <w:rPr>
          <w:b/>
          <w:lang w:val="vi-VN"/>
        </w:rPr>
        <w:t>T</w:t>
      </w:r>
      <w:r>
        <w:rPr>
          <w:b/>
          <w:lang w:val="vi-VN"/>
        </w:rPr>
        <w:t>hương mại điện tử</w:t>
      </w:r>
      <w:r w:rsidRPr="009A0F40">
        <w:rPr>
          <w:lang w:val="vi-VN"/>
        </w:rPr>
        <w:t xml:space="preserve"> </w:t>
      </w:r>
      <w:r w:rsidR="00570A6D" w:rsidRPr="009A0F40">
        <w:rPr>
          <w:lang w:val="vi-VN"/>
        </w:rPr>
        <w:t xml:space="preserve">là toàn bộ chu trình </w:t>
      </w:r>
      <w:r w:rsidR="00570A6D" w:rsidRPr="009A0F40">
        <w:rPr>
          <w:spacing w:val="-3"/>
          <w:lang w:val="vi-VN"/>
        </w:rPr>
        <w:t xml:space="preserve">và </w:t>
      </w:r>
      <w:r w:rsidR="00570A6D" w:rsidRPr="009A0F40">
        <w:rPr>
          <w:lang w:val="vi-VN"/>
        </w:rPr>
        <w:t>các hoạt động kinh doanh liên quan đến các tổ chức hay cá</w:t>
      </w:r>
      <w:r w:rsidR="00570A6D" w:rsidRPr="009A0F40">
        <w:rPr>
          <w:spacing w:val="-2"/>
          <w:lang w:val="vi-VN"/>
        </w:rPr>
        <w:t xml:space="preserve"> </w:t>
      </w:r>
      <w:r w:rsidR="00570A6D" w:rsidRPr="009A0F40">
        <w:rPr>
          <w:spacing w:val="-3"/>
          <w:lang w:val="vi-VN"/>
        </w:rPr>
        <w:t>nhân.</w:t>
      </w:r>
    </w:p>
    <w:p w14:paraId="3B25DB0F" w14:textId="318100FE" w:rsidR="00570A6D" w:rsidRPr="009A0F40" w:rsidRDefault="003E7843" w:rsidP="00781326">
      <w:pPr>
        <w:pStyle w:val="ListParagraph"/>
        <w:widowControl w:val="0"/>
        <w:numPr>
          <w:ilvl w:val="0"/>
          <w:numId w:val="41"/>
        </w:numPr>
        <w:spacing w:before="9" w:after="0" w:line="360" w:lineRule="auto"/>
        <w:ind w:left="0" w:right="163" w:firstLine="360"/>
        <w:rPr>
          <w:lang w:val="vi-VN"/>
        </w:rPr>
      </w:pPr>
      <w:r w:rsidRPr="003E7843">
        <w:rPr>
          <w:b/>
          <w:lang w:val="vi-VN"/>
        </w:rPr>
        <w:t>T</w:t>
      </w:r>
      <w:r>
        <w:rPr>
          <w:b/>
          <w:lang w:val="vi-VN"/>
        </w:rPr>
        <w:t>hương mại điện tử</w:t>
      </w:r>
      <w:r w:rsidRPr="009A0F40">
        <w:rPr>
          <w:lang w:val="vi-VN"/>
        </w:rPr>
        <w:t xml:space="preserve"> </w:t>
      </w:r>
      <w:r w:rsidR="00570A6D" w:rsidRPr="009A0F40">
        <w:rPr>
          <w:lang w:val="vi-VN"/>
        </w:rPr>
        <w:t xml:space="preserve">là việc tiến hành hoạt </w:t>
      </w:r>
      <w:r w:rsidR="00570A6D" w:rsidRPr="009A0F40">
        <w:rPr>
          <w:spacing w:val="2"/>
          <w:lang w:val="vi-VN"/>
        </w:rPr>
        <w:t xml:space="preserve">động thương </w:t>
      </w:r>
      <w:r w:rsidR="00570A6D" w:rsidRPr="009A0F40">
        <w:rPr>
          <w:lang w:val="vi-VN"/>
        </w:rPr>
        <w:t xml:space="preserve">mại sử dụng các phương </w:t>
      </w:r>
      <w:r w:rsidR="00570A6D" w:rsidRPr="009A0F40">
        <w:rPr>
          <w:spacing w:val="2"/>
          <w:lang w:val="vi-VN"/>
        </w:rPr>
        <w:t xml:space="preserve">tiện </w:t>
      </w:r>
      <w:r w:rsidR="00570A6D" w:rsidRPr="009A0F40">
        <w:rPr>
          <w:lang w:val="vi-VN"/>
        </w:rPr>
        <w:t xml:space="preserve">điện tử và công nghệ xử lý </w:t>
      </w:r>
      <w:r w:rsidR="00570A6D" w:rsidRPr="009A0F40">
        <w:rPr>
          <w:spacing w:val="2"/>
          <w:lang w:val="vi-VN"/>
        </w:rPr>
        <w:t xml:space="preserve">thông </w:t>
      </w:r>
      <w:r w:rsidR="00570A6D" w:rsidRPr="009A0F40">
        <w:rPr>
          <w:lang w:val="vi-VN"/>
        </w:rPr>
        <w:t xml:space="preserve">tin số </w:t>
      </w:r>
      <w:r w:rsidR="00570A6D" w:rsidRPr="009A0F40">
        <w:rPr>
          <w:spacing w:val="37"/>
          <w:lang w:val="vi-VN"/>
        </w:rPr>
        <w:t xml:space="preserve"> </w:t>
      </w:r>
      <w:r w:rsidR="00570A6D" w:rsidRPr="009A0F40">
        <w:rPr>
          <w:lang w:val="vi-VN"/>
        </w:rPr>
        <w:t>hóa.</w:t>
      </w:r>
    </w:p>
    <w:p w14:paraId="36519721" w14:textId="1EB1F094" w:rsidR="00570A6D" w:rsidRPr="003E7843" w:rsidRDefault="003E7843" w:rsidP="00781326">
      <w:pPr>
        <w:pStyle w:val="ListParagraph"/>
        <w:widowControl w:val="0"/>
        <w:numPr>
          <w:ilvl w:val="0"/>
          <w:numId w:val="41"/>
        </w:numPr>
        <w:spacing w:before="9" w:after="0" w:line="360" w:lineRule="auto"/>
        <w:ind w:left="0" w:right="160" w:firstLine="360"/>
        <w:rPr>
          <w:lang w:val="vi-VN"/>
        </w:rPr>
      </w:pPr>
      <w:r w:rsidRPr="003E7843">
        <w:rPr>
          <w:b/>
          <w:lang w:val="vi-VN"/>
        </w:rPr>
        <w:t>T</w:t>
      </w:r>
      <w:r>
        <w:rPr>
          <w:b/>
          <w:lang w:val="vi-VN"/>
        </w:rPr>
        <w:t>hương mại điện tử</w:t>
      </w:r>
      <w:r w:rsidRPr="003E7843">
        <w:rPr>
          <w:lang w:val="vi-VN"/>
        </w:rPr>
        <w:t xml:space="preserve"> </w:t>
      </w:r>
      <w:r w:rsidR="00570A6D" w:rsidRPr="003E7843">
        <w:rPr>
          <w:lang w:val="vi-VN"/>
        </w:rPr>
        <w:t xml:space="preserve">bao gồm việc sản xuất, phân phối, marketing, bán hay giao hàng hóa </w:t>
      </w:r>
      <w:r w:rsidR="00570A6D" w:rsidRPr="003E7843">
        <w:rPr>
          <w:spacing w:val="-3"/>
          <w:lang w:val="vi-VN"/>
        </w:rPr>
        <w:t xml:space="preserve">và </w:t>
      </w:r>
      <w:r w:rsidR="00570A6D" w:rsidRPr="003E7843">
        <w:rPr>
          <w:lang w:val="vi-VN"/>
        </w:rPr>
        <w:t xml:space="preserve">dịch </w:t>
      </w:r>
      <w:r w:rsidR="00570A6D" w:rsidRPr="003E7843">
        <w:rPr>
          <w:spacing w:val="-3"/>
          <w:lang w:val="vi-VN"/>
        </w:rPr>
        <w:t xml:space="preserve">vụ </w:t>
      </w:r>
      <w:r w:rsidR="00570A6D" w:rsidRPr="003E7843">
        <w:rPr>
          <w:lang w:val="vi-VN"/>
        </w:rPr>
        <w:t xml:space="preserve">bằng các phương tiện điện tử (UNCTAD - United Nations Conference on Trade </w:t>
      </w:r>
      <w:r w:rsidR="00570A6D" w:rsidRPr="003E7843">
        <w:rPr>
          <w:spacing w:val="-3"/>
          <w:lang w:val="vi-VN"/>
        </w:rPr>
        <w:t xml:space="preserve">And </w:t>
      </w:r>
      <w:r w:rsidR="00570A6D" w:rsidRPr="003E7843">
        <w:rPr>
          <w:lang w:val="vi-VN"/>
        </w:rPr>
        <w:t>Development ,</w:t>
      </w:r>
      <w:r w:rsidR="00570A6D" w:rsidRPr="003E7843">
        <w:rPr>
          <w:spacing w:val="-30"/>
          <w:lang w:val="vi-VN"/>
        </w:rPr>
        <w:t xml:space="preserve"> </w:t>
      </w:r>
      <w:r w:rsidR="00570A6D" w:rsidRPr="003E7843">
        <w:rPr>
          <w:spacing w:val="-3"/>
          <w:lang w:val="vi-VN"/>
        </w:rPr>
        <w:t>1998).</w:t>
      </w:r>
    </w:p>
    <w:p w14:paraId="731FAE2B" w14:textId="30382133" w:rsidR="00570A6D" w:rsidRPr="00B26F22" w:rsidRDefault="003E7843" w:rsidP="00781326">
      <w:pPr>
        <w:pStyle w:val="ListParagraph"/>
        <w:widowControl w:val="0"/>
        <w:numPr>
          <w:ilvl w:val="0"/>
          <w:numId w:val="41"/>
        </w:numPr>
        <w:spacing w:before="7" w:after="0" w:line="360" w:lineRule="auto"/>
        <w:ind w:left="0" w:right="149" w:firstLine="360"/>
        <w:rPr>
          <w:lang w:val="vi-VN"/>
        </w:rPr>
      </w:pPr>
      <w:r w:rsidRPr="003E7843">
        <w:rPr>
          <w:b/>
          <w:lang w:val="vi-VN"/>
        </w:rPr>
        <w:t>T</w:t>
      </w:r>
      <w:r>
        <w:rPr>
          <w:b/>
          <w:lang w:val="vi-VN"/>
        </w:rPr>
        <w:t>hương mại điện tử</w:t>
      </w:r>
      <w:r w:rsidRPr="003E7843">
        <w:rPr>
          <w:w w:val="105"/>
          <w:lang w:val="vi-VN"/>
        </w:rPr>
        <w:t xml:space="preserve"> </w:t>
      </w:r>
      <w:r w:rsidR="00570A6D" w:rsidRPr="003E7843">
        <w:rPr>
          <w:w w:val="105"/>
          <w:lang w:val="vi-VN"/>
        </w:rPr>
        <w:t>bao</w:t>
      </w:r>
      <w:r w:rsidR="00570A6D" w:rsidRPr="003E7843">
        <w:rPr>
          <w:spacing w:val="-16"/>
          <w:w w:val="105"/>
          <w:lang w:val="vi-VN"/>
        </w:rPr>
        <w:t xml:space="preserve"> </w:t>
      </w:r>
      <w:r w:rsidR="00570A6D" w:rsidRPr="003E7843">
        <w:rPr>
          <w:w w:val="105"/>
          <w:lang w:val="vi-VN"/>
        </w:rPr>
        <w:t>gồm</w:t>
      </w:r>
      <w:r w:rsidR="00570A6D" w:rsidRPr="003E7843">
        <w:rPr>
          <w:spacing w:val="-19"/>
          <w:w w:val="105"/>
          <w:lang w:val="vi-VN"/>
        </w:rPr>
        <w:t xml:space="preserve"> </w:t>
      </w:r>
      <w:r w:rsidR="00570A6D" w:rsidRPr="003E7843">
        <w:rPr>
          <w:w w:val="105"/>
          <w:lang w:val="vi-VN"/>
        </w:rPr>
        <w:t>các</w:t>
      </w:r>
      <w:r w:rsidR="00570A6D" w:rsidRPr="003E7843">
        <w:rPr>
          <w:spacing w:val="-16"/>
          <w:w w:val="105"/>
          <w:lang w:val="vi-VN"/>
        </w:rPr>
        <w:t xml:space="preserve"> </w:t>
      </w:r>
      <w:r w:rsidR="00570A6D" w:rsidRPr="003E7843">
        <w:rPr>
          <w:w w:val="105"/>
          <w:lang w:val="vi-VN"/>
        </w:rPr>
        <w:t>giao</w:t>
      </w:r>
      <w:r w:rsidR="00570A6D" w:rsidRPr="003E7843">
        <w:rPr>
          <w:spacing w:val="-16"/>
          <w:w w:val="105"/>
          <w:lang w:val="vi-VN"/>
        </w:rPr>
        <w:t xml:space="preserve"> </w:t>
      </w:r>
      <w:r w:rsidR="00570A6D" w:rsidRPr="003E7843">
        <w:rPr>
          <w:w w:val="105"/>
          <w:lang w:val="vi-VN"/>
        </w:rPr>
        <w:t>dịch</w:t>
      </w:r>
      <w:r w:rsidR="00570A6D" w:rsidRPr="003E7843">
        <w:rPr>
          <w:spacing w:val="-16"/>
          <w:w w:val="105"/>
          <w:lang w:val="vi-VN"/>
        </w:rPr>
        <w:t xml:space="preserve"> </w:t>
      </w:r>
      <w:r w:rsidR="00570A6D" w:rsidRPr="003E7843">
        <w:rPr>
          <w:w w:val="105"/>
          <w:lang w:val="vi-VN"/>
        </w:rPr>
        <w:t>thương</w:t>
      </w:r>
      <w:r w:rsidR="00570A6D" w:rsidRPr="003E7843">
        <w:rPr>
          <w:spacing w:val="-19"/>
          <w:w w:val="105"/>
          <w:lang w:val="vi-VN"/>
        </w:rPr>
        <w:t xml:space="preserve"> </w:t>
      </w:r>
      <w:r w:rsidR="00570A6D" w:rsidRPr="003E7843">
        <w:rPr>
          <w:w w:val="105"/>
          <w:lang w:val="vi-VN"/>
        </w:rPr>
        <w:t>mại</w:t>
      </w:r>
      <w:r w:rsidR="00570A6D" w:rsidRPr="003E7843">
        <w:rPr>
          <w:spacing w:val="-16"/>
          <w:w w:val="105"/>
          <w:lang w:val="vi-VN"/>
        </w:rPr>
        <w:t xml:space="preserve"> </w:t>
      </w:r>
      <w:r w:rsidR="00570A6D" w:rsidRPr="003E7843">
        <w:rPr>
          <w:w w:val="105"/>
          <w:lang w:val="vi-VN"/>
        </w:rPr>
        <w:t>thông</w:t>
      </w:r>
      <w:r w:rsidR="00570A6D" w:rsidRPr="003E7843">
        <w:rPr>
          <w:spacing w:val="-19"/>
          <w:w w:val="105"/>
          <w:lang w:val="vi-VN"/>
        </w:rPr>
        <w:t xml:space="preserve"> </w:t>
      </w:r>
      <w:r w:rsidR="00570A6D" w:rsidRPr="003E7843">
        <w:rPr>
          <w:w w:val="105"/>
          <w:lang w:val="vi-VN"/>
        </w:rPr>
        <w:t>qua</w:t>
      </w:r>
      <w:r w:rsidR="00570A6D" w:rsidRPr="003E7843">
        <w:rPr>
          <w:spacing w:val="-16"/>
          <w:w w:val="105"/>
          <w:lang w:val="vi-VN"/>
        </w:rPr>
        <w:t xml:space="preserve"> </w:t>
      </w:r>
      <w:r w:rsidR="00570A6D" w:rsidRPr="003E7843">
        <w:rPr>
          <w:w w:val="105"/>
          <w:lang w:val="vi-VN"/>
        </w:rPr>
        <w:t>các</w:t>
      </w:r>
      <w:r w:rsidR="00570A6D" w:rsidRPr="003E7843">
        <w:rPr>
          <w:spacing w:val="-16"/>
          <w:w w:val="105"/>
          <w:lang w:val="vi-VN"/>
        </w:rPr>
        <w:t xml:space="preserve"> </w:t>
      </w:r>
      <w:r w:rsidR="00570A6D" w:rsidRPr="003E7843">
        <w:rPr>
          <w:w w:val="105"/>
          <w:lang w:val="vi-VN"/>
        </w:rPr>
        <w:t>mạng</w:t>
      </w:r>
      <w:r w:rsidR="00570A6D" w:rsidRPr="003E7843">
        <w:rPr>
          <w:spacing w:val="-16"/>
          <w:w w:val="105"/>
          <w:lang w:val="vi-VN"/>
        </w:rPr>
        <w:t xml:space="preserve"> </w:t>
      </w:r>
      <w:r w:rsidR="00570A6D" w:rsidRPr="003E7843">
        <w:rPr>
          <w:w w:val="105"/>
          <w:lang w:val="vi-VN"/>
        </w:rPr>
        <w:t>viễn</w:t>
      </w:r>
      <w:r w:rsidR="00570A6D" w:rsidRPr="003E7843">
        <w:rPr>
          <w:spacing w:val="-16"/>
          <w:w w:val="105"/>
          <w:lang w:val="vi-VN"/>
        </w:rPr>
        <w:t xml:space="preserve"> </w:t>
      </w:r>
      <w:r w:rsidR="00570A6D" w:rsidRPr="003E7843">
        <w:rPr>
          <w:w w:val="105"/>
          <w:lang w:val="vi-VN"/>
        </w:rPr>
        <w:t>thông</w:t>
      </w:r>
      <w:r w:rsidR="00570A6D" w:rsidRPr="003E7843">
        <w:rPr>
          <w:spacing w:val="-19"/>
          <w:w w:val="105"/>
          <w:lang w:val="vi-VN"/>
        </w:rPr>
        <w:t xml:space="preserve"> </w:t>
      </w:r>
      <w:r w:rsidR="00570A6D" w:rsidRPr="003E7843">
        <w:rPr>
          <w:spacing w:val="-3"/>
          <w:w w:val="105"/>
          <w:lang w:val="vi-VN"/>
        </w:rPr>
        <w:t>và</w:t>
      </w:r>
      <w:r w:rsidR="00570A6D" w:rsidRPr="003E7843">
        <w:rPr>
          <w:spacing w:val="-16"/>
          <w:w w:val="105"/>
          <w:lang w:val="vi-VN"/>
        </w:rPr>
        <w:t xml:space="preserve"> </w:t>
      </w:r>
      <w:r w:rsidR="00570A6D" w:rsidRPr="003E7843">
        <w:rPr>
          <w:w w:val="105"/>
          <w:lang w:val="vi-VN"/>
        </w:rPr>
        <w:t>sử</w:t>
      </w:r>
      <w:r w:rsidR="00570A6D" w:rsidRPr="003E7843">
        <w:rPr>
          <w:spacing w:val="-17"/>
          <w:w w:val="105"/>
          <w:lang w:val="vi-VN"/>
        </w:rPr>
        <w:t xml:space="preserve"> </w:t>
      </w:r>
      <w:r w:rsidR="00570A6D" w:rsidRPr="003E7843">
        <w:rPr>
          <w:w w:val="105"/>
          <w:lang w:val="vi-VN"/>
        </w:rPr>
        <w:t xml:space="preserve">dụng các phương tiện điện tử. </w:t>
      </w:r>
      <w:r w:rsidR="00570A6D" w:rsidRPr="00B26F22">
        <w:rPr>
          <w:w w:val="105"/>
          <w:lang w:val="vi-VN"/>
        </w:rPr>
        <w:t>Bao</w:t>
      </w:r>
      <w:r w:rsidR="00191C33" w:rsidRPr="00B26F22">
        <w:rPr>
          <w:w w:val="105"/>
          <w:lang w:val="vi-VN"/>
        </w:rPr>
        <w:t xml:space="preserve"> </w:t>
      </w:r>
      <w:r w:rsidR="00570A6D" w:rsidRPr="00B26F22">
        <w:rPr>
          <w:w w:val="105"/>
          <w:lang w:val="vi-VN"/>
        </w:rPr>
        <w:t>gồm, TMĐT gián tiếp (trao đổi hàng hóa hữu hình) và TMĐT trực tiếp (Trao đổi hàng hóa vô</w:t>
      </w:r>
      <w:r w:rsidR="00570A6D" w:rsidRPr="00B26F22">
        <w:rPr>
          <w:spacing w:val="-17"/>
          <w:w w:val="105"/>
          <w:lang w:val="vi-VN"/>
        </w:rPr>
        <w:t xml:space="preserve"> </w:t>
      </w:r>
      <w:r w:rsidR="00570A6D" w:rsidRPr="00B26F22">
        <w:rPr>
          <w:w w:val="105"/>
          <w:lang w:val="vi-VN"/>
        </w:rPr>
        <w:t>hình).</w:t>
      </w:r>
    </w:p>
    <w:p w14:paraId="5023BEC1" w14:textId="0E2741D2" w:rsidR="00D271C2" w:rsidRPr="00B26F22" w:rsidRDefault="003E7843" w:rsidP="00781326">
      <w:pPr>
        <w:pStyle w:val="ListParagraph"/>
        <w:numPr>
          <w:ilvl w:val="0"/>
          <w:numId w:val="41"/>
        </w:numPr>
        <w:spacing w:line="360" w:lineRule="auto"/>
        <w:ind w:left="0" w:firstLine="360"/>
        <w:rPr>
          <w:lang w:val="vi-VN"/>
        </w:rPr>
      </w:pPr>
      <w:r w:rsidRPr="003E7843">
        <w:rPr>
          <w:b/>
          <w:lang w:val="vi-VN"/>
        </w:rPr>
        <w:t>T</w:t>
      </w:r>
      <w:r>
        <w:rPr>
          <w:b/>
          <w:lang w:val="vi-VN"/>
        </w:rPr>
        <w:t>hương mại điện tử</w:t>
      </w:r>
      <w:r w:rsidRPr="00B26F22">
        <w:rPr>
          <w:lang w:val="vi-VN"/>
        </w:rPr>
        <w:t xml:space="preserve"> </w:t>
      </w:r>
      <w:r w:rsidR="00570A6D" w:rsidRPr="00B26F22">
        <w:rPr>
          <w:lang w:val="vi-VN"/>
        </w:rPr>
        <w:t xml:space="preserve">cũng được hiểu là hoạt động kinh doanh </w:t>
      </w:r>
      <w:r w:rsidR="00570A6D" w:rsidRPr="00B26F22">
        <w:rPr>
          <w:spacing w:val="2"/>
          <w:lang w:val="vi-VN"/>
        </w:rPr>
        <w:t xml:space="preserve">điện </w:t>
      </w:r>
      <w:r w:rsidR="00570A6D" w:rsidRPr="00B26F22">
        <w:rPr>
          <w:lang w:val="vi-VN"/>
        </w:rPr>
        <w:t xml:space="preserve">tử, bao gồm: mua bán điện tử hàng hóa, dịch vụ, giao hàng trực tiếp trên mạng với các nội dung số hóa; chuyển tiền điện tử - EFT (electronic fund transfer); </w:t>
      </w:r>
      <w:r w:rsidR="00570A6D" w:rsidRPr="00B26F22">
        <w:rPr>
          <w:spacing w:val="-3"/>
          <w:lang w:val="vi-VN"/>
        </w:rPr>
        <w:t xml:space="preserve">mua </w:t>
      </w:r>
      <w:r w:rsidR="00570A6D" w:rsidRPr="00B26F22">
        <w:rPr>
          <w:lang w:val="vi-VN"/>
        </w:rPr>
        <w:t xml:space="preserve">bán </w:t>
      </w:r>
      <w:r w:rsidR="00570A6D" w:rsidRPr="00B26F22">
        <w:rPr>
          <w:spacing w:val="3"/>
          <w:lang w:val="vi-VN"/>
        </w:rPr>
        <w:t xml:space="preserve">cổ </w:t>
      </w:r>
      <w:r w:rsidR="00570A6D" w:rsidRPr="00B26F22">
        <w:rPr>
          <w:lang w:val="vi-VN"/>
        </w:rPr>
        <w:t xml:space="preserve">phần điện </w:t>
      </w:r>
      <w:r w:rsidR="00570A6D" w:rsidRPr="00B26F22">
        <w:rPr>
          <w:spacing w:val="2"/>
          <w:lang w:val="vi-VN"/>
        </w:rPr>
        <w:t xml:space="preserve">tử </w:t>
      </w:r>
      <w:r w:rsidR="00570A6D" w:rsidRPr="00B26F22">
        <w:rPr>
          <w:lang w:val="vi-VN"/>
        </w:rPr>
        <w:t xml:space="preserve">- EST (Electronic bill of lading); đấu giá thương mại - Commercial auction; hợp tác thiết </w:t>
      </w:r>
      <w:r w:rsidR="00570A6D" w:rsidRPr="00B26F22">
        <w:rPr>
          <w:spacing w:val="-3"/>
          <w:lang w:val="vi-VN"/>
        </w:rPr>
        <w:t xml:space="preserve">kế và </w:t>
      </w:r>
      <w:r w:rsidR="00570A6D" w:rsidRPr="00B26F22">
        <w:rPr>
          <w:lang w:val="vi-VN"/>
        </w:rPr>
        <w:lastRenderedPageBreak/>
        <w:t xml:space="preserve">sản xuất; tìm kiếm các nguồn lực trực tuyến; mua sắm trực </w:t>
      </w:r>
      <w:r w:rsidR="00570A6D" w:rsidRPr="00B26F22">
        <w:rPr>
          <w:spacing w:val="2"/>
          <w:lang w:val="vi-VN"/>
        </w:rPr>
        <w:t xml:space="preserve">tuyến </w:t>
      </w:r>
      <w:r w:rsidR="00570A6D" w:rsidRPr="00B26F22">
        <w:rPr>
          <w:lang w:val="vi-VN"/>
        </w:rPr>
        <w:t>- Online  procurement;  marketing trực  tiếp, dịch vụ khách hàng sau khi</w:t>
      </w:r>
      <w:r w:rsidR="00570A6D" w:rsidRPr="00B26F22">
        <w:rPr>
          <w:spacing w:val="18"/>
          <w:lang w:val="vi-VN"/>
        </w:rPr>
        <w:t xml:space="preserve"> </w:t>
      </w:r>
      <w:r w:rsidR="00570A6D" w:rsidRPr="00B26F22">
        <w:rPr>
          <w:lang w:val="vi-VN"/>
        </w:rPr>
        <w:t>bán.</w:t>
      </w:r>
    </w:p>
    <w:p w14:paraId="0659D83F" w14:textId="5ABEE882" w:rsidR="00D271C2" w:rsidRPr="00B26F22" w:rsidRDefault="003E7843" w:rsidP="00781326">
      <w:pPr>
        <w:pStyle w:val="ListParagraph"/>
        <w:widowControl w:val="0"/>
        <w:numPr>
          <w:ilvl w:val="0"/>
          <w:numId w:val="41"/>
        </w:numPr>
        <w:tabs>
          <w:tab w:val="left" w:pos="400"/>
        </w:tabs>
        <w:spacing w:before="51" w:after="0" w:line="360" w:lineRule="auto"/>
        <w:ind w:left="0" w:right="158" w:firstLine="360"/>
        <w:rPr>
          <w:lang w:val="vi-VN"/>
        </w:rPr>
      </w:pPr>
      <w:r w:rsidRPr="003E7843">
        <w:rPr>
          <w:b/>
          <w:lang w:val="vi-VN"/>
        </w:rPr>
        <w:t>T</w:t>
      </w:r>
      <w:r>
        <w:rPr>
          <w:b/>
          <w:lang w:val="vi-VN"/>
        </w:rPr>
        <w:t>hương mại điện tử</w:t>
      </w:r>
      <w:r w:rsidRPr="00B26F22">
        <w:rPr>
          <w:lang w:val="vi-VN"/>
        </w:rPr>
        <w:t xml:space="preserve"> </w:t>
      </w:r>
      <w:r w:rsidR="00D271C2" w:rsidRPr="00B26F22">
        <w:rPr>
          <w:lang w:val="vi-VN"/>
        </w:rPr>
        <w:t>là việc làm kinh doanh thông qua mạng Internet, bán những hàng hoá và dịch vụ có thể được phân phối không thông qua mạng hoặc những hàng hoá có thể mã hoá bằng</w:t>
      </w:r>
      <w:r w:rsidR="00D271C2" w:rsidRPr="00B26F22">
        <w:rPr>
          <w:spacing w:val="-9"/>
          <w:lang w:val="vi-VN"/>
        </w:rPr>
        <w:t xml:space="preserve"> </w:t>
      </w:r>
      <w:r w:rsidR="00D271C2" w:rsidRPr="00B26F22">
        <w:rPr>
          <w:spacing w:val="-3"/>
          <w:lang w:val="vi-VN"/>
        </w:rPr>
        <w:t>kỹ</w:t>
      </w:r>
      <w:r w:rsidR="00D271C2" w:rsidRPr="00B26F22">
        <w:rPr>
          <w:spacing w:val="-8"/>
          <w:lang w:val="vi-VN"/>
        </w:rPr>
        <w:t xml:space="preserve"> </w:t>
      </w:r>
      <w:r w:rsidR="00D271C2" w:rsidRPr="00B26F22">
        <w:rPr>
          <w:spacing w:val="-3"/>
          <w:lang w:val="vi-VN"/>
        </w:rPr>
        <w:t>thuật</w:t>
      </w:r>
      <w:r w:rsidR="00D271C2" w:rsidRPr="00B26F22">
        <w:rPr>
          <w:spacing w:val="-8"/>
          <w:lang w:val="vi-VN"/>
        </w:rPr>
        <w:t xml:space="preserve"> </w:t>
      </w:r>
      <w:r w:rsidR="00D271C2" w:rsidRPr="00B26F22">
        <w:rPr>
          <w:lang w:val="vi-VN"/>
        </w:rPr>
        <w:t>số</w:t>
      </w:r>
      <w:r w:rsidR="00D271C2" w:rsidRPr="00B26F22">
        <w:rPr>
          <w:spacing w:val="-8"/>
          <w:lang w:val="vi-VN"/>
        </w:rPr>
        <w:t xml:space="preserve"> </w:t>
      </w:r>
      <w:r w:rsidR="00D271C2" w:rsidRPr="00B26F22">
        <w:rPr>
          <w:spacing w:val="-3"/>
          <w:lang w:val="vi-VN"/>
        </w:rPr>
        <w:t>và</w:t>
      </w:r>
      <w:r w:rsidR="00D271C2" w:rsidRPr="00B26F22">
        <w:rPr>
          <w:spacing w:val="-9"/>
          <w:lang w:val="vi-VN"/>
        </w:rPr>
        <w:t xml:space="preserve"> </w:t>
      </w:r>
      <w:r w:rsidR="00D271C2" w:rsidRPr="00B26F22">
        <w:rPr>
          <w:lang w:val="vi-VN"/>
        </w:rPr>
        <w:t>được</w:t>
      </w:r>
      <w:r w:rsidR="00D271C2" w:rsidRPr="00B26F22">
        <w:rPr>
          <w:spacing w:val="-8"/>
          <w:lang w:val="vi-VN"/>
        </w:rPr>
        <w:t xml:space="preserve"> </w:t>
      </w:r>
      <w:r w:rsidR="00D271C2" w:rsidRPr="00B26F22">
        <w:rPr>
          <w:lang w:val="vi-VN"/>
        </w:rPr>
        <w:t>phân</w:t>
      </w:r>
      <w:r w:rsidR="00D271C2" w:rsidRPr="00B26F22">
        <w:rPr>
          <w:spacing w:val="-13"/>
          <w:lang w:val="vi-VN"/>
        </w:rPr>
        <w:t xml:space="preserve"> </w:t>
      </w:r>
      <w:r w:rsidR="00D271C2" w:rsidRPr="00B26F22">
        <w:rPr>
          <w:lang w:val="vi-VN"/>
        </w:rPr>
        <w:t>phối</w:t>
      </w:r>
      <w:r w:rsidR="00D271C2" w:rsidRPr="00B26F22">
        <w:rPr>
          <w:spacing w:val="-8"/>
          <w:lang w:val="vi-VN"/>
        </w:rPr>
        <w:t xml:space="preserve"> </w:t>
      </w:r>
      <w:r w:rsidR="00D271C2" w:rsidRPr="00B26F22">
        <w:rPr>
          <w:lang w:val="vi-VN"/>
        </w:rPr>
        <w:t>thông</w:t>
      </w:r>
      <w:r w:rsidR="00D271C2" w:rsidRPr="00B26F22">
        <w:rPr>
          <w:spacing w:val="-13"/>
          <w:lang w:val="vi-VN"/>
        </w:rPr>
        <w:t xml:space="preserve"> </w:t>
      </w:r>
      <w:r w:rsidR="00D271C2" w:rsidRPr="00B26F22">
        <w:rPr>
          <w:lang w:val="vi-VN"/>
        </w:rPr>
        <w:t>qua</w:t>
      </w:r>
      <w:r w:rsidR="00D271C2" w:rsidRPr="00B26F22">
        <w:rPr>
          <w:spacing w:val="-13"/>
          <w:lang w:val="vi-VN"/>
        </w:rPr>
        <w:t xml:space="preserve"> </w:t>
      </w:r>
      <w:r w:rsidR="00D271C2" w:rsidRPr="00B26F22">
        <w:rPr>
          <w:lang w:val="vi-VN"/>
        </w:rPr>
        <w:t>mạng</w:t>
      </w:r>
      <w:r w:rsidR="00D271C2" w:rsidRPr="00B26F22">
        <w:rPr>
          <w:spacing w:val="-9"/>
          <w:lang w:val="vi-VN"/>
        </w:rPr>
        <w:t xml:space="preserve"> </w:t>
      </w:r>
      <w:r w:rsidR="00D271C2" w:rsidRPr="00B26F22">
        <w:rPr>
          <w:lang w:val="vi-VN"/>
        </w:rPr>
        <w:t>hoặc</w:t>
      </w:r>
      <w:r w:rsidR="00D271C2" w:rsidRPr="00B26F22">
        <w:rPr>
          <w:spacing w:val="-8"/>
          <w:lang w:val="vi-VN"/>
        </w:rPr>
        <w:t xml:space="preserve"> </w:t>
      </w:r>
      <w:r w:rsidR="00D271C2" w:rsidRPr="00B26F22">
        <w:rPr>
          <w:lang w:val="vi-VN"/>
        </w:rPr>
        <w:t>không</w:t>
      </w:r>
      <w:r w:rsidR="00D271C2" w:rsidRPr="00B26F22">
        <w:rPr>
          <w:spacing w:val="-9"/>
          <w:lang w:val="vi-VN"/>
        </w:rPr>
        <w:t xml:space="preserve"> </w:t>
      </w:r>
      <w:r w:rsidR="00D271C2" w:rsidRPr="00B26F22">
        <w:rPr>
          <w:lang w:val="vi-VN"/>
        </w:rPr>
        <w:t>thông</w:t>
      </w:r>
      <w:r w:rsidR="00D271C2" w:rsidRPr="00B26F22">
        <w:rPr>
          <w:spacing w:val="-13"/>
          <w:lang w:val="vi-VN"/>
        </w:rPr>
        <w:t xml:space="preserve"> </w:t>
      </w:r>
      <w:r w:rsidR="00D271C2" w:rsidRPr="00B26F22">
        <w:rPr>
          <w:lang w:val="vi-VN"/>
        </w:rPr>
        <w:t>qua</w:t>
      </w:r>
      <w:r w:rsidR="00D271C2" w:rsidRPr="00B26F22">
        <w:rPr>
          <w:spacing w:val="-5"/>
          <w:lang w:val="vi-VN"/>
        </w:rPr>
        <w:t xml:space="preserve"> </w:t>
      </w:r>
      <w:r w:rsidR="00D271C2" w:rsidRPr="00B26F22">
        <w:rPr>
          <w:spacing w:val="-3"/>
          <w:lang w:val="vi-VN"/>
        </w:rPr>
        <w:t>mạng.</w:t>
      </w:r>
    </w:p>
    <w:p w14:paraId="3FC98C1A" w14:textId="7218DBDB" w:rsidR="00D271C2" w:rsidRDefault="003E7843" w:rsidP="00781326">
      <w:pPr>
        <w:pStyle w:val="ListParagraph"/>
        <w:widowControl w:val="0"/>
        <w:numPr>
          <w:ilvl w:val="0"/>
          <w:numId w:val="41"/>
        </w:numPr>
        <w:tabs>
          <w:tab w:val="left" w:pos="400"/>
        </w:tabs>
        <w:spacing w:before="7" w:after="0" w:line="360" w:lineRule="auto"/>
        <w:ind w:left="0" w:right="156" w:firstLine="360"/>
      </w:pPr>
      <w:r w:rsidRPr="003E7843">
        <w:rPr>
          <w:b/>
          <w:lang w:val="vi-VN"/>
        </w:rPr>
        <w:t>T</w:t>
      </w:r>
      <w:r>
        <w:rPr>
          <w:b/>
          <w:lang w:val="vi-VN"/>
        </w:rPr>
        <w:t>hương mại điện tử</w:t>
      </w:r>
      <w:r w:rsidRPr="00B26F22">
        <w:rPr>
          <w:lang w:val="vi-VN"/>
        </w:rPr>
        <w:t xml:space="preserve"> </w:t>
      </w:r>
      <w:r w:rsidR="00D271C2" w:rsidRPr="00B26F22">
        <w:rPr>
          <w:lang w:val="vi-VN"/>
        </w:rPr>
        <w:t xml:space="preserve">gồm các giao dịch thương mại liên quan đến các tổ chức </w:t>
      </w:r>
      <w:r w:rsidR="00D271C2" w:rsidRPr="00B26F22">
        <w:rPr>
          <w:spacing w:val="-3"/>
          <w:lang w:val="vi-VN"/>
        </w:rPr>
        <w:t xml:space="preserve">và </w:t>
      </w:r>
      <w:r w:rsidR="00D271C2" w:rsidRPr="00B26F22">
        <w:rPr>
          <w:lang w:val="vi-VN"/>
        </w:rPr>
        <w:t xml:space="preserve">cá nhân dựa trên việc </w:t>
      </w:r>
      <w:r w:rsidR="00D271C2" w:rsidRPr="00B26F22">
        <w:rPr>
          <w:spacing w:val="3"/>
          <w:lang w:val="vi-VN"/>
        </w:rPr>
        <w:t xml:space="preserve">xử </w:t>
      </w:r>
      <w:r w:rsidR="00D271C2" w:rsidRPr="00B26F22">
        <w:rPr>
          <w:lang w:val="vi-VN"/>
        </w:rPr>
        <w:t xml:space="preserve">lý </w:t>
      </w:r>
      <w:r w:rsidR="00D271C2" w:rsidRPr="00B26F22">
        <w:rPr>
          <w:spacing w:val="3"/>
          <w:lang w:val="vi-VN"/>
        </w:rPr>
        <w:t xml:space="preserve">và truyền </w:t>
      </w:r>
      <w:r w:rsidR="00D271C2" w:rsidRPr="00B26F22">
        <w:rPr>
          <w:lang w:val="vi-VN"/>
        </w:rPr>
        <w:t xml:space="preserve">đi các </w:t>
      </w:r>
      <w:r w:rsidR="00D271C2" w:rsidRPr="00B26F22">
        <w:rPr>
          <w:spacing w:val="4"/>
          <w:lang w:val="vi-VN"/>
        </w:rPr>
        <w:t xml:space="preserve">dữ </w:t>
      </w:r>
      <w:r w:rsidR="00D271C2" w:rsidRPr="00B26F22">
        <w:rPr>
          <w:lang w:val="vi-VN"/>
        </w:rPr>
        <w:t xml:space="preserve">kiện </w:t>
      </w:r>
      <w:r w:rsidR="00D271C2" w:rsidRPr="00B26F22">
        <w:rPr>
          <w:spacing w:val="3"/>
          <w:lang w:val="vi-VN"/>
        </w:rPr>
        <w:t xml:space="preserve">đã được </w:t>
      </w:r>
      <w:r w:rsidR="00D271C2" w:rsidRPr="00B26F22">
        <w:rPr>
          <w:lang w:val="vi-VN"/>
        </w:rPr>
        <w:t xml:space="preserve">số </w:t>
      </w:r>
      <w:r w:rsidR="00D271C2" w:rsidRPr="00B26F22">
        <w:rPr>
          <w:spacing w:val="2"/>
          <w:lang w:val="vi-VN"/>
        </w:rPr>
        <w:t xml:space="preserve">hoá thông </w:t>
      </w:r>
      <w:r w:rsidR="00D271C2" w:rsidRPr="00B26F22">
        <w:rPr>
          <w:spacing w:val="4"/>
          <w:lang w:val="vi-VN"/>
        </w:rPr>
        <w:t xml:space="preserve">qua </w:t>
      </w:r>
      <w:r w:rsidR="00D271C2" w:rsidRPr="00B26F22">
        <w:rPr>
          <w:lang w:val="vi-VN"/>
        </w:rPr>
        <w:t xml:space="preserve">các </w:t>
      </w:r>
      <w:r w:rsidR="00D271C2" w:rsidRPr="00B26F22">
        <w:rPr>
          <w:spacing w:val="3"/>
          <w:lang w:val="vi-VN"/>
        </w:rPr>
        <w:t>mạng mở</w:t>
      </w:r>
      <w:r w:rsidR="00D271C2" w:rsidRPr="00B26F22">
        <w:rPr>
          <w:spacing w:val="71"/>
          <w:lang w:val="vi-VN"/>
        </w:rPr>
        <w:t xml:space="preserve"> </w:t>
      </w:r>
      <w:r w:rsidR="00D271C2" w:rsidRPr="00B26F22">
        <w:rPr>
          <w:spacing w:val="2"/>
          <w:lang w:val="vi-VN"/>
        </w:rPr>
        <w:t xml:space="preserve">(như </w:t>
      </w:r>
      <w:r w:rsidR="00D271C2" w:rsidRPr="00B26F22">
        <w:rPr>
          <w:lang w:val="vi-VN"/>
        </w:rPr>
        <w:t xml:space="preserve">Internet) hoặc các mạng đóng có cổng thông với mạng </w:t>
      </w:r>
      <w:r w:rsidR="00D271C2" w:rsidRPr="00B26F22">
        <w:rPr>
          <w:spacing w:val="-3"/>
          <w:lang w:val="vi-VN"/>
        </w:rPr>
        <w:t xml:space="preserve">mở </w:t>
      </w:r>
      <w:r w:rsidR="00D271C2" w:rsidRPr="00B26F22">
        <w:rPr>
          <w:lang w:val="vi-VN"/>
        </w:rPr>
        <w:t xml:space="preserve">(như </w:t>
      </w:r>
      <w:r w:rsidR="00D271C2" w:rsidRPr="00B26F22">
        <w:rPr>
          <w:spacing w:val="-3"/>
          <w:lang w:val="vi-VN"/>
        </w:rPr>
        <w:t xml:space="preserve">AOL). </w:t>
      </w:r>
      <w:r w:rsidR="00D271C2">
        <w:t>(OECD: Organization</w:t>
      </w:r>
      <w:r w:rsidR="00D271C2" w:rsidRPr="00D271C2">
        <w:rPr>
          <w:spacing w:val="-17"/>
        </w:rPr>
        <w:t xml:space="preserve"> </w:t>
      </w:r>
      <w:r w:rsidR="00D271C2">
        <w:t>for</w:t>
      </w:r>
      <w:r w:rsidR="00D271C2" w:rsidRPr="00D271C2">
        <w:rPr>
          <w:spacing w:val="-14"/>
        </w:rPr>
        <w:t xml:space="preserve"> </w:t>
      </w:r>
      <w:r w:rsidR="00D271C2">
        <w:t>Economic</w:t>
      </w:r>
      <w:r w:rsidR="00D271C2" w:rsidRPr="00D271C2">
        <w:rPr>
          <w:spacing w:val="-13"/>
        </w:rPr>
        <w:t xml:space="preserve"> </w:t>
      </w:r>
      <w:r w:rsidR="00D271C2" w:rsidRPr="00D271C2">
        <w:rPr>
          <w:spacing w:val="-3"/>
        </w:rPr>
        <w:t>Cooperation</w:t>
      </w:r>
      <w:r w:rsidR="00D271C2" w:rsidRPr="00D271C2">
        <w:rPr>
          <w:spacing w:val="-14"/>
        </w:rPr>
        <w:t xml:space="preserve"> </w:t>
      </w:r>
      <w:r w:rsidR="00D271C2">
        <w:t>and</w:t>
      </w:r>
      <w:r w:rsidR="00D271C2" w:rsidRPr="00D271C2">
        <w:rPr>
          <w:spacing w:val="-13"/>
        </w:rPr>
        <w:t xml:space="preserve"> </w:t>
      </w:r>
      <w:r w:rsidR="00D271C2" w:rsidRPr="00D271C2">
        <w:rPr>
          <w:spacing w:val="-2"/>
        </w:rPr>
        <w:t>Development)</w:t>
      </w:r>
    </w:p>
    <w:p w14:paraId="3210A986" w14:textId="12B3360D" w:rsidR="00D271C2" w:rsidRDefault="003E7843" w:rsidP="00781326">
      <w:pPr>
        <w:pStyle w:val="ListParagraph"/>
        <w:widowControl w:val="0"/>
        <w:numPr>
          <w:ilvl w:val="0"/>
          <w:numId w:val="41"/>
        </w:numPr>
        <w:tabs>
          <w:tab w:val="left" w:pos="400"/>
        </w:tabs>
        <w:spacing w:before="7" w:after="0" w:line="360" w:lineRule="auto"/>
        <w:ind w:left="0" w:right="163" w:firstLine="360"/>
      </w:pPr>
      <w:r w:rsidRPr="003E7843">
        <w:rPr>
          <w:b/>
          <w:lang w:val="vi-VN"/>
        </w:rPr>
        <w:t>T</w:t>
      </w:r>
      <w:r>
        <w:rPr>
          <w:b/>
          <w:lang w:val="vi-VN"/>
        </w:rPr>
        <w:t>hương mại điện tử</w:t>
      </w:r>
      <w:r w:rsidRPr="00D271C2">
        <w:rPr>
          <w:w w:val="105"/>
        </w:rPr>
        <w:t xml:space="preserve"> </w:t>
      </w:r>
      <w:r w:rsidR="00D271C2" w:rsidRPr="00D271C2">
        <w:rPr>
          <w:w w:val="105"/>
        </w:rPr>
        <w:t>là</w:t>
      </w:r>
      <w:r w:rsidR="00D271C2" w:rsidRPr="00D271C2">
        <w:rPr>
          <w:spacing w:val="-17"/>
          <w:w w:val="105"/>
        </w:rPr>
        <w:t xml:space="preserve"> </w:t>
      </w:r>
      <w:r w:rsidR="00D271C2" w:rsidRPr="00D271C2">
        <w:rPr>
          <w:w w:val="105"/>
        </w:rPr>
        <w:t>việc</w:t>
      </w:r>
      <w:r w:rsidR="00D271C2" w:rsidRPr="00D271C2">
        <w:rPr>
          <w:spacing w:val="-20"/>
          <w:w w:val="105"/>
        </w:rPr>
        <w:t xml:space="preserve"> </w:t>
      </w:r>
      <w:r w:rsidR="00D271C2" w:rsidRPr="00D271C2">
        <w:rPr>
          <w:w w:val="105"/>
        </w:rPr>
        <w:t>thực</w:t>
      </w:r>
      <w:r w:rsidR="00D271C2" w:rsidRPr="00D271C2">
        <w:rPr>
          <w:spacing w:val="-20"/>
          <w:w w:val="105"/>
        </w:rPr>
        <w:t xml:space="preserve"> </w:t>
      </w:r>
      <w:r w:rsidR="00D271C2" w:rsidRPr="00D271C2">
        <w:rPr>
          <w:w w:val="105"/>
        </w:rPr>
        <w:t>hiện</w:t>
      </w:r>
      <w:r w:rsidR="00D271C2" w:rsidRPr="00D271C2">
        <w:rPr>
          <w:spacing w:val="-17"/>
          <w:w w:val="105"/>
        </w:rPr>
        <w:t xml:space="preserve"> </w:t>
      </w:r>
      <w:r w:rsidR="00D271C2" w:rsidRPr="00D271C2">
        <w:rPr>
          <w:w w:val="105"/>
        </w:rPr>
        <w:t>toàn</w:t>
      </w:r>
      <w:r w:rsidR="00D271C2" w:rsidRPr="00D271C2">
        <w:rPr>
          <w:spacing w:val="-20"/>
          <w:w w:val="105"/>
        </w:rPr>
        <w:t xml:space="preserve"> </w:t>
      </w:r>
      <w:r w:rsidR="00D271C2" w:rsidRPr="00D271C2">
        <w:rPr>
          <w:w w:val="105"/>
        </w:rPr>
        <w:t>bộ</w:t>
      </w:r>
      <w:r w:rsidR="00D271C2" w:rsidRPr="00D271C2">
        <w:rPr>
          <w:spacing w:val="-17"/>
          <w:w w:val="105"/>
        </w:rPr>
        <w:t xml:space="preserve"> </w:t>
      </w:r>
      <w:r w:rsidR="00D271C2" w:rsidRPr="00D271C2">
        <w:rPr>
          <w:w w:val="105"/>
        </w:rPr>
        <w:t>hoạt</w:t>
      </w:r>
      <w:r w:rsidR="00D271C2" w:rsidRPr="00D271C2">
        <w:rPr>
          <w:spacing w:val="-17"/>
          <w:w w:val="105"/>
        </w:rPr>
        <w:t xml:space="preserve"> </w:t>
      </w:r>
      <w:r w:rsidR="00D271C2" w:rsidRPr="00D271C2">
        <w:rPr>
          <w:w w:val="105"/>
        </w:rPr>
        <w:t>động</w:t>
      </w:r>
      <w:r w:rsidR="00D271C2" w:rsidRPr="00D271C2">
        <w:rPr>
          <w:spacing w:val="-20"/>
          <w:w w:val="105"/>
        </w:rPr>
        <w:t xml:space="preserve"> </w:t>
      </w:r>
      <w:r w:rsidR="00D271C2" w:rsidRPr="00D271C2">
        <w:rPr>
          <w:w w:val="105"/>
        </w:rPr>
        <w:t>kinh</w:t>
      </w:r>
      <w:r w:rsidR="00D271C2" w:rsidRPr="00D271C2">
        <w:rPr>
          <w:spacing w:val="-20"/>
          <w:w w:val="105"/>
        </w:rPr>
        <w:t xml:space="preserve"> </w:t>
      </w:r>
      <w:r w:rsidR="00D271C2" w:rsidRPr="00D271C2">
        <w:rPr>
          <w:w w:val="105"/>
        </w:rPr>
        <w:t>doanh</w:t>
      </w:r>
      <w:r w:rsidR="00D271C2" w:rsidRPr="00D271C2">
        <w:rPr>
          <w:spacing w:val="-20"/>
          <w:w w:val="105"/>
        </w:rPr>
        <w:t xml:space="preserve"> </w:t>
      </w:r>
      <w:r w:rsidR="00D271C2" w:rsidRPr="00D271C2">
        <w:rPr>
          <w:w w:val="105"/>
        </w:rPr>
        <w:t>bao</w:t>
      </w:r>
      <w:r w:rsidR="00D271C2" w:rsidRPr="00D271C2">
        <w:rPr>
          <w:spacing w:val="-17"/>
          <w:w w:val="105"/>
        </w:rPr>
        <w:t xml:space="preserve"> </w:t>
      </w:r>
      <w:r w:rsidR="00D271C2" w:rsidRPr="00D271C2">
        <w:rPr>
          <w:w w:val="105"/>
        </w:rPr>
        <w:t>gồm</w:t>
      </w:r>
      <w:r w:rsidR="00D271C2" w:rsidRPr="00D271C2">
        <w:rPr>
          <w:spacing w:val="-17"/>
          <w:w w:val="105"/>
        </w:rPr>
        <w:t xml:space="preserve"> </w:t>
      </w:r>
      <w:r w:rsidR="00D271C2" w:rsidRPr="00D271C2">
        <w:rPr>
          <w:w w:val="105"/>
        </w:rPr>
        <w:t>marketing,</w:t>
      </w:r>
      <w:r w:rsidR="00D271C2" w:rsidRPr="00D271C2">
        <w:rPr>
          <w:spacing w:val="-18"/>
          <w:w w:val="105"/>
        </w:rPr>
        <w:t xml:space="preserve"> </w:t>
      </w:r>
      <w:r w:rsidR="00D271C2" w:rsidRPr="00D271C2">
        <w:rPr>
          <w:w w:val="105"/>
        </w:rPr>
        <w:t>bán</w:t>
      </w:r>
      <w:r w:rsidR="00D271C2" w:rsidRPr="00D271C2">
        <w:rPr>
          <w:spacing w:val="-17"/>
          <w:w w:val="105"/>
        </w:rPr>
        <w:t xml:space="preserve"> </w:t>
      </w:r>
      <w:r w:rsidR="00D271C2" w:rsidRPr="00D271C2">
        <w:rPr>
          <w:w w:val="105"/>
        </w:rPr>
        <w:t xml:space="preserve">hàng, phân phối và thanh toán (MSDP) thông qua các phương </w:t>
      </w:r>
      <w:r w:rsidR="00D271C2" w:rsidRPr="00D271C2">
        <w:rPr>
          <w:spacing w:val="2"/>
          <w:w w:val="105"/>
        </w:rPr>
        <w:t xml:space="preserve">tiện </w:t>
      </w:r>
      <w:r w:rsidR="00D271C2" w:rsidRPr="00D271C2">
        <w:rPr>
          <w:w w:val="105"/>
        </w:rPr>
        <w:t>điện tử (UN: United Nations).</w:t>
      </w:r>
    </w:p>
    <w:p w14:paraId="6DDCE7DE" w14:textId="33709847" w:rsidR="00D271C2" w:rsidRDefault="003E7843" w:rsidP="00781326">
      <w:pPr>
        <w:pStyle w:val="ListParagraph"/>
        <w:widowControl w:val="0"/>
        <w:numPr>
          <w:ilvl w:val="0"/>
          <w:numId w:val="41"/>
        </w:numPr>
        <w:tabs>
          <w:tab w:val="left" w:pos="400"/>
        </w:tabs>
        <w:spacing w:before="7" w:after="0" w:line="360" w:lineRule="auto"/>
        <w:ind w:left="0" w:right="160" w:firstLine="360"/>
      </w:pPr>
      <w:r w:rsidRPr="003E7843">
        <w:rPr>
          <w:b/>
          <w:lang w:val="vi-VN"/>
        </w:rPr>
        <w:t>T</w:t>
      </w:r>
      <w:r>
        <w:rPr>
          <w:b/>
          <w:lang w:val="vi-VN"/>
        </w:rPr>
        <w:t>hương mại điện tử</w:t>
      </w:r>
      <w:r>
        <w:t xml:space="preserve"> </w:t>
      </w:r>
      <w:r w:rsidR="00D271C2">
        <w:t xml:space="preserve">bao gồm việc sản xuất, quảng cáo, bán hàng </w:t>
      </w:r>
      <w:r w:rsidR="00D271C2" w:rsidRPr="00D271C2">
        <w:rPr>
          <w:spacing w:val="-3"/>
        </w:rPr>
        <w:t xml:space="preserve">và </w:t>
      </w:r>
      <w:r w:rsidR="00D271C2">
        <w:t xml:space="preserve">phân phối sản phẩm được </w:t>
      </w:r>
      <w:r w:rsidR="00D271C2" w:rsidRPr="00D271C2">
        <w:rPr>
          <w:spacing w:val="-3"/>
        </w:rPr>
        <w:t xml:space="preserve">mua </w:t>
      </w:r>
      <w:r w:rsidR="00D271C2">
        <w:t xml:space="preserve">bán </w:t>
      </w:r>
      <w:r w:rsidR="00D271C2" w:rsidRPr="00D271C2">
        <w:rPr>
          <w:spacing w:val="-3"/>
        </w:rPr>
        <w:t xml:space="preserve">và </w:t>
      </w:r>
      <w:r w:rsidR="00D271C2">
        <w:t xml:space="preserve">thanh toán trên mạng Internet, nhưng được giao nhận có thể hữu hình hoặc giao </w:t>
      </w:r>
      <w:r w:rsidR="00D271C2" w:rsidRPr="00D271C2">
        <w:rPr>
          <w:spacing w:val="-3"/>
        </w:rPr>
        <w:t>nhận</w:t>
      </w:r>
      <w:r w:rsidR="00D271C2" w:rsidRPr="00D271C2">
        <w:rPr>
          <w:spacing w:val="-11"/>
        </w:rPr>
        <w:t xml:space="preserve"> </w:t>
      </w:r>
      <w:r w:rsidR="00D271C2">
        <w:t>qua</w:t>
      </w:r>
      <w:r w:rsidR="00D271C2" w:rsidRPr="00D271C2">
        <w:rPr>
          <w:spacing w:val="-8"/>
        </w:rPr>
        <w:t xml:space="preserve"> </w:t>
      </w:r>
      <w:r w:rsidR="00D271C2" w:rsidRPr="00D271C2">
        <w:rPr>
          <w:spacing w:val="-4"/>
        </w:rPr>
        <w:t>Internet</w:t>
      </w:r>
      <w:r w:rsidR="00D271C2" w:rsidRPr="00D271C2">
        <w:rPr>
          <w:spacing w:val="-8"/>
        </w:rPr>
        <w:t xml:space="preserve"> </w:t>
      </w:r>
      <w:r w:rsidR="00D271C2">
        <w:t>dưới</w:t>
      </w:r>
      <w:r w:rsidR="00D271C2" w:rsidRPr="00D271C2">
        <w:rPr>
          <w:spacing w:val="-11"/>
        </w:rPr>
        <w:t xml:space="preserve"> </w:t>
      </w:r>
      <w:r w:rsidR="00D271C2">
        <w:t>dạng</w:t>
      </w:r>
      <w:r w:rsidR="00D271C2" w:rsidRPr="00D271C2">
        <w:rPr>
          <w:spacing w:val="-11"/>
        </w:rPr>
        <w:t xml:space="preserve"> </w:t>
      </w:r>
      <w:r w:rsidR="00D271C2">
        <w:t>số</w:t>
      </w:r>
      <w:r w:rsidR="00D271C2" w:rsidRPr="00D271C2">
        <w:rPr>
          <w:spacing w:val="-7"/>
        </w:rPr>
        <w:t xml:space="preserve"> </w:t>
      </w:r>
      <w:r w:rsidR="00D271C2">
        <w:t>hóa</w:t>
      </w:r>
      <w:r w:rsidR="00D271C2" w:rsidRPr="00D271C2">
        <w:rPr>
          <w:spacing w:val="-11"/>
        </w:rPr>
        <w:t xml:space="preserve"> </w:t>
      </w:r>
      <w:r w:rsidR="00D271C2" w:rsidRPr="00D271C2">
        <w:rPr>
          <w:spacing w:val="-3"/>
        </w:rPr>
        <w:t>(WTO:</w:t>
      </w:r>
      <w:r w:rsidR="00D271C2" w:rsidRPr="00D271C2">
        <w:rPr>
          <w:spacing w:val="-11"/>
        </w:rPr>
        <w:t xml:space="preserve"> </w:t>
      </w:r>
      <w:r w:rsidR="00D271C2" w:rsidRPr="00D271C2">
        <w:rPr>
          <w:spacing w:val="-3"/>
        </w:rPr>
        <w:t>World</w:t>
      </w:r>
      <w:r w:rsidR="00D271C2" w:rsidRPr="00D271C2">
        <w:rPr>
          <w:spacing w:val="-11"/>
        </w:rPr>
        <w:t xml:space="preserve"> </w:t>
      </w:r>
      <w:r w:rsidR="00D271C2" w:rsidRPr="00D271C2">
        <w:rPr>
          <w:spacing w:val="-3"/>
        </w:rPr>
        <w:t>Trade</w:t>
      </w:r>
      <w:r w:rsidR="00D271C2" w:rsidRPr="00D271C2">
        <w:rPr>
          <w:spacing w:val="-11"/>
        </w:rPr>
        <w:t xml:space="preserve"> </w:t>
      </w:r>
      <w:r w:rsidR="00D271C2" w:rsidRPr="00D271C2">
        <w:rPr>
          <w:spacing w:val="-3"/>
        </w:rPr>
        <w:t>Organization).</w:t>
      </w:r>
    </w:p>
    <w:p w14:paraId="083CF56C" w14:textId="7A0C2AB9" w:rsidR="00D271C2" w:rsidRDefault="003E7843" w:rsidP="00781326">
      <w:pPr>
        <w:pStyle w:val="ListParagraph"/>
        <w:widowControl w:val="0"/>
        <w:numPr>
          <w:ilvl w:val="0"/>
          <w:numId w:val="41"/>
        </w:numPr>
        <w:tabs>
          <w:tab w:val="left" w:pos="400"/>
        </w:tabs>
        <w:spacing w:before="7" w:after="0" w:line="360" w:lineRule="auto"/>
        <w:ind w:left="0" w:right="160" w:firstLine="360"/>
      </w:pPr>
      <w:r w:rsidRPr="003E7843">
        <w:rPr>
          <w:b/>
          <w:lang w:val="vi-VN"/>
        </w:rPr>
        <w:t>T</w:t>
      </w:r>
      <w:r>
        <w:rPr>
          <w:b/>
          <w:lang w:val="vi-VN"/>
        </w:rPr>
        <w:t>hương mại điện tử</w:t>
      </w:r>
      <w:r w:rsidRPr="00D271C2">
        <w:rPr>
          <w:spacing w:val="-3"/>
        </w:rPr>
        <w:t xml:space="preserve"> </w:t>
      </w:r>
      <w:r w:rsidR="00D271C2" w:rsidRPr="00D271C2">
        <w:rPr>
          <w:spacing w:val="-3"/>
        </w:rPr>
        <w:t xml:space="preserve">là </w:t>
      </w:r>
      <w:r w:rsidR="00D271C2">
        <w:t xml:space="preserve">làm </w:t>
      </w:r>
      <w:r w:rsidR="00D271C2" w:rsidRPr="00D271C2">
        <w:rPr>
          <w:spacing w:val="-4"/>
        </w:rPr>
        <w:t xml:space="preserve">kinh </w:t>
      </w:r>
      <w:r w:rsidR="00D271C2" w:rsidRPr="00D271C2">
        <w:rPr>
          <w:spacing w:val="-3"/>
        </w:rPr>
        <w:t xml:space="preserve">doanh có </w:t>
      </w:r>
      <w:r w:rsidR="00D271C2">
        <w:t xml:space="preserve">sử dụng các công cụ </w:t>
      </w:r>
      <w:r w:rsidR="00D271C2" w:rsidRPr="00D271C2">
        <w:rPr>
          <w:spacing w:val="-3"/>
        </w:rPr>
        <w:t xml:space="preserve">điện tử, định </w:t>
      </w:r>
      <w:r w:rsidR="00D271C2">
        <w:t xml:space="preserve">nghĩa này </w:t>
      </w:r>
      <w:r w:rsidR="00D271C2" w:rsidRPr="00D271C2">
        <w:rPr>
          <w:spacing w:val="-3"/>
        </w:rPr>
        <w:t xml:space="preserve">rộng, </w:t>
      </w:r>
      <w:r w:rsidR="00D271C2">
        <w:t>coi hầu hết các hoạt động kinh doanh từ đơn giản như  một cú điện thoại  giao dịch đến những  trao đổi thông tin EDI phức tạp đều là TMĐT (AEC</w:t>
      </w:r>
      <w:r w:rsidR="00D271C2" w:rsidRPr="00D271C2">
        <w:rPr>
          <w:b/>
        </w:rPr>
        <w:t xml:space="preserve">: </w:t>
      </w:r>
      <w:r w:rsidR="00D271C2">
        <w:t>Association for Electronic Commerce).</w:t>
      </w:r>
    </w:p>
    <w:p w14:paraId="259FD28E" w14:textId="59DCC9E6" w:rsidR="00D271C2" w:rsidRDefault="003E7843" w:rsidP="00781326">
      <w:pPr>
        <w:pStyle w:val="ListParagraph"/>
        <w:widowControl w:val="0"/>
        <w:numPr>
          <w:ilvl w:val="0"/>
          <w:numId w:val="41"/>
        </w:numPr>
        <w:spacing w:before="7" w:after="0" w:line="360" w:lineRule="auto"/>
        <w:ind w:left="0" w:right="152" w:firstLine="360"/>
      </w:pPr>
      <w:r w:rsidRPr="003E7843">
        <w:rPr>
          <w:b/>
          <w:lang w:val="vi-VN"/>
        </w:rPr>
        <w:t>T</w:t>
      </w:r>
      <w:r>
        <w:rPr>
          <w:b/>
          <w:lang w:val="vi-VN"/>
        </w:rPr>
        <w:t>hương mại điện tử</w:t>
      </w:r>
      <w:r>
        <w:t xml:space="preserve"> </w:t>
      </w:r>
      <w:r w:rsidR="00D271C2">
        <w:t xml:space="preserve">là việc trao đổi thông tin thương mại thông qua các phương tiện điện </w:t>
      </w:r>
      <w:r w:rsidR="00D271C2" w:rsidRPr="00D271C2">
        <w:rPr>
          <w:spacing w:val="-3"/>
        </w:rPr>
        <w:t xml:space="preserve">tử, </w:t>
      </w:r>
      <w:r w:rsidR="00D271C2">
        <w:t xml:space="preserve">không cần </w:t>
      </w:r>
      <w:r w:rsidR="00D271C2" w:rsidRPr="00D271C2">
        <w:rPr>
          <w:spacing w:val="-3"/>
        </w:rPr>
        <w:t xml:space="preserve">phải </w:t>
      </w:r>
      <w:r w:rsidR="00D271C2">
        <w:t xml:space="preserve">in ra giấy bất cứ công đoạn nào của toàn bộ quá trình giao dịch. </w:t>
      </w:r>
      <w:r w:rsidR="00D271C2" w:rsidRPr="00D271C2">
        <w:rPr>
          <w:spacing w:val="-3"/>
        </w:rPr>
        <w:t xml:space="preserve">(UNCITRAL: </w:t>
      </w:r>
      <w:r w:rsidR="00D271C2">
        <w:t>United</w:t>
      </w:r>
      <w:r w:rsidR="00D271C2" w:rsidRPr="00D271C2">
        <w:rPr>
          <w:spacing w:val="-15"/>
        </w:rPr>
        <w:t xml:space="preserve"> </w:t>
      </w:r>
      <w:r w:rsidR="00D271C2">
        <w:t>Nations</w:t>
      </w:r>
      <w:r w:rsidR="00D271C2" w:rsidRPr="00D271C2">
        <w:rPr>
          <w:spacing w:val="-18"/>
        </w:rPr>
        <w:t xml:space="preserve"> </w:t>
      </w:r>
      <w:r w:rsidR="00D271C2">
        <w:t>Conference</w:t>
      </w:r>
      <w:r w:rsidR="00D271C2" w:rsidRPr="00D271C2">
        <w:rPr>
          <w:spacing w:val="-14"/>
        </w:rPr>
        <w:t xml:space="preserve"> </w:t>
      </w:r>
      <w:r w:rsidR="00D271C2">
        <w:t>for</w:t>
      </w:r>
      <w:r w:rsidR="00D271C2" w:rsidRPr="00D271C2">
        <w:rPr>
          <w:spacing w:val="-15"/>
        </w:rPr>
        <w:t xml:space="preserve"> </w:t>
      </w:r>
      <w:r w:rsidR="00D271C2">
        <w:t>International</w:t>
      </w:r>
      <w:r w:rsidR="00D271C2" w:rsidRPr="00D271C2">
        <w:rPr>
          <w:spacing w:val="-18"/>
        </w:rPr>
        <w:t xml:space="preserve"> </w:t>
      </w:r>
      <w:r w:rsidR="00D271C2">
        <w:t>Trade</w:t>
      </w:r>
      <w:r w:rsidR="00D271C2" w:rsidRPr="00D271C2">
        <w:rPr>
          <w:spacing w:val="-14"/>
        </w:rPr>
        <w:t xml:space="preserve"> </w:t>
      </w:r>
      <w:r w:rsidR="00D271C2">
        <w:t>Law:</w:t>
      </w:r>
      <w:r w:rsidR="00D271C2" w:rsidRPr="00D271C2">
        <w:rPr>
          <w:spacing w:val="-14"/>
        </w:rPr>
        <w:t xml:space="preserve"> </w:t>
      </w:r>
      <w:r w:rsidR="00D271C2">
        <w:t>Luật</w:t>
      </w:r>
      <w:r w:rsidR="00D271C2" w:rsidRPr="00D271C2">
        <w:rPr>
          <w:spacing w:val="-14"/>
        </w:rPr>
        <w:t xml:space="preserve"> </w:t>
      </w:r>
      <w:r w:rsidR="00D271C2">
        <w:t>mẫu</w:t>
      </w:r>
      <w:r w:rsidR="00D271C2" w:rsidRPr="00D271C2">
        <w:rPr>
          <w:spacing w:val="-11"/>
        </w:rPr>
        <w:t xml:space="preserve"> </w:t>
      </w:r>
      <w:r w:rsidR="00D271C2" w:rsidRPr="00D271C2">
        <w:rPr>
          <w:spacing w:val="-3"/>
        </w:rPr>
        <w:t>về</w:t>
      </w:r>
      <w:r w:rsidR="00D271C2" w:rsidRPr="00D271C2">
        <w:rPr>
          <w:spacing w:val="-14"/>
        </w:rPr>
        <w:t xml:space="preserve"> </w:t>
      </w:r>
      <w:r w:rsidR="00D271C2" w:rsidRPr="00D271C2">
        <w:rPr>
          <w:spacing w:val="-3"/>
        </w:rPr>
        <w:t>TMĐT)</w:t>
      </w:r>
    </w:p>
    <w:p w14:paraId="0981D73C" w14:textId="552ACD8C" w:rsidR="00795A94" w:rsidRDefault="001D3D85" w:rsidP="00781326">
      <w:pPr>
        <w:pStyle w:val="Heading2"/>
        <w:numPr>
          <w:ilvl w:val="0"/>
          <w:numId w:val="40"/>
        </w:numPr>
        <w:spacing w:line="360" w:lineRule="auto"/>
        <w:rPr>
          <w:noProof/>
        </w:rPr>
      </w:pPr>
      <w:bookmarkStart w:id="37" w:name="_Toc28993146"/>
      <w:r w:rsidRPr="001D3D85">
        <w:rPr>
          <w:noProof/>
        </w:rPr>
        <w:t>Bản chất, đặc trưng, lợi ích và hạn chế của thương mại điện tử</w:t>
      </w:r>
      <w:bookmarkEnd w:id="37"/>
    </w:p>
    <w:p w14:paraId="532B8B51" w14:textId="3657BAD0" w:rsidR="00A848AF" w:rsidRDefault="00BD47AC" w:rsidP="00781326">
      <w:pPr>
        <w:pStyle w:val="Heading3"/>
        <w:spacing w:line="360" w:lineRule="auto"/>
        <w:ind w:left="900" w:hanging="540"/>
        <w:rPr>
          <w:noProof/>
        </w:rPr>
      </w:pPr>
      <w:bookmarkStart w:id="38" w:name="_Toc28993147"/>
      <w:r>
        <w:rPr>
          <w:noProof/>
        </w:rPr>
        <w:t>2.</w:t>
      </w:r>
      <w:r w:rsidR="0055384A">
        <w:rPr>
          <w:noProof/>
        </w:rPr>
        <w:t>1</w:t>
      </w:r>
      <w:r>
        <w:rPr>
          <w:noProof/>
        </w:rPr>
        <w:t xml:space="preserve">. </w:t>
      </w:r>
      <w:r w:rsidR="00FE2349" w:rsidRPr="00FE2349">
        <w:rPr>
          <w:noProof/>
        </w:rPr>
        <w:t xml:space="preserve">Bản chất của </w:t>
      </w:r>
      <w:r w:rsidR="003E7843">
        <w:rPr>
          <w:noProof/>
        </w:rPr>
        <w:t>t</w:t>
      </w:r>
      <w:r w:rsidR="003E7843" w:rsidRPr="003E7843">
        <w:rPr>
          <w:noProof/>
        </w:rPr>
        <w:t>hương mại điện tử</w:t>
      </w:r>
      <w:bookmarkEnd w:id="38"/>
    </w:p>
    <w:p w14:paraId="6921B591" w14:textId="4CFCE2BB" w:rsidR="00A848AF" w:rsidRPr="00A848AF" w:rsidRDefault="003E7843" w:rsidP="00781326">
      <w:pPr>
        <w:pStyle w:val="ListParagraph"/>
        <w:numPr>
          <w:ilvl w:val="0"/>
          <w:numId w:val="42"/>
        </w:numPr>
        <w:spacing w:line="360" w:lineRule="auto"/>
        <w:ind w:left="0" w:firstLine="360"/>
        <w:rPr>
          <w:noProof/>
          <w:lang w:val="vi-VN"/>
        </w:rPr>
      </w:pPr>
      <w:r w:rsidRPr="003E7843">
        <w:rPr>
          <w:bCs/>
          <w:lang w:val="vi-VN"/>
        </w:rPr>
        <w:t>Thương mại điện tử</w:t>
      </w:r>
      <w:r w:rsidRPr="00A848AF">
        <w:rPr>
          <w:noProof/>
          <w:lang w:val="vi-VN"/>
        </w:rPr>
        <w:t xml:space="preserve"> </w:t>
      </w:r>
      <w:r w:rsidR="00A848AF" w:rsidRPr="00A848AF">
        <w:rPr>
          <w:noProof/>
          <w:lang w:val="vi-VN"/>
        </w:rPr>
        <w:t>gồm toàn bộ các chu trình và các hoạt động kinh doanh của các tổ chức và cá</w:t>
      </w:r>
      <w:r w:rsidR="00A848AF">
        <w:rPr>
          <w:noProof/>
        </w:rPr>
        <w:t xml:space="preserve"> </w:t>
      </w:r>
      <w:r w:rsidR="00A848AF" w:rsidRPr="00A848AF">
        <w:rPr>
          <w:noProof/>
          <w:lang w:val="vi-VN"/>
        </w:rPr>
        <w:t>nhân được thực hiện thông qua các phương tiện điện tử.</w:t>
      </w:r>
    </w:p>
    <w:p w14:paraId="1847FBCD" w14:textId="7E50695D" w:rsidR="0055384A" w:rsidRDefault="003E7843" w:rsidP="00781326">
      <w:pPr>
        <w:pStyle w:val="ListParagraph"/>
        <w:numPr>
          <w:ilvl w:val="0"/>
          <w:numId w:val="42"/>
        </w:numPr>
        <w:spacing w:line="360" w:lineRule="auto"/>
        <w:ind w:left="0" w:firstLine="360"/>
        <w:rPr>
          <w:noProof/>
          <w:lang w:val="vi-VN"/>
        </w:rPr>
      </w:pPr>
      <w:r w:rsidRPr="003E7843">
        <w:rPr>
          <w:bCs/>
          <w:lang w:val="vi-VN"/>
        </w:rPr>
        <w:t>Thương mại điện tử</w:t>
      </w:r>
      <w:r w:rsidRPr="00A848AF">
        <w:rPr>
          <w:noProof/>
          <w:lang w:val="vi-VN"/>
        </w:rPr>
        <w:t xml:space="preserve"> </w:t>
      </w:r>
      <w:r w:rsidR="00A848AF" w:rsidRPr="00A848AF">
        <w:rPr>
          <w:noProof/>
          <w:lang w:val="vi-VN"/>
        </w:rPr>
        <w:t>phải được xây dựng trên một nền tảng vững chắc về cơ sở hạ tầng (bao gồm  cơ sở hạ tầng về kinh tế, công nghệ, pháp lý và nguồn nhân lực).</w:t>
      </w:r>
    </w:p>
    <w:p w14:paraId="4611B0DA" w14:textId="6635FC74" w:rsidR="00FD45AB" w:rsidRPr="003E7843" w:rsidRDefault="0055384A" w:rsidP="00781326">
      <w:pPr>
        <w:pStyle w:val="Heading3"/>
        <w:spacing w:line="360" w:lineRule="auto"/>
        <w:ind w:left="900" w:hanging="540"/>
        <w:rPr>
          <w:b w:val="0"/>
          <w:bCs/>
          <w:i w:val="0"/>
          <w:iCs/>
          <w:noProof/>
          <w:lang w:val="vi-VN"/>
        </w:rPr>
      </w:pPr>
      <w:bookmarkStart w:id="39" w:name="_Toc28993148"/>
      <w:r w:rsidRPr="003E7843">
        <w:rPr>
          <w:noProof/>
          <w:lang w:val="vi-VN"/>
        </w:rPr>
        <w:lastRenderedPageBreak/>
        <w:t>2.2.</w:t>
      </w:r>
      <w:r w:rsidR="008B6DF6" w:rsidRPr="003E7843">
        <w:rPr>
          <w:noProof/>
          <w:lang w:val="vi-VN"/>
        </w:rPr>
        <w:t xml:space="preserve"> Đặc trưng của </w:t>
      </w:r>
      <w:r w:rsidR="003E7843" w:rsidRPr="003E7843">
        <w:rPr>
          <w:noProof/>
          <w:lang w:val="vi-VN"/>
        </w:rPr>
        <w:t>thương mại điện tử</w:t>
      </w:r>
      <w:bookmarkEnd w:id="39"/>
    </w:p>
    <w:p w14:paraId="2D994D58" w14:textId="45BAF8D8" w:rsidR="00FD45AB" w:rsidRPr="00FD45AB" w:rsidRDefault="00FD45AB" w:rsidP="00781326">
      <w:pPr>
        <w:pStyle w:val="ListParagraph"/>
        <w:numPr>
          <w:ilvl w:val="0"/>
          <w:numId w:val="43"/>
        </w:numPr>
        <w:spacing w:line="360" w:lineRule="auto"/>
        <w:ind w:left="0" w:firstLine="360"/>
        <w:rPr>
          <w:noProof/>
          <w:lang w:val="vi-VN"/>
        </w:rPr>
      </w:pPr>
      <w:r w:rsidRPr="00FD45AB">
        <w:rPr>
          <w:noProof/>
          <w:lang w:val="vi-VN"/>
        </w:rPr>
        <w:t xml:space="preserve">Đối với thương mại truyền thống thì mạng lưới thông tin chỉ là phương tiện để trao đổi dữ liệu, còn đối với </w:t>
      </w:r>
      <w:r w:rsidR="003E7843" w:rsidRPr="003E7843">
        <w:rPr>
          <w:bCs/>
          <w:lang w:val="vi-VN"/>
        </w:rPr>
        <w:t>thương mại điện tử</w:t>
      </w:r>
      <w:r w:rsidR="003E7843" w:rsidRPr="00FD45AB">
        <w:rPr>
          <w:noProof/>
          <w:lang w:val="vi-VN"/>
        </w:rPr>
        <w:t xml:space="preserve"> </w:t>
      </w:r>
      <w:r w:rsidRPr="00FD45AB">
        <w:rPr>
          <w:noProof/>
          <w:lang w:val="vi-VN"/>
        </w:rPr>
        <w:t>thì mạng lưới thông tin chính là thị trường.</w:t>
      </w:r>
    </w:p>
    <w:p w14:paraId="23E98750" w14:textId="17FED60C" w:rsidR="00C21FEF" w:rsidRPr="00C21FEF" w:rsidRDefault="00FD45AB" w:rsidP="00781326">
      <w:pPr>
        <w:pStyle w:val="ListParagraph"/>
        <w:numPr>
          <w:ilvl w:val="0"/>
          <w:numId w:val="43"/>
        </w:numPr>
        <w:spacing w:line="360" w:lineRule="auto"/>
        <w:ind w:left="0" w:firstLine="360"/>
        <w:rPr>
          <w:iCs/>
          <w:noProof/>
          <w:lang w:val="vi-VN"/>
        </w:rPr>
      </w:pPr>
      <w:r w:rsidRPr="00FD45AB">
        <w:rPr>
          <w:noProof/>
          <w:lang w:val="vi-VN"/>
        </w:rPr>
        <w:t xml:space="preserve">Các bên tiến hành trong giao dịch trong </w:t>
      </w:r>
      <w:r w:rsidR="003E7843" w:rsidRPr="003E7843">
        <w:rPr>
          <w:bCs/>
          <w:lang w:val="vi-VN"/>
        </w:rPr>
        <w:t>thương mại điện tử</w:t>
      </w:r>
      <w:r w:rsidR="003E7843" w:rsidRPr="00FD45AB">
        <w:rPr>
          <w:noProof/>
          <w:lang w:val="vi-VN"/>
        </w:rPr>
        <w:t xml:space="preserve"> </w:t>
      </w:r>
      <w:r w:rsidRPr="00FD45AB">
        <w:rPr>
          <w:noProof/>
          <w:lang w:val="vi-VN"/>
        </w:rPr>
        <w:t>không tiếp xúc trực tiếp với nhau và</w:t>
      </w:r>
      <w:r w:rsidR="00C21FEF" w:rsidRPr="00C21FEF">
        <w:rPr>
          <w:noProof/>
          <w:lang w:val="vi-VN"/>
        </w:rPr>
        <w:t xml:space="preserve"> không đòi hỏi phải biết nhau từ trước.</w:t>
      </w:r>
    </w:p>
    <w:p w14:paraId="0B048C55" w14:textId="67DDD58C" w:rsidR="00ED4094" w:rsidRPr="00ED4094" w:rsidRDefault="003E7843" w:rsidP="00781326">
      <w:pPr>
        <w:pStyle w:val="ListParagraph"/>
        <w:numPr>
          <w:ilvl w:val="0"/>
          <w:numId w:val="43"/>
        </w:numPr>
        <w:spacing w:line="360" w:lineRule="auto"/>
        <w:ind w:left="0" w:firstLine="360"/>
        <w:rPr>
          <w:noProof/>
          <w:lang w:val="vi-VN"/>
        </w:rPr>
      </w:pPr>
      <w:r w:rsidRPr="003E7843">
        <w:rPr>
          <w:bCs/>
          <w:lang w:val="vi-VN"/>
        </w:rPr>
        <w:t>Thương mại điện tử</w:t>
      </w:r>
      <w:r w:rsidRPr="00ED4094">
        <w:rPr>
          <w:noProof/>
          <w:lang w:val="vi-VN"/>
        </w:rPr>
        <w:t xml:space="preserve"> </w:t>
      </w:r>
      <w:r w:rsidR="00ED4094" w:rsidRPr="00ED4094">
        <w:rPr>
          <w:noProof/>
          <w:lang w:val="vi-VN"/>
        </w:rPr>
        <w:t>được thực hiện trong một thị trường không có biên giới (thống nhất toàn cầu) và nó tác động tới môi trường cạnh tranh toàn  cầu.</w:t>
      </w:r>
    </w:p>
    <w:p w14:paraId="48884EAD" w14:textId="0138FA71" w:rsidR="00ED4094" w:rsidRDefault="00ED4094" w:rsidP="00781326">
      <w:pPr>
        <w:pStyle w:val="ListParagraph"/>
        <w:numPr>
          <w:ilvl w:val="0"/>
          <w:numId w:val="43"/>
        </w:numPr>
        <w:spacing w:line="360" w:lineRule="auto"/>
        <w:ind w:left="0" w:firstLine="360"/>
        <w:rPr>
          <w:noProof/>
          <w:lang w:val="vi-VN"/>
        </w:rPr>
      </w:pPr>
      <w:r w:rsidRPr="00ED4094">
        <w:rPr>
          <w:noProof/>
          <w:lang w:val="vi-VN"/>
        </w:rPr>
        <w:t xml:space="preserve">Trong hoạt động giao dịch </w:t>
      </w:r>
      <w:r w:rsidR="003E7843" w:rsidRPr="003E7843">
        <w:rPr>
          <w:bCs/>
          <w:lang w:val="vi-VN"/>
        </w:rPr>
        <w:t>thương mại điện tử</w:t>
      </w:r>
      <w:r w:rsidR="003E7843" w:rsidRPr="00ED4094">
        <w:rPr>
          <w:noProof/>
          <w:lang w:val="vi-VN"/>
        </w:rPr>
        <w:t xml:space="preserve"> </w:t>
      </w:r>
      <w:r w:rsidRPr="00ED4094">
        <w:rPr>
          <w:noProof/>
          <w:lang w:val="vi-VN"/>
        </w:rPr>
        <w:t>đều có sự tham gia của ít nhất ba chủ thể, trong đó  có một bên không thể thiếu được là người cung cấp dịch vụ mạng, các cơ quan chứng thực.</w:t>
      </w:r>
    </w:p>
    <w:p w14:paraId="4E4C3635" w14:textId="3C75CADE" w:rsidR="004D4A11" w:rsidRPr="004D4A11" w:rsidRDefault="004D4A11" w:rsidP="00781326">
      <w:pPr>
        <w:pStyle w:val="ListParagraph"/>
        <w:numPr>
          <w:ilvl w:val="0"/>
          <w:numId w:val="7"/>
        </w:numPr>
        <w:spacing w:line="360" w:lineRule="auto"/>
        <w:ind w:left="720"/>
        <w:rPr>
          <w:noProof/>
          <w:lang w:val="vi-VN"/>
        </w:rPr>
      </w:pPr>
      <w:r w:rsidRPr="004D4A11">
        <w:rPr>
          <w:noProof/>
          <w:lang w:val="vi-VN"/>
        </w:rPr>
        <w:t xml:space="preserve">Tóm lại, trong </w:t>
      </w:r>
      <w:r w:rsidR="003E7843" w:rsidRPr="003E7843">
        <w:rPr>
          <w:bCs/>
          <w:lang w:val="vi-VN"/>
        </w:rPr>
        <w:t>thương mại điện tử</w:t>
      </w:r>
      <w:r w:rsidR="003E7843" w:rsidRPr="004D4A11">
        <w:rPr>
          <w:noProof/>
          <w:lang w:val="vi-VN"/>
        </w:rPr>
        <w:t xml:space="preserve"> </w:t>
      </w:r>
      <w:r w:rsidRPr="004D4A11">
        <w:rPr>
          <w:noProof/>
          <w:lang w:val="vi-VN"/>
        </w:rPr>
        <w:t xml:space="preserve">bản chất của thông tin không thay đổi. </w:t>
      </w:r>
      <w:r w:rsidR="003E7843" w:rsidRPr="003E7843">
        <w:rPr>
          <w:bCs/>
          <w:lang w:val="vi-VN"/>
        </w:rPr>
        <w:t>Thương mại điện tử</w:t>
      </w:r>
      <w:r w:rsidR="003E7843" w:rsidRPr="004D4A11">
        <w:rPr>
          <w:noProof/>
          <w:lang w:val="vi-VN"/>
        </w:rPr>
        <w:t xml:space="preserve"> </w:t>
      </w:r>
      <w:r w:rsidRPr="004D4A11">
        <w:rPr>
          <w:noProof/>
          <w:lang w:val="vi-VN"/>
        </w:rPr>
        <w:t>chỉ biến đổi cách thức khởi tạo, trao đổi, bảo quản và xử lý thông tin, hoàn toàn không thay  đổi những chức năng cơ bản của thông tin đối với các bên tham gia truyền thống của hợp đồng.</w:t>
      </w:r>
    </w:p>
    <w:p w14:paraId="457A48B3" w14:textId="793F7E14" w:rsidR="009F41EC" w:rsidRDefault="000E5B0D" w:rsidP="00781326">
      <w:pPr>
        <w:pStyle w:val="Heading3"/>
        <w:numPr>
          <w:ilvl w:val="1"/>
          <w:numId w:val="44"/>
        </w:numPr>
        <w:spacing w:line="360" w:lineRule="auto"/>
        <w:ind w:left="900" w:hanging="540"/>
        <w:rPr>
          <w:noProof/>
          <w:lang w:val="vi-VN"/>
        </w:rPr>
      </w:pPr>
      <w:bookmarkStart w:id="40" w:name="_Toc28993149"/>
      <w:r w:rsidRPr="002A5D52">
        <w:rPr>
          <w:noProof/>
          <w:lang w:val="vi-VN"/>
        </w:rPr>
        <w:t xml:space="preserve">Lợi ích và hạn chế của </w:t>
      </w:r>
      <w:r w:rsidR="003E7843" w:rsidRPr="003E7843">
        <w:rPr>
          <w:bCs/>
          <w:lang w:val="vi-VN"/>
        </w:rPr>
        <w:t>thương mại điện tử</w:t>
      </w:r>
      <w:bookmarkEnd w:id="40"/>
    </w:p>
    <w:p w14:paraId="2B182BD8" w14:textId="74A47FFD" w:rsidR="002A5D52" w:rsidRPr="002A5D52" w:rsidRDefault="002A5D52" w:rsidP="00781326">
      <w:pPr>
        <w:pStyle w:val="ListParagraph"/>
        <w:numPr>
          <w:ilvl w:val="0"/>
          <w:numId w:val="16"/>
        </w:numPr>
        <w:spacing w:line="360" w:lineRule="auto"/>
        <w:rPr>
          <w:b/>
          <w:bCs/>
          <w:lang w:val="vi-VN"/>
        </w:rPr>
      </w:pPr>
      <w:r w:rsidRPr="002A5D52">
        <w:rPr>
          <w:b/>
          <w:bCs/>
          <w:lang w:val="vi-VN"/>
        </w:rPr>
        <w:t>Lợi ích:</w:t>
      </w:r>
    </w:p>
    <w:p w14:paraId="5956B5F7" w14:textId="31384FBE" w:rsidR="002A5D52" w:rsidRPr="002A5D52" w:rsidRDefault="002A5D52" w:rsidP="00781326">
      <w:pPr>
        <w:pStyle w:val="ListParagraph"/>
        <w:numPr>
          <w:ilvl w:val="0"/>
          <w:numId w:val="45"/>
        </w:numPr>
        <w:spacing w:line="360" w:lineRule="auto"/>
        <w:ind w:left="0" w:firstLine="360"/>
        <w:rPr>
          <w:lang w:val="vi-VN"/>
        </w:rPr>
      </w:pPr>
      <w:r w:rsidRPr="00BC426D">
        <w:rPr>
          <w:b/>
          <w:bCs/>
          <w:lang w:val="vi-VN"/>
        </w:rPr>
        <w:t>Quảng bá thông tin và tiếp thị trong thị trường toàn cầu với chi phí thấp:</w:t>
      </w:r>
      <w:r w:rsidRPr="002A5D52">
        <w:rPr>
          <w:lang w:val="vi-VN"/>
        </w:rPr>
        <w:t xml:space="preserve"> bất cứ doanh nghiệp nào cũng có thể thiết lập website một cách dễ dàng bằng một số tiền tương đối nhỏ (khoảng 480.000đ  cho  việc  thuê  tên  miền/1  năm,  và  khoảng &gt;1.000.000đ  cho việc thuê không gian máy chủ/1 năm). Nếu doanh nghiệp không thể tự thiết kế website thì có thể nhờ các công ty, dịch vụ thiết kế web với giá từ 3 triệu - 5 triệu đồng tùy theo số trang và chức năng của website. Như vậy, với khoảng &lt; 5 triệu đồng cho 1 năm, doanh nghiệp sẽ có một website thương mại xuất hiện trên mạng Internet, nơi  mà mọi người  trên thế giới đều có thể truy cập và đọc  được  các thông tin trên website của họ. Tuy nhiên, doanh nghiệp cần phải đầu tư công sức cho việc quảng bá, giới thiệu, đăng ký website với các công cụ tìm kiếm để khách hàng dễ dàng tìm thấy website của doanh nghiệp trong hàng tỷ trang web hiện có.</w:t>
      </w:r>
    </w:p>
    <w:p w14:paraId="6E8F9CEB" w14:textId="40060D93" w:rsidR="002A5D52" w:rsidRPr="002A5D52" w:rsidRDefault="002A5D52" w:rsidP="00781326">
      <w:pPr>
        <w:pStyle w:val="ListParagraph"/>
        <w:numPr>
          <w:ilvl w:val="0"/>
          <w:numId w:val="45"/>
        </w:numPr>
        <w:spacing w:line="360" w:lineRule="auto"/>
        <w:ind w:left="0" w:firstLine="360"/>
        <w:rPr>
          <w:lang w:val="vi-VN"/>
        </w:rPr>
      </w:pPr>
      <w:r w:rsidRPr="00BC426D">
        <w:rPr>
          <w:b/>
          <w:bCs/>
          <w:lang w:val="vi-VN"/>
        </w:rPr>
        <w:t>Cung cấp dịch vụ tốt hơn cho khách hàng:</w:t>
      </w:r>
      <w:r w:rsidRPr="002A5D52">
        <w:rPr>
          <w:lang w:val="vi-VN"/>
        </w:rPr>
        <w:t xml:space="preserve"> tạo cơ hội tiếp xúc trực tiếp với khách hàng, ghi nhận phản ánh, thắc mắc của khách hàng một cách nhanh chóng, tiện lợi, từ đó nắm bắt tốt hơn nhu cầu và nguyện vọng của họ, giúp cải tiến chất lượng sản phẩm, dịch vụ… làm tăng sự hài lòng của khách hàng.</w:t>
      </w:r>
    </w:p>
    <w:p w14:paraId="2CAC591F" w14:textId="56BD86A5" w:rsidR="002A5D52" w:rsidRDefault="002A5D52" w:rsidP="00781326">
      <w:pPr>
        <w:pStyle w:val="ListParagraph"/>
        <w:numPr>
          <w:ilvl w:val="0"/>
          <w:numId w:val="45"/>
        </w:numPr>
        <w:spacing w:line="360" w:lineRule="auto"/>
        <w:ind w:left="0" w:firstLine="360"/>
        <w:rPr>
          <w:lang w:val="vi-VN"/>
        </w:rPr>
      </w:pPr>
      <w:r w:rsidRPr="00BC426D">
        <w:rPr>
          <w:b/>
          <w:bCs/>
          <w:lang w:val="vi-VN"/>
        </w:rPr>
        <w:lastRenderedPageBreak/>
        <w:t>Tăng doanh thu và giảm chi phí:</w:t>
      </w:r>
      <w:r w:rsidRPr="002A5D52">
        <w:rPr>
          <w:lang w:val="vi-VN"/>
        </w:rPr>
        <w:t xml:space="preserve"> </w:t>
      </w:r>
      <w:r w:rsidR="003E7843" w:rsidRPr="003E7843">
        <w:rPr>
          <w:lang w:val="vi-VN"/>
        </w:rPr>
        <w:t>T</w:t>
      </w:r>
      <w:r w:rsidR="003E7843" w:rsidRPr="003E7843">
        <w:rPr>
          <w:bCs/>
          <w:lang w:val="vi-VN"/>
        </w:rPr>
        <w:t>hương mại điện tử</w:t>
      </w:r>
      <w:r w:rsidR="003E7843" w:rsidRPr="002A5D52">
        <w:rPr>
          <w:lang w:val="vi-VN"/>
        </w:rPr>
        <w:t xml:space="preserve"> </w:t>
      </w:r>
      <w:r w:rsidRPr="002A5D52">
        <w:rPr>
          <w:lang w:val="vi-VN"/>
        </w:rPr>
        <w:t>giúp doanh nghiệp tiếp cận được với thị trường thế giới, tăng lượng khách hàng. Hơn nữa,  việc tự động hóa  tiến trình kinh  doanh, giúp tăng hiệu quả hoạt động, giảm thời gian xử lý đơn hàng, đáp ứng kịp thời  nhu cầu khách hàng, cải tiến dây chuyền cung ứng... giúp tăng doanh thu  và  giảm chi  phí hoạt động.</w:t>
      </w:r>
    </w:p>
    <w:p w14:paraId="0D601A9F" w14:textId="2CCFB249" w:rsidR="00461FAE" w:rsidRDefault="00461FAE" w:rsidP="00781326">
      <w:pPr>
        <w:pStyle w:val="ListParagraph"/>
        <w:widowControl w:val="0"/>
        <w:numPr>
          <w:ilvl w:val="0"/>
          <w:numId w:val="45"/>
        </w:numPr>
        <w:spacing w:before="51" w:after="0" w:line="360" w:lineRule="auto"/>
        <w:ind w:left="0" w:right="149" w:firstLine="360"/>
        <w:contextualSpacing w:val="0"/>
        <w:rPr>
          <w:lang w:val="vi-VN"/>
        </w:rPr>
      </w:pPr>
      <w:r w:rsidRPr="00461FAE">
        <w:rPr>
          <w:b/>
          <w:spacing w:val="4"/>
          <w:lang w:val="vi-VN"/>
        </w:rPr>
        <w:t xml:space="preserve">Tạo </w:t>
      </w:r>
      <w:r w:rsidRPr="00461FAE">
        <w:rPr>
          <w:b/>
          <w:lang w:val="vi-VN"/>
        </w:rPr>
        <w:t xml:space="preserve">lợi </w:t>
      </w:r>
      <w:r w:rsidRPr="00461FAE">
        <w:rPr>
          <w:b/>
          <w:spacing w:val="2"/>
          <w:lang w:val="vi-VN"/>
        </w:rPr>
        <w:t xml:space="preserve">thế </w:t>
      </w:r>
      <w:r w:rsidRPr="00461FAE">
        <w:rPr>
          <w:b/>
          <w:spacing w:val="3"/>
          <w:lang w:val="vi-VN"/>
        </w:rPr>
        <w:t xml:space="preserve">cạnh tranh: </w:t>
      </w:r>
      <w:r w:rsidRPr="00461FAE">
        <w:rPr>
          <w:lang w:val="vi-VN"/>
        </w:rPr>
        <w:t xml:space="preserve">trong thời đại </w:t>
      </w:r>
      <w:r w:rsidRPr="00461FAE">
        <w:rPr>
          <w:spacing w:val="2"/>
          <w:lang w:val="vi-VN"/>
        </w:rPr>
        <w:t xml:space="preserve">công </w:t>
      </w:r>
      <w:r w:rsidRPr="00461FAE">
        <w:rPr>
          <w:lang w:val="vi-VN"/>
        </w:rPr>
        <w:t xml:space="preserve">nghệ và Internet, các doanh nghiệp nắm bắt kịp thời sự phát triển của công nghệ </w:t>
      </w:r>
      <w:r w:rsidRPr="00461FAE">
        <w:rPr>
          <w:spacing w:val="-3"/>
          <w:lang w:val="vi-VN"/>
        </w:rPr>
        <w:t xml:space="preserve">và </w:t>
      </w:r>
      <w:r w:rsidRPr="00461FAE">
        <w:rPr>
          <w:lang w:val="vi-VN"/>
        </w:rPr>
        <w:t xml:space="preserve">ứng dụng vào hoạt động kinh doanh sẽ tạo được lợi thế cạnh tranh trước các đối thủ. </w:t>
      </w:r>
      <w:r w:rsidRPr="00461FAE">
        <w:rPr>
          <w:spacing w:val="-3"/>
          <w:lang w:val="vi-VN"/>
        </w:rPr>
        <w:t xml:space="preserve">Ta </w:t>
      </w:r>
      <w:r w:rsidRPr="00461FAE">
        <w:rPr>
          <w:lang w:val="vi-VN"/>
        </w:rPr>
        <w:t xml:space="preserve">nhận thấy, khi một doanh nghiệp áp dụng </w:t>
      </w:r>
      <w:r w:rsidR="003E7843" w:rsidRPr="003E7843">
        <w:rPr>
          <w:bCs/>
          <w:lang w:val="vi-VN"/>
        </w:rPr>
        <w:t>thương mại điện tử</w:t>
      </w:r>
      <w:r w:rsidR="003E7843" w:rsidRPr="00461FAE">
        <w:rPr>
          <w:lang w:val="vi-VN"/>
        </w:rPr>
        <w:t xml:space="preserve"> </w:t>
      </w:r>
      <w:r w:rsidRPr="00461FAE">
        <w:rPr>
          <w:lang w:val="vi-VN"/>
        </w:rPr>
        <w:t xml:space="preserve">thì các doanh nghiệp khác cũng áp dụng, </w:t>
      </w:r>
      <w:r w:rsidRPr="00461FAE">
        <w:rPr>
          <w:spacing w:val="-3"/>
          <w:lang w:val="vi-VN"/>
        </w:rPr>
        <w:t xml:space="preserve">vì </w:t>
      </w:r>
      <w:r w:rsidRPr="00461FAE">
        <w:rPr>
          <w:lang w:val="vi-VN"/>
        </w:rPr>
        <w:t xml:space="preserve">vậy, doanh nghiệp phải tạo được sự khác biệt cho mình dựa vào công nghệ mới, </w:t>
      </w:r>
      <w:r w:rsidRPr="00461FAE">
        <w:rPr>
          <w:spacing w:val="-4"/>
          <w:lang w:val="vi-VN"/>
        </w:rPr>
        <w:t xml:space="preserve">thể </w:t>
      </w:r>
      <w:r w:rsidRPr="00461FAE">
        <w:rPr>
          <w:lang w:val="vi-VN"/>
        </w:rPr>
        <w:t xml:space="preserve">hiện ở sự tiện lợi, nhanh chóng, mỹ thuật </w:t>
      </w:r>
      <w:r w:rsidRPr="00461FAE">
        <w:rPr>
          <w:spacing w:val="-3"/>
          <w:lang w:val="vi-VN"/>
        </w:rPr>
        <w:t>và</w:t>
      </w:r>
      <w:r w:rsidRPr="00461FAE">
        <w:rPr>
          <w:spacing w:val="-6"/>
          <w:lang w:val="vi-VN"/>
        </w:rPr>
        <w:t xml:space="preserve"> </w:t>
      </w:r>
      <w:r w:rsidRPr="00461FAE">
        <w:rPr>
          <w:lang w:val="vi-VN"/>
        </w:rPr>
        <w:t>hiệu</w:t>
      </w:r>
      <w:r w:rsidRPr="00461FAE">
        <w:rPr>
          <w:spacing w:val="-6"/>
          <w:lang w:val="vi-VN"/>
        </w:rPr>
        <w:t xml:space="preserve"> </w:t>
      </w:r>
      <w:r w:rsidRPr="00461FAE">
        <w:rPr>
          <w:lang w:val="vi-VN"/>
        </w:rPr>
        <w:t>quả</w:t>
      </w:r>
      <w:r w:rsidRPr="00461FAE">
        <w:rPr>
          <w:spacing w:val="-5"/>
          <w:lang w:val="vi-VN"/>
        </w:rPr>
        <w:t xml:space="preserve"> </w:t>
      </w:r>
      <w:r w:rsidRPr="00461FAE">
        <w:rPr>
          <w:lang w:val="vi-VN"/>
        </w:rPr>
        <w:t>của</w:t>
      </w:r>
      <w:r w:rsidRPr="00461FAE">
        <w:rPr>
          <w:spacing w:val="-9"/>
          <w:lang w:val="vi-VN"/>
        </w:rPr>
        <w:t xml:space="preserve"> </w:t>
      </w:r>
      <w:r w:rsidRPr="00461FAE">
        <w:rPr>
          <w:lang w:val="vi-VN"/>
        </w:rPr>
        <w:t>website</w:t>
      </w:r>
      <w:r w:rsidRPr="00461FAE">
        <w:rPr>
          <w:spacing w:val="-10"/>
          <w:lang w:val="vi-VN"/>
        </w:rPr>
        <w:t xml:space="preserve"> </w:t>
      </w:r>
      <w:r w:rsidR="003E7843" w:rsidRPr="003E7843">
        <w:rPr>
          <w:bCs/>
          <w:lang w:val="vi-VN"/>
        </w:rPr>
        <w:t>thương mại điện tử</w:t>
      </w:r>
      <w:r w:rsidR="003E7843" w:rsidRPr="00461FAE">
        <w:rPr>
          <w:spacing w:val="-3"/>
          <w:lang w:val="vi-VN"/>
        </w:rPr>
        <w:t xml:space="preserve"> </w:t>
      </w:r>
      <w:r w:rsidRPr="00461FAE">
        <w:rPr>
          <w:spacing w:val="-3"/>
          <w:lang w:val="vi-VN"/>
        </w:rPr>
        <w:t>và</w:t>
      </w:r>
      <w:r w:rsidRPr="00461FAE">
        <w:rPr>
          <w:spacing w:val="-6"/>
          <w:lang w:val="vi-VN"/>
        </w:rPr>
        <w:t xml:space="preserve"> </w:t>
      </w:r>
      <w:r w:rsidRPr="00461FAE">
        <w:rPr>
          <w:lang w:val="vi-VN"/>
        </w:rPr>
        <w:t>phương</w:t>
      </w:r>
      <w:r w:rsidRPr="00461FAE">
        <w:rPr>
          <w:spacing w:val="-10"/>
          <w:lang w:val="vi-VN"/>
        </w:rPr>
        <w:t xml:space="preserve"> </w:t>
      </w:r>
      <w:r w:rsidRPr="00461FAE">
        <w:rPr>
          <w:lang w:val="vi-VN"/>
        </w:rPr>
        <w:t>thức</w:t>
      </w:r>
      <w:r w:rsidRPr="00461FAE">
        <w:rPr>
          <w:spacing w:val="-6"/>
          <w:lang w:val="vi-VN"/>
        </w:rPr>
        <w:t xml:space="preserve"> </w:t>
      </w:r>
      <w:r w:rsidRPr="00461FAE">
        <w:rPr>
          <w:lang w:val="vi-VN"/>
        </w:rPr>
        <w:t>kinh</w:t>
      </w:r>
      <w:r w:rsidRPr="00461FAE">
        <w:rPr>
          <w:spacing w:val="-6"/>
          <w:lang w:val="vi-VN"/>
        </w:rPr>
        <w:t xml:space="preserve"> </w:t>
      </w:r>
      <w:r w:rsidRPr="00461FAE">
        <w:rPr>
          <w:lang w:val="vi-VN"/>
        </w:rPr>
        <w:t>doanh.</w:t>
      </w:r>
    </w:p>
    <w:p w14:paraId="7A05B2A5" w14:textId="3E649839" w:rsidR="009A5D4F" w:rsidRPr="009A5D4F" w:rsidRDefault="009A5D4F" w:rsidP="00781326">
      <w:pPr>
        <w:pStyle w:val="BodyText"/>
        <w:spacing w:line="360" w:lineRule="auto"/>
        <w:ind w:firstLine="360"/>
        <w:jc w:val="both"/>
        <w:rPr>
          <w:rFonts w:ascii="Times New Roman" w:hAnsi="Times New Roman"/>
          <w:b w:val="0"/>
          <w:bCs/>
          <w:sz w:val="26"/>
          <w:szCs w:val="26"/>
          <w:lang w:val="vi-VN"/>
        </w:rPr>
      </w:pPr>
      <w:r w:rsidRPr="009A5D4F">
        <w:rPr>
          <w:rFonts w:ascii="Times New Roman" w:hAnsi="Times New Roman"/>
          <w:b w:val="0"/>
          <w:bCs/>
          <w:sz w:val="26"/>
          <w:szCs w:val="26"/>
          <w:lang w:val="vi-VN"/>
        </w:rPr>
        <w:t xml:space="preserve">Chúng ta có thể phân loại lợi ích của </w:t>
      </w:r>
      <w:r w:rsidR="003E7843" w:rsidRPr="003E7843">
        <w:rPr>
          <w:rFonts w:ascii="Times New Roman" w:hAnsi="Times New Roman"/>
          <w:b w:val="0"/>
          <w:bCs/>
          <w:sz w:val="26"/>
          <w:szCs w:val="26"/>
          <w:lang w:val="vi-VN"/>
        </w:rPr>
        <w:t xml:space="preserve">thương mại điện tử </w:t>
      </w:r>
      <w:r w:rsidRPr="009A5D4F">
        <w:rPr>
          <w:rFonts w:ascii="Times New Roman" w:hAnsi="Times New Roman"/>
          <w:b w:val="0"/>
          <w:bCs/>
          <w:sz w:val="26"/>
          <w:szCs w:val="26"/>
          <w:lang w:val="vi-VN"/>
        </w:rPr>
        <w:t>với các nhóm đối tượng:</w:t>
      </w:r>
    </w:p>
    <w:p w14:paraId="32973CDA" w14:textId="6E75834C" w:rsidR="00526C55" w:rsidRPr="00526C55" w:rsidRDefault="00526C55" w:rsidP="00781326">
      <w:pPr>
        <w:pStyle w:val="Heading4"/>
        <w:numPr>
          <w:ilvl w:val="2"/>
          <w:numId w:val="44"/>
        </w:numPr>
        <w:spacing w:line="360" w:lineRule="auto"/>
        <w:ind w:left="1080"/>
        <w:rPr>
          <w:lang w:val="vi-VN"/>
        </w:rPr>
      </w:pPr>
      <w:r w:rsidRPr="00526C55">
        <w:rPr>
          <w:lang w:val="vi-VN"/>
        </w:rPr>
        <w:t>Lợi ích đối với các tổ chức:</w:t>
      </w:r>
    </w:p>
    <w:p w14:paraId="6F06506F" w14:textId="77777777" w:rsidR="00526C55" w:rsidRPr="00423D57" w:rsidRDefault="00526C55" w:rsidP="00781326">
      <w:pPr>
        <w:pStyle w:val="ListParagraph"/>
        <w:widowControl w:val="0"/>
        <w:numPr>
          <w:ilvl w:val="0"/>
          <w:numId w:val="46"/>
        </w:numPr>
        <w:tabs>
          <w:tab w:val="left" w:pos="1033"/>
        </w:tabs>
        <w:spacing w:before="63" w:after="0" w:line="360" w:lineRule="auto"/>
        <w:ind w:right="156"/>
        <w:rPr>
          <w:rFonts w:cs="Times New Roman"/>
          <w:szCs w:val="26"/>
          <w:lang w:val="vi-VN"/>
        </w:rPr>
      </w:pPr>
      <w:r w:rsidRPr="00423D57">
        <w:rPr>
          <w:rFonts w:cs="Times New Roman"/>
          <w:b/>
          <w:szCs w:val="26"/>
          <w:lang w:val="vi-VN"/>
        </w:rPr>
        <w:t xml:space="preserve">Mở rộng thị trường: </w:t>
      </w:r>
      <w:r w:rsidRPr="00423D57">
        <w:rPr>
          <w:rFonts w:cs="Times New Roman"/>
          <w:szCs w:val="26"/>
          <w:lang w:val="vi-VN"/>
        </w:rPr>
        <w:t xml:space="preserve">Với chi phí đầu </w:t>
      </w:r>
      <w:r w:rsidRPr="00423D57">
        <w:rPr>
          <w:rFonts w:cs="Times New Roman"/>
          <w:spacing w:val="4"/>
          <w:szCs w:val="26"/>
          <w:lang w:val="vi-VN"/>
        </w:rPr>
        <w:t xml:space="preserve">tư </w:t>
      </w:r>
      <w:r w:rsidRPr="00423D57">
        <w:rPr>
          <w:rFonts w:cs="Times New Roman"/>
          <w:szCs w:val="26"/>
          <w:lang w:val="vi-VN"/>
        </w:rPr>
        <w:t xml:space="preserve">nhỏ hơn nhiều so với thương mại truyền thống, các công ty có </w:t>
      </w:r>
      <w:r w:rsidRPr="00423D57">
        <w:rPr>
          <w:rFonts w:cs="Times New Roman"/>
          <w:spacing w:val="3"/>
          <w:szCs w:val="26"/>
          <w:lang w:val="vi-VN"/>
        </w:rPr>
        <w:t xml:space="preserve">thể </w:t>
      </w:r>
      <w:r w:rsidRPr="00423D57">
        <w:rPr>
          <w:rFonts w:cs="Times New Roman"/>
          <w:spacing w:val="-3"/>
          <w:szCs w:val="26"/>
          <w:lang w:val="vi-VN"/>
        </w:rPr>
        <w:t xml:space="preserve">mở </w:t>
      </w:r>
      <w:r w:rsidRPr="00423D57">
        <w:rPr>
          <w:rFonts w:cs="Times New Roman"/>
          <w:szCs w:val="26"/>
          <w:lang w:val="vi-VN"/>
        </w:rPr>
        <w:t xml:space="preserve">rộng thị trường, tìm kiếm, tiếp cận người cung cấp, khách hàng </w:t>
      </w:r>
      <w:r w:rsidRPr="00423D57">
        <w:rPr>
          <w:rFonts w:cs="Times New Roman"/>
          <w:spacing w:val="-3"/>
          <w:szCs w:val="26"/>
          <w:lang w:val="vi-VN"/>
        </w:rPr>
        <w:t xml:space="preserve">và </w:t>
      </w:r>
      <w:r w:rsidRPr="00423D57">
        <w:rPr>
          <w:rFonts w:cs="Times New Roman"/>
          <w:szCs w:val="26"/>
          <w:lang w:val="vi-VN"/>
        </w:rPr>
        <w:t xml:space="preserve">đối tác trên khắp thế giới. Việc </w:t>
      </w:r>
      <w:r w:rsidRPr="00423D57">
        <w:rPr>
          <w:rFonts w:cs="Times New Roman"/>
          <w:spacing w:val="-3"/>
          <w:szCs w:val="26"/>
          <w:lang w:val="vi-VN"/>
        </w:rPr>
        <w:t xml:space="preserve">mở </w:t>
      </w:r>
      <w:r w:rsidRPr="00423D57">
        <w:rPr>
          <w:rFonts w:cs="Times New Roman"/>
          <w:szCs w:val="26"/>
          <w:lang w:val="vi-VN"/>
        </w:rPr>
        <w:t xml:space="preserve">rộng mạng </w:t>
      </w:r>
      <w:r w:rsidRPr="00423D57">
        <w:rPr>
          <w:rFonts w:cs="Times New Roman"/>
          <w:spacing w:val="2"/>
          <w:szCs w:val="26"/>
          <w:lang w:val="vi-VN"/>
        </w:rPr>
        <w:t xml:space="preserve">lưới </w:t>
      </w:r>
      <w:r w:rsidRPr="00423D57">
        <w:rPr>
          <w:rFonts w:cs="Times New Roman"/>
          <w:szCs w:val="26"/>
          <w:lang w:val="vi-VN"/>
        </w:rPr>
        <w:t xml:space="preserve">nhà cung cấp, khách hàng cũng cho phép các tổ chức có thể </w:t>
      </w:r>
      <w:r w:rsidRPr="00423D57">
        <w:rPr>
          <w:rFonts w:cs="Times New Roman"/>
          <w:spacing w:val="-3"/>
          <w:szCs w:val="26"/>
          <w:lang w:val="vi-VN"/>
        </w:rPr>
        <w:t xml:space="preserve">mua </w:t>
      </w:r>
      <w:r w:rsidRPr="00423D57">
        <w:rPr>
          <w:rFonts w:cs="Times New Roman"/>
          <w:szCs w:val="26"/>
          <w:lang w:val="vi-VN"/>
        </w:rPr>
        <w:t xml:space="preserve">với giá thấp </w:t>
      </w:r>
      <w:r w:rsidRPr="00423D57">
        <w:rPr>
          <w:rFonts w:cs="Times New Roman"/>
          <w:spacing w:val="2"/>
          <w:szCs w:val="26"/>
          <w:lang w:val="vi-VN"/>
        </w:rPr>
        <w:t xml:space="preserve">hơn </w:t>
      </w:r>
      <w:r w:rsidRPr="00423D57">
        <w:rPr>
          <w:rFonts w:cs="Times New Roman"/>
          <w:spacing w:val="-3"/>
          <w:szCs w:val="26"/>
          <w:lang w:val="vi-VN"/>
        </w:rPr>
        <w:t xml:space="preserve">và </w:t>
      </w:r>
      <w:r w:rsidRPr="00423D57">
        <w:rPr>
          <w:rFonts w:cs="Times New Roman"/>
          <w:szCs w:val="26"/>
          <w:lang w:val="vi-VN"/>
        </w:rPr>
        <w:t>bán được nhiều sản phẩm</w:t>
      </w:r>
      <w:r w:rsidRPr="00423D57">
        <w:rPr>
          <w:rFonts w:cs="Times New Roman"/>
          <w:spacing w:val="-11"/>
          <w:szCs w:val="26"/>
          <w:lang w:val="vi-VN"/>
        </w:rPr>
        <w:t xml:space="preserve"> </w:t>
      </w:r>
      <w:r w:rsidRPr="00423D57">
        <w:rPr>
          <w:rFonts w:cs="Times New Roman"/>
          <w:szCs w:val="26"/>
          <w:lang w:val="vi-VN"/>
        </w:rPr>
        <w:t>hơn.</w:t>
      </w:r>
    </w:p>
    <w:p w14:paraId="03F42D59" w14:textId="77777777" w:rsidR="00423D57" w:rsidRPr="00423D57" w:rsidRDefault="00526C55" w:rsidP="00781326">
      <w:pPr>
        <w:pStyle w:val="ListParagraph"/>
        <w:widowControl w:val="0"/>
        <w:numPr>
          <w:ilvl w:val="0"/>
          <w:numId w:val="46"/>
        </w:numPr>
        <w:tabs>
          <w:tab w:val="left" w:pos="1038"/>
        </w:tabs>
        <w:spacing w:before="3" w:after="0" w:line="360" w:lineRule="auto"/>
        <w:rPr>
          <w:rFonts w:cs="Times New Roman"/>
          <w:szCs w:val="26"/>
          <w:lang w:val="vi-VN"/>
        </w:rPr>
      </w:pPr>
      <w:r w:rsidRPr="00423D57">
        <w:rPr>
          <w:rFonts w:cs="Times New Roman"/>
          <w:b/>
          <w:szCs w:val="26"/>
          <w:lang w:val="vi-VN"/>
        </w:rPr>
        <w:t xml:space="preserve">Giảm chi </w:t>
      </w:r>
      <w:r w:rsidRPr="00423D57">
        <w:rPr>
          <w:rFonts w:cs="Times New Roman"/>
          <w:b/>
          <w:spacing w:val="-3"/>
          <w:szCs w:val="26"/>
          <w:lang w:val="vi-VN"/>
        </w:rPr>
        <w:t xml:space="preserve">phí </w:t>
      </w:r>
      <w:r w:rsidRPr="00423D57">
        <w:rPr>
          <w:rFonts w:cs="Times New Roman"/>
          <w:b/>
          <w:szCs w:val="26"/>
          <w:lang w:val="vi-VN"/>
        </w:rPr>
        <w:t xml:space="preserve">sản xuất: </w:t>
      </w:r>
      <w:r w:rsidRPr="00423D57">
        <w:rPr>
          <w:rFonts w:cs="Times New Roman"/>
          <w:szCs w:val="26"/>
          <w:lang w:val="vi-VN"/>
        </w:rPr>
        <w:t>Giảm chi phí giấy tờ, giảm chi phí chia sẻ thông tin, chi</w:t>
      </w:r>
      <w:r w:rsidR="00423D57" w:rsidRPr="00423D57">
        <w:rPr>
          <w:rFonts w:cs="Times New Roman"/>
          <w:szCs w:val="26"/>
          <w:lang w:val="vi-VN"/>
        </w:rPr>
        <w:t xml:space="preserve"> </w:t>
      </w:r>
      <w:r w:rsidRPr="00423D57">
        <w:rPr>
          <w:rFonts w:cs="Times New Roman"/>
          <w:szCs w:val="26"/>
          <w:lang w:val="vi-VN"/>
        </w:rPr>
        <w:t>phí in ấn, gửi văn bản truyền thống.</w:t>
      </w:r>
    </w:p>
    <w:p w14:paraId="1CF21A9B" w14:textId="77777777" w:rsidR="00423D57" w:rsidRPr="00423D57" w:rsidRDefault="00526C55" w:rsidP="00781326">
      <w:pPr>
        <w:pStyle w:val="ListParagraph"/>
        <w:widowControl w:val="0"/>
        <w:numPr>
          <w:ilvl w:val="0"/>
          <w:numId w:val="46"/>
        </w:numPr>
        <w:tabs>
          <w:tab w:val="left" w:pos="1047"/>
        </w:tabs>
        <w:spacing w:before="3" w:after="0" w:line="360" w:lineRule="auto"/>
        <w:rPr>
          <w:rFonts w:cs="Times New Roman"/>
          <w:szCs w:val="26"/>
          <w:lang w:val="vi-VN"/>
        </w:rPr>
      </w:pPr>
      <w:r w:rsidRPr="00423D57">
        <w:rPr>
          <w:rFonts w:cs="Times New Roman"/>
          <w:b/>
          <w:szCs w:val="26"/>
          <w:lang w:val="vi-VN"/>
        </w:rPr>
        <w:t xml:space="preserve">Cải thiện hệ thống phân phối: </w:t>
      </w:r>
      <w:r w:rsidRPr="00423D57">
        <w:rPr>
          <w:rFonts w:cs="Times New Roman"/>
          <w:szCs w:val="26"/>
          <w:lang w:val="vi-VN"/>
        </w:rPr>
        <w:t>Giảm lượng hàng lưu kho và độ trễ trong phân phối hàng. Hệ thống cửa hàng giới thiệu sản phẩm được thay thế hoặc hỗ trợ bởi các showroom trên mạng.</w:t>
      </w:r>
    </w:p>
    <w:p w14:paraId="6BA126DC" w14:textId="77777777" w:rsidR="00423D57" w:rsidRPr="00423D57" w:rsidRDefault="00526C55" w:rsidP="00781326">
      <w:pPr>
        <w:pStyle w:val="ListParagraph"/>
        <w:widowControl w:val="0"/>
        <w:numPr>
          <w:ilvl w:val="0"/>
          <w:numId w:val="46"/>
        </w:numPr>
        <w:tabs>
          <w:tab w:val="left" w:pos="1038"/>
        </w:tabs>
        <w:spacing w:before="3" w:after="0" w:line="360" w:lineRule="auto"/>
        <w:rPr>
          <w:rFonts w:cs="Times New Roman"/>
          <w:szCs w:val="26"/>
          <w:lang w:val="vi-VN"/>
        </w:rPr>
      </w:pPr>
      <w:r w:rsidRPr="00423D57">
        <w:rPr>
          <w:rFonts w:cs="Times New Roman"/>
          <w:b/>
          <w:szCs w:val="26"/>
          <w:lang w:val="vi-VN"/>
        </w:rPr>
        <w:t xml:space="preserve">Vượt giới hạn về thời gian: </w:t>
      </w:r>
      <w:r w:rsidRPr="00423D57">
        <w:rPr>
          <w:rFonts w:cs="Times New Roman"/>
          <w:szCs w:val="26"/>
          <w:lang w:val="vi-VN"/>
        </w:rPr>
        <w:t>Việc tự động hóa các giao dịch thông qua Web và Internet giúp hoạt động kinh doanh được thực hiện 24/7/365 mà không mất thêm nhiều chi</w:t>
      </w:r>
      <w:r w:rsidRPr="00423D57">
        <w:rPr>
          <w:rFonts w:cs="Times New Roman"/>
          <w:spacing w:val="-7"/>
          <w:szCs w:val="26"/>
          <w:lang w:val="vi-VN"/>
        </w:rPr>
        <w:t xml:space="preserve"> </w:t>
      </w:r>
      <w:r w:rsidRPr="00423D57">
        <w:rPr>
          <w:rFonts w:cs="Times New Roman"/>
          <w:szCs w:val="26"/>
          <w:lang w:val="vi-VN"/>
        </w:rPr>
        <w:t>phí.</w:t>
      </w:r>
    </w:p>
    <w:p w14:paraId="4E4BFD0B" w14:textId="77777777" w:rsidR="00423D57" w:rsidRPr="00423D57" w:rsidRDefault="00526C55" w:rsidP="00781326">
      <w:pPr>
        <w:pStyle w:val="ListParagraph"/>
        <w:widowControl w:val="0"/>
        <w:numPr>
          <w:ilvl w:val="0"/>
          <w:numId w:val="46"/>
        </w:numPr>
        <w:tabs>
          <w:tab w:val="left" w:pos="1038"/>
        </w:tabs>
        <w:spacing w:before="3" w:after="0" w:line="360" w:lineRule="auto"/>
        <w:rPr>
          <w:rFonts w:cs="Times New Roman"/>
          <w:szCs w:val="26"/>
          <w:lang w:val="vi-VN"/>
        </w:rPr>
      </w:pPr>
      <w:r w:rsidRPr="00423D57">
        <w:rPr>
          <w:rFonts w:cs="Times New Roman"/>
          <w:b/>
          <w:szCs w:val="26"/>
          <w:lang w:val="vi-VN"/>
        </w:rPr>
        <w:t xml:space="preserve">Sản xuất hàng theo yêu cầu: </w:t>
      </w:r>
      <w:r w:rsidRPr="00423D57">
        <w:rPr>
          <w:rFonts w:cs="Times New Roman"/>
          <w:szCs w:val="26"/>
          <w:lang w:val="vi-VN"/>
        </w:rPr>
        <w:t xml:space="preserve">Còn được biết đến dưới tên gọi “Chiến lược kéo”, lôi kéo khách hàng đến với doanh nghiệp bằng khả năng đáp ứng </w:t>
      </w:r>
      <w:r w:rsidRPr="00423D57">
        <w:rPr>
          <w:rFonts w:cs="Times New Roman"/>
          <w:spacing w:val="-3"/>
          <w:szCs w:val="26"/>
          <w:lang w:val="vi-VN"/>
        </w:rPr>
        <w:t xml:space="preserve">mọi </w:t>
      </w:r>
      <w:r w:rsidRPr="00423D57">
        <w:rPr>
          <w:rFonts w:cs="Times New Roman"/>
          <w:szCs w:val="26"/>
          <w:lang w:val="vi-VN"/>
        </w:rPr>
        <w:t>nhu cầu của khách</w:t>
      </w:r>
      <w:r w:rsidRPr="00423D57">
        <w:rPr>
          <w:rFonts w:cs="Times New Roman"/>
          <w:spacing w:val="-11"/>
          <w:szCs w:val="26"/>
          <w:lang w:val="vi-VN"/>
        </w:rPr>
        <w:t xml:space="preserve"> </w:t>
      </w:r>
      <w:r w:rsidRPr="00423D57">
        <w:rPr>
          <w:rFonts w:cs="Times New Roman"/>
          <w:szCs w:val="26"/>
          <w:lang w:val="vi-VN"/>
        </w:rPr>
        <w:t>hàng.</w:t>
      </w:r>
    </w:p>
    <w:p w14:paraId="15519C46" w14:textId="77777777" w:rsidR="00423D57" w:rsidRPr="00423D57" w:rsidRDefault="00526C55" w:rsidP="00781326">
      <w:pPr>
        <w:pStyle w:val="ListParagraph"/>
        <w:widowControl w:val="0"/>
        <w:numPr>
          <w:ilvl w:val="0"/>
          <w:numId w:val="46"/>
        </w:numPr>
        <w:tabs>
          <w:tab w:val="left" w:pos="1038"/>
        </w:tabs>
        <w:spacing w:before="3" w:after="0" w:line="360" w:lineRule="auto"/>
        <w:rPr>
          <w:rFonts w:cs="Times New Roman"/>
          <w:szCs w:val="26"/>
          <w:lang w:val="vi-VN"/>
        </w:rPr>
      </w:pPr>
      <w:r w:rsidRPr="00423D57">
        <w:rPr>
          <w:rFonts w:cs="Times New Roman"/>
          <w:b/>
          <w:szCs w:val="26"/>
          <w:lang w:val="vi-VN"/>
        </w:rPr>
        <w:t>Mô hình kinh doanh mới</w:t>
      </w:r>
      <w:r w:rsidRPr="00423D57">
        <w:rPr>
          <w:rFonts w:cs="Times New Roman"/>
          <w:szCs w:val="26"/>
          <w:lang w:val="vi-VN"/>
        </w:rPr>
        <w:t xml:space="preserve">: Các </w:t>
      </w:r>
      <w:r w:rsidRPr="00423D57">
        <w:rPr>
          <w:rFonts w:cs="Times New Roman"/>
          <w:spacing w:val="-3"/>
          <w:szCs w:val="26"/>
          <w:lang w:val="vi-VN"/>
        </w:rPr>
        <w:t xml:space="preserve">mô </w:t>
      </w:r>
      <w:r w:rsidRPr="00423D57">
        <w:rPr>
          <w:rFonts w:cs="Times New Roman"/>
          <w:szCs w:val="26"/>
          <w:lang w:val="vi-VN"/>
        </w:rPr>
        <w:t xml:space="preserve">hình kinh doanh mới với những lợi thế và giá </w:t>
      </w:r>
      <w:r w:rsidRPr="00423D57">
        <w:rPr>
          <w:rFonts w:cs="Times New Roman"/>
          <w:szCs w:val="26"/>
          <w:lang w:val="vi-VN"/>
        </w:rPr>
        <w:lastRenderedPageBreak/>
        <w:t xml:space="preserve">trị mới cho khách hàng.Một </w:t>
      </w:r>
      <w:r w:rsidRPr="00423D57">
        <w:rPr>
          <w:rFonts w:cs="Times New Roman"/>
          <w:spacing w:val="-3"/>
          <w:szCs w:val="26"/>
          <w:lang w:val="vi-VN"/>
        </w:rPr>
        <w:t xml:space="preserve">ví </w:t>
      </w:r>
      <w:r w:rsidRPr="00423D57">
        <w:rPr>
          <w:rFonts w:cs="Times New Roman"/>
          <w:szCs w:val="26"/>
          <w:lang w:val="vi-VN"/>
        </w:rPr>
        <w:t xml:space="preserve">dụ điển hình là mô hình của Amazon.com, mua hàng theo nhóm hay đấu giá nông sản qua mạng đến các </w:t>
      </w:r>
      <w:r w:rsidRPr="00423D57">
        <w:rPr>
          <w:rFonts w:cs="Times New Roman"/>
          <w:spacing w:val="2"/>
          <w:szCs w:val="26"/>
          <w:lang w:val="vi-VN"/>
        </w:rPr>
        <w:t xml:space="preserve">sàn </w:t>
      </w:r>
      <w:r w:rsidRPr="00423D57">
        <w:rPr>
          <w:rFonts w:cs="Times New Roman"/>
          <w:szCs w:val="26"/>
          <w:lang w:val="vi-VN"/>
        </w:rPr>
        <w:t>giao dịch B2B là điển hình của những thành công</w:t>
      </w:r>
      <w:r w:rsidRPr="00423D57">
        <w:rPr>
          <w:rFonts w:cs="Times New Roman"/>
          <w:spacing w:val="-17"/>
          <w:szCs w:val="26"/>
          <w:lang w:val="vi-VN"/>
        </w:rPr>
        <w:t xml:space="preserve"> </w:t>
      </w:r>
      <w:r w:rsidRPr="00423D57">
        <w:rPr>
          <w:rFonts w:cs="Times New Roman"/>
          <w:szCs w:val="26"/>
          <w:lang w:val="vi-VN"/>
        </w:rPr>
        <w:t>này.</w:t>
      </w:r>
    </w:p>
    <w:p w14:paraId="7CFB6E07" w14:textId="77777777" w:rsidR="00423D57" w:rsidRPr="00423D57" w:rsidRDefault="00526C55" w:rsidP="00781326">
      <w:pPr>
        <w:pStyle w:val="ListParagraph"/>
        <w:widowControl w:val="0"/>
        <w:numPr>
          <w:ilvl w:val="0"/>
          <w:numId w:val="46"/>
        </w:numPr>
        <w:tabs>
          <w:tab w:val="left" w:pos="1038"/>
        </w:tabs>
        <w:spacing w:before="3" w:after="0" w:line="360" w:lineRule="auto"/>
        <w:rPr>
          <w:rFonts w:cs="Times New Roman"/>
          <w:szCs w:val="26"/>
          <w:lang w:val="vi-VN"/>
        </w:rPr>
      </w:pPr>
      <w:r w:rsidRPr="00423D57">
        <w:rPr>
          <w:rFonts w:cs="Times New Roman"/>
          <w:b/>
          <w:szCs w:val="26"/>
          <w:lang w:val="vi-VN"/>
        </w:rPr>
        <w:t xml:space="preserve">Tăng tốc độ tung sản phẩm ra thị trường: </w:t>
      </w:r>
      <w:r w:rsidRPr="00423D57">
        <w:rPr>
          <w:rFonts w:cs="Times New Roman"/>
          <w:szCs w:val="26"/>
          <w:lang w:val="vi-VN"/>
        </w:rPr>
        <w:t>Với lợi thế về thông tin và khả năng phối hợp giữa các doanh nghiệp làm tăng hiệu quả sản xuất và giảm thời gian tung sản phẩm ra thị trường.</w:t>
      </w:r>
    </w:p>
    <w:p w14:paraId="68FF96E7" w14:textId="77777777" w:rsidR="00423D57" w:rsidRPr="00423D57" w:rsidRDefault="00423D57" w:rsidP="00781326">
      <w:pPr>
        <w:pStyle w:val="ListParagraph"/>
        <w:widowControl w:val="0"/>
        <w:numPr>
          <w:ilvl w:val="0"/>
          <w:numId w:val="46"/>
        </w:numPr>
        <w:tabs>
          <w:tab w:val="left" w:pos="1038"/>
        </w:tabs>
        <w:spacing w:before="3" w:after="0" w:line="360" w:lineRule="auto"/>
        <w:rPr>
          <w:rFonts w:cs="Times New Roman"/>
          <w:szCs w:val="26"/>
          <w:lang w:val="vi-VN"/>
        </w:rPr>
      </w:pPr>
      <w:r w:rsidRPr="00423D57">
        <w:rPr>
          <w:b/>
          <w:bCs/>
          <w:lang w:val="vi-VN"/>
        </w:rPr>
        <w:t>Giảm chi phí thông tin liên lạc</w:t>
      </w:r>
    </w:p>
    <w:p w14:paraId="7FD54E5E" w14:textId="11535D95" w:rsidR="00423D57" w:rsidRPr="00423D57" w:rsidRDefault="00423D57" w:rsidP="00781326">
      <w:pPr>
        <w:pStyle w:val="ListParagraph"/>
        <w:widowControl w:val="0"/>
        <w:numPr>
          <w:ilvl w:val="0"/>
          <w:numId w:val="46"/>
        </w:numPr>
        <w:tabs>
          <w:tab w:val="left" w:pos="1052"/>
        </w:tabs>
        <w:spacing w:before="3" w:after="0" w:line="360" w:lineRule="auto"/>
        <w:rPr>
          <w:rFonts w:cs="Times New Roman"/>
          <w:szCs w:val="26"/>
          <w:lang w:val="vi-VN"/>
        </w:rPr>
      </w:pPr>
      <w:r w:rsidRPr="00423D57">
        <w:rPr>
          <w:b/>
          <w:szCs w:val="26"/>
          <w:lang w:val="vi-VN"/>
        </w:rPr>
        <w:t xml:space="preserve">Giảm chi </w:t>
      </w:r>
      <w:r w:rsidRPr="00423D57">
        <w:rPr>
          <w:b/>
          <w:spacing w:val="-3"/>
          <w:szCs w:val="26"/>
          <w:lang w:val="vi-VN"/>
        </w:rPr>
        <w:t xml:space="preserve">phí mua </w:t>
      </w:r>
      <w:r w:rsidRPr="00423D57">
        <w:rPr>
          <w:b/>
          <w:szCs w:val="26"/>
          <w:lang w:val="vi-VN"/>
        </w:rPr>
        <w:t xml:space="preserve">sắm: </w:t>
      </w:r>
      <w:r w:rsidRPr="00423D57">
        <w:rPr>
          <w:szCs w:val="26"/>
          <w:lang w:val="vi-VN"/>
        </w:rPr>
        <w:t xml:space="preserve">Thông qua giảm các chi phí quản lý hành chính (80%); giảm giá </w:t>
      </w:r>
      <w:r w:rsidRPr="00423D57">
        <w:rPr>
          <w:spacing w:val="-3"/>
          <w:szCs w:val="26"/>
          <w:lang w:val="vi-VN"/>
        </w:rPr>
        <w:t xml:space="preserve">mua </w:t>
      </w:r>
      <w:r w:rsidRPr="00423D57">
        <w:rPr>
          <w:szCs w:val="26"/>
          <w:lang w:val="vi-VN"/>
        </w:rPr>
        <w:t>hàng (5-15%) (Nguồn:</w:t>
      </w:r>
      <w:r w:rsidRPr="00423D57">
        <w:rPr>
          <w:spacing w:val="-12"/>
          <w:szCs w:val="26"/>
          <w:lang w:val="vi-VN"/>
        </w:rPr>
        <w:t xml:space="preserve"> </w:t>
      </w:r>
      <w:hyperlink r:id="rId24" w:history="1">
        <w:r w:rsidRPr="00423D57">
          <w:rPr>
            <w:rStyle w:val="Hyperlink"/>
            <w:szCs w:val="26"/>
            <w:lang w:val="vi-VN"/>
          </w:rPr>
          <w:t>www.vnn.vn</w:t>
        </w:r>
      </w:hyperlink>
      <w:r w:rsidRPr="00423D57">
        <w:rPr>
          <w:szCs w:val="26"/>
          <w:lang w:val="vi-VN"/>
        </w:rPr>
        <w:t>)</w:t>
      </w:r>
    </w:p>
    <w:p w14:paraId="106A26A1" w14:textId="77777777" w:rsidR="00423D57" w:rsidRPr="00423D57" w:rsidRDefault="00423D57" w:rsidP="00781326">
      <w:pPr>
        <w:pStyle w:val="ListParagraph"/>
        <w:widowControl w:val="0"/>
        <w:numPr>
          <w:ilvl w:val="0"/>
          <w:numId w:val="46"/>
        </w:numPr>
        <w:tabs>
          <w:tab w:val="left" w:pos="1033"/>
        </w:tabs>
        <w:spacing w:before="3" w:after="0" w:line="360" w:lineRule="auto"/>
        <w:rPr>
          <w:rFonts w:cs="Times New Roman"/>
          <w:szCs w:val="26"/>
          <w:lang w:val="vi-VN"/>
        </w:rPr>
      </w:pPr>
      <w:r w:rsidRPr="00423D57">
        <w:rPr>
          <w:b/>
          <w:szCs w:val="26"/>
          <w:lang w:val="vi-VN"/>
        </w:rPr>
        <w:t xml:space="preserve">Củng cố quan </w:t>
      </w:r>
      <w:r w:rsidRPr="00423D57">
        <w:rPr>
          <w:b/>
          <w:spacing w:val="-3"/>
          <w:szCs w:val="26"/>
          <w:lang w:val="vi-VN"/>
        </w:rPr>
        <w:t xml:space="preserve">hệ </w:t>
      </w:r>
      <w:r w:rsidRPr="00423D57">
        <w:rPr>
          <w:b/>
          <w:szCs w:val="26"/>
          <w:lang w:val="vi-VN"/>
        </w:rPr>
        <w:t xml:space="preserve">khách hàng: </w:t>
      </w:r>
      <w:r w:rsidRPr="00423D57">
        <w:rPr>
          <w:szCs w:val="26"/>
          <w:lang w:val="vi-VN"/>
        </w:rPr>
        <w:t xml:space="preserve">Thông qua việc giao tiếp thuận tiện qua mạng, quan hệ với trung gian </w:t>
      </w:r>
      <w:r w:rsidRPr="00423D57">
        <w:rPr>
          <w:spacing w:val="-3"/>
          <w:szCs w:val="26"/>
          <w:lang w:val="vi-VN"/>
        </w:rPr>
        <w:t xml:space="preserve">và </w:t>
      </w:r>
      <w:r w:rsidRPr="00423D57">
        <w:rPr>
          <w:szCs w:val="26"/>
          <w:lang w:val="vi-VN"/>
        </w:rPr>
        <w:t xml:space="preserve">khách hàng được củng cố dễ dàng hơn. Đồng thời việc cá biệt hóa sản phẩm và dịch </w:t>
      </w:r>
      <w:r w:rsidRPr="00423D57">
        <w:rPr>
          <w:spacing w:val="-3"/>
          <w:szCs w:val="26"/>
          <w:lang w:val="vi-VN"/>
        </w:rPr>
        <w:t xml:space="preserve">vụ </w:t>
      </w:r>
      <w:r w:rsidRPr="00423D57">
        <w:rPr>
          <w:szCs w:val="26"/>
          <w:lang w:val="vi-VN"/>
        </w:rPr>
        <w:t xml:space="preserve">cũng góp phần thắt chặt quan hệ với khách </w:t>
      </w:r>
      <w:r w:rsidRPr="00423D57">
        <w:rPr>
          <w:spacing w:val="3"/>
          <w:szCs w:val="26"/>
          <w:lang w:val="vi-VN"/>
        </w:rPr>
        <w:t xml:space="preserve">hàng </w:t>
      </w:r>
      <w:r w:rsidRPr="00423D57">
        <w:rPr>
          <w:spacing w:val="-3"/>
          <w:szCs w:val="26"/>
          <w:lang w:val="vi-VN"/>
        </w:rPr>
        <w:t xml:space="preserve">và </w:t>
      </w:r>
      <w:r w:rsidRPr="00423D57">
        <w:rPr>
          <w:szCs w:val="26"/>
          <w:lang w:val="vi-VN"/>
        </w:rPr>
        <w:t>củng cố lòng trung</w:t>
      </w:r>
      <w:r w:rsidRPr="00423D57">
        <w:rPr>
          <w:spacing w:val="-13"/>
          <w:szCs w:val="26"/>
          <w:lang w:val="vi-VN"/>
        </w:rPr>
        <w:t xml:space="preserve"> </w:t>
      </w:r>
      <w:r w:rsidRPr="00423D57">
        <w:rPr>
          <w:szCs w:val="26"/>
          <w:lang w:val="vi-VN"/>
        </w:rPr>
        <w:t>thành.</w:t>
      </w:r>
    </w:p>
    <w:p w14:paraId="35505BC0" w14:textId="77777777" w:rsidR="00423D57" w:rsidRPr="00423D57" w:rsidRDefault="00423D57" w:rsidP="00781326">
      <w:pPr>
        <w:pStyle w:val="ListParagraph"/>
        <w:widowControl w:val="0"/>
        <w:numPr>
          <w:ilvl w:val="0"/>
          <w:numId w:val="46"/>
        </w:numPr>
        <w:tabs>
          <w:tab w:val="left" w:pos="1038"/>
        </w:tabs>
        <w:spacing w:before="3" w:after="0" w:line="360" w:lineRule="auto"/>
        <w:rPr>
          <w:rFonts w:cs="Times New Roman"/>
          <w:szCs w:val="26"/>
          <w:lang w:val="vi-VN"/>
        </w:rPr>
      </w:pPr>
      <w:r w:rsidRPr="00423D57">
        <w:rPr>
          <w:b/>
          <w:szCs w:val="26"/>
          <w:lang w:val="vi-VN"/>
        </w:rPr>
        <w:t xml:space="preserve">Thông tin </w:t>
      </w:r>
      <w:r w:rsidRPr="00423D57">
        <w:rPr>
          <w:b/>
          <w:spacing w:val="2"/>
          <w:szCs w:val="26"/>
          <w:lang w:val="vi-VN"/>
        </w:rPr>
        <w:t xml:space="preserve">cập </w:t>
      </w:r>
      <w:r w:rsidRPr="00423D57">
        <w:rPr>
          <w:b/>
          <w:szCs w:val="26"/>
          <w:lang w:val="vi-VN"/>
        </w:rPr>
        <w:t xml:space="preserve">nhật: </w:t>
      </w:r>
      <w:r w:rsidRPr="00423D57">
        <w:rPr>
          <w:szCs w:val="26"/>
          <w:lang w:val="vi-VN"/>
        </w:rPr>
        <w:t>Mọi thông tin trên web như sản phẩm, dịch vụ, giá cả...</w:t>
      </w:r>
      <w:r w:rsidRPr="00423D57">
        <w:rPr>
          <w:spacing w:val="19"/>
          <w:szCs w:val="26"/>
          <w:lang w:val="vi-VN"/>
        </w:rPr>
        <w:t xml:space="preserve"> </w:t>
      </w:r>
      <w:r w:rsidRPr="00423D57">
        <w:rPr>
          <w:szCs w:val="26"/>
          <w:lang w:val="vi-VN"/>
        </w:rPr>
        <w:t>đều có thể được cập nhật nhanh chóng và kịp thời.</w:t>
      </w:r>
    </w:p>
    <w:p w14:paraId="5C0A8A0E" w14:textId="77777777" w:rsidR="00423D57" w:rsidRPr="00423D57" w:rsidRDefault="00423D57" w:rsidP="00781326">
      <w:pPr>
        <w:pStyle w:val="ListParagraph"/>
        <w:widowControl w:val="0"/>
        <w:numPr>
          <w:ilvl w:val="0"/>
          <w:numId w:val="46"/>
        </w:numPr>
        <w:tabs>
          <w:tab w:val="left" w:pos="1038"/>
        </w:tabs>
        <w:spacing w:before="3" w:after="0" w:line="360" w:lineRule="auto"/>
        <w:rPr>
          <w:rFonts w:cs="Times New Roman"/>
          <w:szCs w:val="26"/>
          <w:lang w:val="vi-VN"/>
        </w:rPr>
      </w:pPr>
      <w:r w:rsidRPr="00423D57">
        <w:rPr>
          <w:b/>
          <w:szCs w:val="26"/>
          <w:lang w:val="vi-VN"/>
        </w:rPr>
        <w:t xml:space="preserve">Chi phí đăng </w:t>
      </w:r>
      <w:r w:rsidRPr="00423D57">
        <w:rPr>
          <w:b/>
          <w:spacing w:val="-3"/>
          <w:szCs w:val="26"/>
          <w:lang w:val="vi-VN"/>
        </w:rPr>
        <w:t xml:space="preserve">ký </w:t>
      </w:r>
      <w:r w:rsidRPr="00423D57">
        <w:rPr>
          <w:b/>
          <w:szCs w:val="26"/>
          <w:lang w:val="vi-VN"/>
        </w:rPr>
        <w:t xml:space="preserve">kinh doanh: </w:t>
      </w:r>
      <w:r w:rsidRPr="00423D57">
        <w:rPr>
          <w:szCs w:val="26"/>
          <w:lang w:val="vi-VN"/>
        </w:rPr>
        <w:t xml:space="preserve">Một số nước và khu vực khuyến khích bằng cách giảm hoặc không thu phí đăng </w:t>
      </w:r>
      <w:r w:rsidRPr="00423D57">
        <w:rPr>
          <w:spacing w:val="-3"/>
          <w:szCs w:val="26"/>
          <w:lang w:val="vi-VN"/>
        </w:rPr>
        <w:t xml:space="preserve">ký </w:t>
      </w:r>
      <w:r w:rsidRPr="00423D57">
        <w:rPr>
          <w:szCs w:val="26"/>
          <w:lang w:val="vi-VN"/>
        </w:rPr>
        <w:t>kinh doanh qua mạng. Thực tế, việc thu nếu triển khai cũng gặp rất nhiều khó khăn do đặc thù của</w:t>
      </w:r>
      <w:r w:rsidRPr="00423D57">
        <w:rPr>
          <w:spacing w:val="-26"/>
          <w:szCs w:val="26"/>
          <w:lang w:val="vi-VN"/>
        </w:rPr>
        <w:t xml:space="preserve"> </w:t>
      </w:r>
      <w:r w:rsidRPr="00423D57">
        <w:rPr>
          <w:szCs w:val="26"/>
          <w:lang w:val="vi-VN"/>
        </w:rPr>
        <w:t>Internet.</w:t>
      </w:r>
    </w:p>
    <w:p w14:paraId="29F36F3C" w14:textId="6CD5BB99" w:rsidR="00423D57" w:rsidRPr="00423D57" w:rsidRDefault="00423D57" w:rsidP="00781326">
      <w:pPr>
        <w:pStyle w:val="ListParagraph"/>
        <w:widowControl w:val="0"/>
        <w:numPr>
          <w:ilvl w:val="0"/>
          <w:numId w:val="46"/>
        </w:numPr>
        <w:tabs>
          <w:tab w:val="left" w:pos="1038"/>
        </w:tabs>
        <w:spacing w:before="3" w:after="0" w:line="360" w:lineRule="auto"/>
        <w:rPr>
          <w:rFonts w:cs="Times New Roman"/>
          <w:szCs w:val="26"/>
          <w:lang w:val="vi-VN"/>
        </w:rPr>
      </w:pPr>
      <w:r w:rsidRPr="00423D57">
        <w:rPr>
          <w:b/>
          <w:szCs w:val="26"/>
          <w:lang w:val="vi-VN"/>
        </w:rPr>
        <w:t xml:space="preserve">Các lợi ích khác: </w:t>
      </w:r>
      <w:r w:rsidRPr="00423D57">
        <w:rPr>
          <w:szCs w:val="26"/>
          <w:lang w:val="vi-VN"/>
        </w:rPr>
        <w:t xml:space="preserve">Nâng cao uy tín, hình ảnh doanh nghiệp; cải thiện chất lượng dịch </w:t>
      </w:r>
      <w:r w:rsidRPr="00423D57">
        <w:rPr>
          <w:spacing w:val="-3"/>
          <w:szCs w:val="26"/>
          <w:lang w:val="vi-VN"/>
        </w:rPr>
        <w:t xml:space="preserve">vụ </w:t>
      </w:r>
      <w:r w:rsidRPr="00423D57">
        <w:rPr>
          <w:szCs w:val="26"/>
          <w:lang w:val="vi-VN"/>
        </w:rPr>
        <w:t xml:space="preserve">khách hàng; đối tác kinh doanh mới; đơn giản hóa và chuẩn hóa các quy trình giao dịch; tăng năng suất, giảm chi phí giấy tờ; tăng khả năng tiếp cận thông  tin </w:t>
      </w:r>
      <w:r w:rsidRPr="00423D57">
        <w:rPr>
          <w:spacing w:val="-3"/>
          <w:szCs w:val="26"/>
          <w:lang w:val="vi-VN"/>
        </w:rPr>
        <w:t xml:space="preserve">và </w:t>
      </w:r>
      <w:r w:rsidRPr="00423D57">
        <w:rPr>
          <w:szCs w:val="26"/>
          <w:lang w:val="vi-VN"/>
        </w:rPr>
        <w:t>giảm chi phí vận chuyển; tăng sự linh hoạt trong giao dịch và hoạt động kinh doanh.</w:t>
      </w:r>
    </w:p>
    <w:p w14:paraId="5E8AC04F" w14:textId="0058C308" w:rsidR="00423D57" w:rsidRDefault="006F3455" w:rsidP="00781326">
      <w:pPr>
        <w:pStyle w:val="Heading4"/>
        <w:numPr>
          <w:ilvl w:val="2"/>
          <w:numId w:val="44"/>
        </w:numPr>
        <w:spacing w:line="360" w:lineRule="auto"/>
        <w:ind w:left="1080"/>
        <w:rPr>
          <w:lang w:val="vi-VN"/>
        </w:rPr>
      </w:pPr>
      <w:r w:rsidRPr="006F3455">
        <w:rPr>
          <w:lang w:val="vi-VN"/>
        </w:rPr>
        <w:t>Lợi ích đối với người tiêu dùng</w:t>
      </w:r>
    </w:p>
    <w:p w14:paraId="759A5E3F" w14:textId="33E81DF0" w:rsidR="00F45672" w:rsidRPr="00F45672" w:rsidRDefault="00261530" w:rsidP="00781326">
      <w:pPr>
        <w:pStyle w:val="ListParagraph"/>
        <w:widowControl w:val="0"/>
        <w:numPr>
          <w:ilvl w:val="0"/>
          <w:numId w:val="47"/>
        </w:numPr>
        <w:spacing w:before="63" w:after="0" w:line="360" w:lineRule="auto"/>
        <w:rPr>
          <w:rFonts w:cs="Times New Roman"/>
          <w:szCs w:val="26"/>
          <w:lang w:val="vi-VN"/>
        </w:rPr>
      </w:pPr>
      <w:r w:rsidRPr="00F45672">
        <w:rPr>
          <w:rFonts w:cs="Times New Roman"/>
          <w:b/>
          <w:szCs w:val="26"/>
          <w:lang w:val="vi-VN"/>
        </w:rPr>
        <w:t xml:space="preserve">Vượt giới hạn về không gian </w:t>
      </w:r>
      <w:r w:rsidRPr="00F45672">
        <w:rPr>
          <w:rFonts w:cs="Times New Roman"/>
          <w:b/>
          <w:spacing w:val="3"/>
          <w:szCs w:val="26"/>
          <w:lang w:val="vi-VN"/>
        </w:rPr>
        <w:t xml:space="preserve">và </w:t>
      </w:r>
      <w:r w:rsidRPr="00F45672">
        <w:rPr>
          <w:rFonts w:cs="Times New Roman"/>
          <w:b/>
          <w:szCs w:val="26"/>
          <w:lang w:val="vi-VN"/>
        </w:rPr>
        <w:t xml:space="preserve">thời gian: </w:t>
      </w:r>
      <w:r w:rsidRPr="00F45672">
        <w:rPr>
          <w:rFonts w:cs="Times New Roman"/>
          <w:szCs w:val="26"/>
          <w:lang w:val="vi-VN"/>
        </w:rPr>
        <w:t>Thương mại điện tử cho phép khách</w:t>
      </w:r>
      <w:r w:rsidR="00F45672" w:rsidRPr="00F45672">
        <w:rPr>
          <w:rFonts w:cs="Times New Roman"/>
          <w:szCs w:val="26"/>
          <w:lang w:val="vi-VN"/>
        </w:rPr>
        <w:t xml:space="preserve"> </w:t>
      </w:r>
      <w:r w:rsidRPr="00F45672">
        <w:rPr>
          <w:rFonts w:cs="Times New Roman"/>
          <w:szCs w:val="26"/>
          <w:lang w:val="vi-VN"/>
        </w:rPr>
        <w:t>hàng mua sắm mọi nơi, mọi lúc đối với các cửa hàng trên khắp thế giới.</w:t>
      </w:r>
    </w:p>
    <w:p w14:paraId="514C40BC" w14:textId="77777777" w:rsidR="00F45672" w:rsidRPr="00F45672" w:rsidRDefault="00261530" w:rsidP="00781326">
      <w:pPr>
        <w:pStyle w:val="ListParagraph"/>
        <w:widowControl w:val="0"/>
        <w:numPr>
          <w:ilvl w:val="0"/>
          <w:numId w:val="47"/>
        </w:numPr>
        <w:spacing w:before="63" w:after="0" w:line="360" w:lineRule="auto"/>
        <w:rPr>
          <w:rFonts w:cs="Times New Roman"/>
          <w:szCs w:val="26"/>
          <w:lang w:val="vi-VN"/>
        </w:rPr>
      </w:pPr>
      <w:r w:rsidRPr="00F45672">
        <w:rPr>
          <w:rFonts w:cs="Times New Roman"/>
          <w:b/>
          <w:szCs w:val="26"/>
          <w:lang w:val="vi-VN"/>
        </w:rPr>
        <w:t>Nhiều</w:t>
      </w:r>
      <w:r w:rsidRPr="00F45672">
        <w:rPr>
          <w:rFonts w:cs="Times New Roman"/>
          <w:b/>
          <w:spacing w:val="22"/>
          <w:szCs w:val="26"/>
          <w:lang w:val="vi-VN"/>
        </w:rPr>
        <w:t xml:space="preserve"> </w:t>
      </w:r>
      <w:r w:rsidRPr="00F45672">
        <w:rPr>
          <w:rFonts w:cs="Times New Roman"/>
          <w:b/>
          <w:szCs w:val="26"/>
          <w:lang w:val="vi-VN"/>
        </w:rPr>
        <w:t>lựa</w:t>
      </w:r>
      <w:r w:rsidRPr="00F45672">
        <w:rPr>
          <w:rFonts w:cs="Times New Roman"/>
          <w:b/>
          <w:spacing w:val="27"/>
          <w:szCs w:val="26"/>
          <w:lang w:val="vi-VN"/>
        </w:rPr>
        <w:t xml:space="preserve"> </w:t>
      </w:r>
      <w:r w:rsidRPr="00F45672">
        <w:rPr>
          <w:rFonts w:cs="Times New Roman"/>
          <w:b/>
          <w:szCs w:val="26"/>
          <w:lang w:val="vi-VN"/>
        </w:rPr>
        <w:t>chọn</w:t>
      </w:r>
      <w:r w:rsidRPr="00F45672">
        <w:rPr>
          <w:rFonts w:cs="Times New Roman"/>
          <w:b/>
          <w:spacing w:val="17"/>
          <w:szCs w:val="26"/>
          <w:lang w:val="vi-VN"/>
        </w:rPr>
        <w:t xml:space="preserve"> </w:t>
      </w:r>
      <w:r w:rsidRPr="00F45672">
        <w:rPr>
          <w:rFonts w:cs="Times New Roman"/>
          <w:b/>
          <w:szCs w:val="26"/>
          <w:lang w:val="vi-VN"/>
        </w:rPr>
        <w:t>về</w:t>
      </w:r>
      <w:r w:rsidRPr="00F45672">
        <w:rPr>
          <w:rFonts w:cs="Times New Roman"/>
          <w:b/>
          <w:spacing w:val="22"/>
          <w:szCs w:val="26"/>
          <w:lang w:val="vi-VN"/>
        </w:rPr>
        <w:t xml:space="preserve"> </w:t>
      </w:r>
      <w:r w:rsidRPr="00F45672">
        <w:rPr>
          <w:rFonts w:cs="Times New Roman"/>
          <w:b/>
          <w:szCs w:val="26"/>
          <w:lang w:val="vi-VN"/>
        </w:rPr>
        <w:t>sản</w:t>
      </w:r>
      <w:r w:rsidRPr="00F45672">
        <w:rPr>
          <w:rFonts w:cs="Times New Roman"/>
          <w:b/>
          <w:spacing w:val="27"/>
          <w:szCs w:val="26"/>
          <w:lang w:val="vi-VN"/>
        </w:rPr>
        <w:t xml:space="preserve"> </w:t>
      </w:r>
      <w:r w:rsidRPr="00F45672">
        <w:rPr>
          <w:rFonts w:cs="Times New Roman"/>
          <w:b/>
          <w:szCs w:val="26"/>
          <w:lang w:val="vi-VN"/>
        </w:rPr>
        <w:t>phẩm</w:t>
      </w:r>
      <w:r w:rsidRPr="00F45672">
        <w:rPr>
          <w:rFonts w:cs="Times New Roman"/>
          <w:b/>
          <w:spacing w:val="17"/>
          <w:szCs w:val="26"/>
          <w:lang w:val="vi-VN"/>
        </w:rPr>
        <w:t xml:space="preserve"> </w:t>
      </w:r>
      <w:r w:rsidRPr="00F45672">
        <w:rPr>
          <w:rFonts w:cs="Times New Roman"/>
          <w:b/>
          <w:spacing w:val="3"/>
          <w:szCs w:val="26"/>
          <w:lang w:val="vi-VN"/>
        </w:rPr>
        <w:t>và</w:t>
      </w:r>
      <w:r w:rsidRPr="00F45672">
        <w:rPr>
          <w:rFonts w:cs="Times New Roman"/>
          <w:b/>
          <w:spacing w:val="32"/>
          <w:szCs w:val="26"/>
          <w:lang w:val="vi-VN"/>
        </w:rPr>
        <w:t xml:space="preserve"> </w:t>
      </w:r>
      <w:r w:rsidRPr="00F45672">
        <w:rPr>
          <w:rFonts w:cs="Times New Roman"/>
          <w:b/>
          <w:szCs w:val="26"/>
          <w:lang w:val="vi-VN"/>
        </w:rPr>
        <w:t>dịch</w:t>
      </w:r>
      <w:r w:rsidRPr="00F45672">
        <w:rPr>
          <w:rFonts w:cs="Times New Roman"/>
          <w:b/>
          <w:spacing w:val="17"/>
          <w:szCs w:val="26"/>
          <w:lang w:val="vi-VN"/>
        </w:rPr>
        <w:t xml:space="preserve"> </w:t>
      </w:r>
      <w:r w:rsidRPr="00F45672">
        <w:rPr>
          <w:rFonts w:cs="Times New Roman"/>
          <w:b/>
          <w:szCs w:val="26"/>
          <w:lang w:val="vi-VN"/>
        </w:rPr>
        <w:t>vụ:</w:t>
      </w:r>
      <w:r w:rsidRPr="00F45672">
        <w:rPr>
          <w:rFonts w:cs="Times New Roman"/>
          <w:b/>
          <w:spacing w:val="29"/>
          <w:szCs w:val="26"/>
          <w:lang w:val="vi-VN"/>
        </w:rPr>
        <w:t xml:space="preserve"> </w:t>
      </w:r>
      <w:r w:rsidRPr="00F45672">
        <w:rPr>
          <w:rFonts w:cs="Times New Roman"/>
          <w:szCs w:val="26"/>
          <w:lang w:val="vi-VN"/>
        </w:rPr>
        <w:t>Thương</w:t>
      </w:r>
      <w:r w:rsidRPr="00F45672">
        <w:rPr>
          <w:rFonts w:cs="Times New Roman"/>
          <w:spacing w:val="27"/>
          <w:szCs w:val="26"/>
          <w:lang w:val="vi-VN"/>
        </w:rPr>
        <w:t xml:space="preserve"> </w:t>
      </w:r>
      <w:r w:rsidRPr="00F45672">
        <w:rPr>
          <w:rFonts w:cs="Times New Roman"/>
          <w:szCs w:val="26"/>
          <w:lang w:val="vi-VN"/>
        </w:rPr>
        <w:t>mại</w:t>
      </w:r>
      <w:r w:rsidRPr="00F45672">
        <w:rPr>
          <w:rFonts w:cs="Times New Roman"/>
          <w:spacing w:val="22"/>
          <w:szCs w:val="26"/>
          <w:lang w:val="vi-VN"/>
        </w:rPr>
        <w:t xml:space="preserve"> </w:t>
      </w:r>
      <w:r w:rsidRPr="00F45672">
        <w:rPr>
          <w:rFonts w:cs="Times New Roman"/>
          <w:szCs w:val="26"/>
          <w:lang w:val="vi-VN"/>
        </w:rPr>
        <w:t>điện</w:t>
      </w:r>
      <w:r w:rsidRPr="00F45672">
        <w:rPr>
          <w:rFonts w:cs="Times New Roman"/>
          <w:spacing w:val="22"/>
          <w:szCs w:val="26"/>
          <w:lang w:val="vi-VN"/>
        </w:rPr>
        <w:t xml:space="preserve"> </w:t>
      </w:r>
      <w:r w:rsidRPr="00F45672">
        <w:rPr>
          <w:rFonts w:cs="Times New Roman"/>
          <w:szCs w:val="26"/>
          <w:lang w:val="vi-VN"/>
        </w:rPr>
        <w:t>tử</w:t>
      </w:r>
      <w:r w:rsidRPr="00F45672">
        <w:rPr>
          <w:rFonts w:cs="Times New Roman"/>
          <w:spacing w:val="21"/>
          <w:szCs w:val="26"/>
          <w:lang w:val="vi-VN"/>
        </w:rPr>
        <w:t xml:space="preserve"> </w:t>
      </w:r>
      <w:r w:rsidRPr="00F45672">
        <w:rPr>
          <w:rFonts w:cs="Times New Roman"/>
          <w:szCs w:val="26"/>
          <w:lang w:val="vi-VN"/>
        </w:rPr>
        <w:t>cho</w:t>
      </w:r>
      <w:r w:rsidRPr="00F45672">
        <w:rPr>
          <w:rFonts w:cs="Times New Roman"/>
          <w:spacing w:val="22"/>
          <w:szCs w:val="26"/>
          <w:lang w:val="vi-VN"/>
        </w:rPr>
        <w:t xml:space="preserve"> </w:t>
      </w:r>
      <w:r w:rsidRPr="00F45672">
        <w:rPr>
          <w:rFonts w:cs="Times New Roman"/>
          <w:szCs w:val="26"/>
          <w:lang w:val="vi-VN"/>
        </w:rPr>
        <w:t>phép</w:t>
      </w:r>
      <w:r w:rsidRPr="00F45672">
        <w:rPr>
          <w:rFonts w:cs="Times New Roman"/>
          <w:spacing w:val="27"/>
          <w:szCs w:val="26"/>
          <w:lang w:val="vi-VN"/>
        </w:rPr>
        <w:t xml:space="preserve"> </w:t>
      </w:r>
      <w:r w:rsidRPr="00F45672">
        <w:rPr>
          <w:rFonts w:cs="Times New Roman"/>
          <w:szCs w:val="26"/>
          <w:lang w:val="vi-VN"/>
        </w:rPr>
        <w:t>người</w:t>
      </w:r>
      <w:r w:rsidR="00F45672" w:rsidRPr="00F45672">
        <w:rPr>
          <w:rFonts w:cs="Times New Roman"/>
          <w:szCs w:val="26"/>
          <w:lang w:val="vi-VN"/>
        </w:rPr>
        <w:t xml:space="preserve"> </w:t>
      </w:r>
      <w:r w:rsidRPr="00F45672">
        <w:rPr>
          <w:rFonts w:cs="Times New Roman"/>
          <w:szCs w:val="26"/>
          <w:lang w:val="vi-VN"/>
        </w:rPr>
        <w:t>mua có nhiều lựa chọn hơn vì tiếp cận được nhiều nhà cung cấp hơn.</w:t>
      </w:r>
    </w:p>
    <w:p w14:paraId="567FBA51" w14:textId="77777777" w:rsidR="00F45672" w:rsidRPr="00F45672" w:rsidRDefault="00261530" w:rsidP="00781326">
      <w:pPr>
        <w:pStyle w:val="ListParagraph"/>
        <w:widowControl w:val="0"/>
        <w:numPr>
          <w:ilvl w:val="0"/>
          <w:numId w:val="47"/>
        </w:numPr>
        <w:spacing w:before="63" w:after="0" w:line="360" w:lineRule="auto"/>
        <w:rPr>
          <w:rFonts w:cs="Times New Roman"/>
          <w:szCs w:val="26"/>
          <w:lang w:val="vi-VN"/>
        </w:rPr>
      </w:pPr>
      <w:r w:rsidRPr="00F45672">
        <w:rPr>
          <w:rFonts w:cs="Times New Roman"/>
          <w:b/>
          <w:szCs w:val="26"/>
          <w:lang w:val="vi-VN"/>
        </w:rPr>
        <w:t xml:space="preserve">Giá thấp hơn: </w:t>
      </w:r>
      <w:r w:rsidRPr="00F45672">
        <w:rPr>
          <w:rFonts w:cs="Times New Roman"/>
          <w:szCs w:val="26"/>
          <w:lang w:val="vi-VN"/>
        </w:rPr>
        <w:t xml:space="preserve">Do thông tin thuận tiện, dễ dàng và phong phú hơn nên khách hàng có thể so sánh giá cả giữa các </w:t>
      </w:r>
      <w:r w:rsidRPr="00F45672">
        <w:rPr>
          <w:rFonts w:cs="Times New Roman"/>
          <w:spacing w:val="2"/>
          <w:szCs w:val="26"/>
          <w:lang w:val="vi-VN"/>
        </w:rPr>
        <w:t xml:space="preserve">nhà </w:t>
      </w:r>
      <w:r w:rsidRPr="00F45672">
        <w:rPr>
          <w:rFonts w:cs="Times New Roman"/>
          <w:szCs w:val="26"/>
          <w:lang w:val="vi-VN"/>
        </w:rPr>
        <w:t xml:space="preserve">cung cấp thuận tiện hơn </w:t>
      </w:r>
      <w:r w:rsidRPr="00F45672">
        <w:rPr>
          <w:rFonts w:cs="Times New Roman"/>
          <w:spacing w:val="-3"/>
          <w:szCs w:val="26"/>
          <w:lang w:val="vi-VN"/>
        </w:rPr>
        <w:t xml:space="preserve">và </w:t>
      </w:r>
      <w:r w:rsidRPr="00F45672">
        <w:rPr>
          <w:rFonts w:cs="Times New Roman"/>
          <w:szCs w:val="26"/>
          <w:lang w:val="vi-VN"/>
        </w:rPr>
        <w:t>từ đó tìm được mức giá phù hợp</w:t>
      </w:r>
      <w:r w:rsidRPr="00F45672">
        <w:rPr>
          <w:rFonts w:cs="Times New Roman"/>
          <w:spacing w:val="-9"/>
          <w:szCs w:val="26"/>
          <w:lang w:val="vi-VN"/>
        </w:rPr>
        <w:t xml:space="preserve"> </w:t>
      </w:r>
      <w:r w:rsidRPr="00F45672">
        <w:rPr>
          <w:rFonts w:cs="Times New Roman"/>
          <w:szCs w:val="26"/>
          <w:lang w:val="vi-VN"/>
        </w:rPr>
        <w:t>nhất.</w:t>
      </w:r>
    </w:p>
    <w:p w14:paraId="68C7E6E7" w14:textId="77777777" w:rsidR="00F45672" w:rsidRPr="00F45672" w:rsidRDefault="00261530" w:rsidP="00781326">
      <w:pPr>
        <w:pStyle w:val="ListParagraph"/>
        <w:widowControl w:val="0"/>
        <w:numPr>
          <w:ilvl w:val="0"/>
          <w:numId w:val="47"/>
        </w:numPr>
        <w:spacing w:before="63" w:after="0" w:line="360" w:lineRule="auto"/>
        <w:rPr>
          <w:rFonts w:cs="Times New Roman"/>
          <w:szCs w:val="26"/>
          <w:lang w:val="vi-VN"/>
        </w:rPr>
      </w:pPr>
      <w:r w:rsidRPr="00F45672">
        <w:rPr>
          <w:rFonts w:cs="Times New Roman"/>
          <w:b/>
          <w:szCs w:val="26"/>
          <w:lang w:val="vi-VN"/>
        </w:rPr>
        <w:lastRenderedPageBreak/>
        <w:t xml:space="preserve">Giao hàng nhanh hơn với các hàng hóa số hóa được: </w:t>
      </w:r>
      <w:r w:rsidRPr="00F45672">
        <w:rPr>
          <w:rFonts w:cs="Times New Roman"/>
          <w:szCs w:val="26"/>
          <w:lang w:val="vi-VN"/>
        </w:rPr>
        <w:t>Đối với các sản phẩm số hóa được như phim, nhạc, sách, phần mềm.... việc giao hàng được thực hiện dễ dàng thông qua Internet.</w:t>
      </w:r>
    </w:p>
    <w:p w14:paraId="1C834627" w14:textId="77777777" w:rsidR="00F45672" w:rsidRPr="00F45672" w:rsidRDefault="00261530" w:rsidP="00781326">
      <w:pPr>
        <w:pStyle w:val="ListParagraph"/>
        <w:widowControl w:val="0"/>
        <w:numPr>
          <w:ilvl w:val="0"/>
          <w:numId w:val="47"/>
        </w:numPr>
        <w:spacing w:before="63" w:after="0" w:line="360" w:lineRule="auto"/>
        <w:rPr>
          <w:rFonts w:cs="Times New Roman"/>
          <w:szCs w:val="26"/>
          <w:lang w:val="vi-VN"/>
        </w:rPr>
      </w:pPr>
      <w:r w:rsidRPr="00F45672">
        <w:rPr>
          <w:rFonts w:cs="Times New Roman"/>
          <w:b/>
          <w:szCs w:val="26"/>
          <w:lang w:val="vi-VN"/>
        </w:rPr>
        <w:t xml:space="preserve">Thông tin phong phú, thuận tiện và chất lượng cao hơn: </w:t>
      </w:r>
      <w:r w:rsidRPr="00F45672">
        <w:rPr>
          <w:rFonts w:cs="Times New Roman"/>
          <w:szCs w:val="26"/>
          <w:lang w:val="vi-VN"/>
        </w:rPr>
        <w:t>Khách hàng có thể dễ dàng tìm được thông tin nhanh chóng và dễ dàng thông qua các công cụ tìm kiếm (search engines);đồng thời các thông tin đa phương tiện (âm thanh, hình ảnh).</w:t>
      </w:r>
    </w:p>
    <w:p w14:paraId="039172E7" w14:textId="743E7E61" w:rsidR="003225C1" w:rsidRPr="00F45672" w:rsidRDefault="003225C1" w:rsidP="00781326">
      <w:pPr>
        <w:pStyle w:val="ListParagraph"/>
        <w:widowControl w:val="0"/>
        <w:numPr>
          <w:ilvl w:val="0"/>
          <w:numId w:val="47"/>
        </w:numPr>
        <w:spacing w:before="63" w:after="0" w:line="360" w:lineRule="auto"/>
        <w:rPr>
          <w:rFonts w:cs="Times New Roman"/>
          <w:szCs w:val="26"/>
          <w:lang w:val="vi-VN"/>
        </w:rPr>
      </w:pPr>
      <w:r w:rsidRPr="00F45672">
        <w:rPr>
          <w:rFonts w:cs="Times New Roman"/>
          <w:b/>
          <w:szCs w:val="26"/>
          <w:lang w:val="vi-VN"/>
        </w:rPr>
        <w:t xml:space="preserve">Đấu giá: </w:t>
      </w:r>
      <w:r w:rsidRPr="00F45672">
        <w:rPr>
          <w:rFonts w:cs="Times New Roman"/>
          <w:szCs w:val="26"/>
          <w:lang w:val="vi-VN"/>
        </w:rPr>
        <w:t>Mô hình đấu giá trực tuyến ra đời cho phép mọi người đều có thể tham gia mua và bán trên các sàn đấu giá và đồng thời có thể tìm, sưu tầm những món hàng mình quan tâm tại mọi nơi trên thế giới.</w:t>
      </w:r>
    </w:p>
    <w:p w14:paraId="51D7CCD5" w14:textId="6299AF09" w:rsidR="003225C1" w:rsidRPr="00F45672" w:rsidRDefault="003225C1" w:rsidP="00781326">
      <w:pPr>
        <w:pStyle w:val="ListParagraph"/>
        <w:numPr>
          <w:ilvl w:val="0"/>
          <w:numId w:val="47"/>
        </w:numPr>
        <w:spacing w:line="360" w:lineRule="auto"/>
        <w:rPr>
          <w:rFonts w:cs="Times New Roman"/>
          <w:szCs w:val="26"/>
          <w:lang w:val="vi-VN"/>
        </w:rPr>
      </w:pPr>
      <w:r w:rsidRPr="00F45672">
        <w:rPr>
          <w:rFonts w:cs="Times New Roman"/>
          <w:b/>
          <w:szCs w:val="26"/>
          <w:lang w:val="vi-VN"/>
        </w:rPr>
        <w:t xml:space="preserve">Cộng đồng thương mại điện tử: </w:t>
      </w:r>
      <w:r w:rsidRPr="00F45672">
        <w:rPr>
          <w:rFonts w:cs="Times New Roman"/>
          <w:szCs w:val="26"/>
          <w:lang w:val="vi-VN"/>
        </w:rPr>
        <w:t xml:space="preserve">Môi trường kinh doanh </w:t>
      </w:r>
      <w:r w:rsidR="003E7843" w:rsidRPr="003E7843">
        <w:rPr>
          <w:bCs/>
          <w:lang w:val="vi-VN"/>
        </w:rPr>
        <w:t>thương mại điện tử</w:t>
      </w:r>
      <w:r w:rsidR="003E7843" w:rsidRPr="00F45672">
        <w:rPr>
          <w:rFonts w:cs="Times New Roman"/>
          <w:szCs w:val="26"/>
          <w:lang w:val="vi-VN"/>
        </w:rPr>
        <w:t xml:space="preserve"> </w:t>
      </w:r>
      <w:r w:rsidRPr="00F45672">
        <w:rPr>
          <w:rFonts w:cs="Times New Roman"/>
          <w:szCs w:val="26"/>
          <w:lang w:val="vi-VN"/>
        </w:rPr>
        <w:t>cho phép mọi người tham gia có thể phối hợp, chia sẻ thông tin và kinh nghiệm hiệu quả và nhanh chóng.</w:t>
      </w:r>
    </w:p>
    <w:p w14:paraId="75CDB95A" w14:textId="77777777" w:rsidR="003225C1" w:rsidRPr="00F45672" w:rsidRDefault="003225C1" w:rsidP="00781326">
      <w:pPr>
        <w:pStyle w:val="ListParagraph"/>
        <w:numPr>
          <w:ilvl w:val="0"/>
          <w:numId w:val="47"/>
        </w:numPr>
        <w:spacing w:line="360" w:lineRule="auto"/>
        <w:rPr>
          <w:rFonts w:cs="Times New Roman"/>
          <w:szCs w:val="26"/>
          <w:lang w:val="vi-VN"/>
        </w:rPr>
      </w:pPr>
      <w:r w:rsidRPr="00F45672">
        <w:rPr>
          <w:rFonts w:cs="Times New Roman"/>
          <w:b/>
          <w:szCs w:val="26"/>
          <w:lang w:val="vi-VN"/>
        </w:rPr>
        <w:t>“Đáp</w:t>
      </w:r>
      <w:r w:rsidRPr="00F45672">
        <w:rPr>
          <w:rFonts w:cs="Times New Roman"/>
          <w:b/>
          <w:spacing w:val="34"/>
          <w:szCs w:val="26"/>
          <w:lang w:val="vi-VN"/>
        </w:rPr>
        <w:t xml:space="preserve"> </w:t>
      </w:r>
      <w:r w:rsidRPr="00F45672">
        <w:rPr>
          <w:rFonts w:cs="Times New Roman"/>
          <w:b/>
          <w:szCs w:val="26"/>
          <w:lang w:val="vi-VN"/>
        </w:rPr>
        <w:t>ứng</w:t>
      </w:r>
      <w:r w:rsidRPr="00F45672">
        <w:rPr>
          <w:rFonts w:cs="Times New Roman"/>
          <w:b/>
          <w:spacing w:val="37"/>
          <w:szCs w:val="26"/>
          <w:lang w:val="vi-VN"/>
        </w:rPr>
        <w:t xml:space="preserve"> </w:t>
      </w:r>
      <w:r w:rsidRPr="00F45672">
        <w:rPr>
          <w:rFonts w:cs="Times New Roman"/>
          <w:b/>
          <w:spacing w:val="-3"/>
          <w:szCs w:val="26"/>
          <w:lang w:val="vi-VN"/>
        </w:rPr>
        <w:t>mọi</w:t>
      </w:r>
      <w:r w:rsidRPr="00F45672">
        <w:rPr>
          <w:rFonts w:cs="Times New Roman"/>
          <w:b/>
          <w:spacing w:val="38"/>
          <w:szCs w:val="26"/>
          <w:lang w:val="vi-VN"/>
        </w:rPr>
        <w:t xml:space="preserve"> </w:t>
      </w:r>
      <w:r w:rsidRPr="00F45672">
        <w:rPr>
          <w:rFonts w:cs="Times New Roman"/>
          <w:b/>
          <w:szCs w:val="26"/>
          <w:lang w:val="vi-VN"/>
        </w:rPr>
        <w:t>nhu</w:t>
      </w:r>
      <w:r w:rsidRPr="00F45672">
        <w:rPr>
          <w:rFonts w:cs="Times New Roman"/>
          <w:b/>
          <w:spacing w:val="28"/>
          <w:szCs w:val="26"/>
          <w:lang w:val="vi-VN"/>
        </w:rPr>
        <w:t xml:space="preserve"> </w:t>
      </w:r>
      <w:r w:rsidRPr="00F45672">
        <w:rPr>
          <w:rFonts w:cs="Times New Roman"/>
          <w:b/>
          <w:szCs w:val="26"/>
          <w:lang w:val="vi-VN"/>
        </w:rPr>
        <w:t>cầu”:</w:t>
      </w:r>
      <w:r w:rsidRPr="00F45672">
        <w:rPr>
          <w:rFonts w:cs="Times New Roman"/>
          <w:b/>
          <w:spacing w:val="38"/>
          <w:szCs w:val="26"/>
          <w:lang w:val="vi-VN"/>
        </w:rPr>
        <w:t xml:space="preserve"> </w:t>
      </w:r>
      <w:r w:rsidRPr="00F45672">
        <w:rPr>
          <w:rFonts w:cs="Times New Roman"/>
          <w:szCs w:val="26"/>
          <w:lang w:val="vi-VN"/>
        </w:rPr>
        <w:t>Khả</w:t>
      </w:r>
      <w:r w:rsidRPr="00F45672">
        <w:rPr>
          <w:rFonts w:cs="Times New Roman"/>
          <w:spacing w:val="33"/>
          <w:szCs w:val="26"/>
          <w:lang w:val="vi-VN"/>
        </w:rPr>
        <w:t xml:space="preserve"> </w:t>
      </w:r>
      <w:r w:rsidRPr="00F45672">
        <w:rPr>
          <w:rFonts w:cs="Times New Roman"/>
          <w:szCs w:val="26"/>
          <w:lang w:val="vi-VN"/>
        </w:rPr>
        <w:t>năng</w:t>
      </w:r>
      <w:r w:rsidRPr="00F45672">
        <w:rPr>
          <w:rFonts w:cs="Times New Roman"/>
          <w:spacing w:val="28"/>
          <w:szCs w:val="26"/>
          <w:lang w:val="vi-VN"/>
        </w:rPr>
        <w:t xml:space="preserve"> </w:t>
      </w:r>
      <w:r w:rsidRPr="00F45672">
        <w:rPr>
          <w:rFonts w:cs="Times New Roman"/>
          <w:szCs w:val="26"/>
          <w:lang w:val="vi-VN"/>
        </w:rPr>
        <w:t>tự</w:t>
      </w:r>
      <w:r w:rsidRPr="00F45672">
        <w:rPr>
          <w:rFonts w:cs="Times New Roman"/>
          <w:spacing w:val="31"/>
          <w:szCs w:val="26"/>
          <w:lang w:val="vi-VN"/>
        </w:rPr>
        <w:t xml:space="preserve"> </w:t>
      </w:r>
      <w:r w:rsidRPr="00F45672">
        <w:rPr>
          <w:rFonts w:cs="Times New Roman"/>
          <w:szCs w:val="26"/>
          <w:lang w:val="vi-VN"/>
        </w:rPr>
        <w:t>động</w:t>
      </w:r>
      <w:r w:rsidRPr="00F45672">
        <w:rPr>
          <w:rFonts w:cs="Times New Roman"/>
          <w:spacing w:val="28"/>
          <w:szCs w:val="26"/>
          <w:lang w:val="vi-VN"/>
        </w:rPr>
        <w:t xml:space="preserve"> </w:t>
      </w:r>
      <w:r w:rsidRPr="00F45672">
        <w:rPr>
          <w:rFonts w:cs="Times New Roman"/>
          <w:szCs w:val="26"/>
          <w:lang w:val="vi-VN"/>
        </w:rPr>
        <w:t>hóa</w:t>
      </w:r>
      <w:r w:rsidRPr="00F45672">
        <w:rPr>
          <w:rFonts w:cs="Times New Roman"/>
          <w:spacing w:val="33"/>
          <w:szCs w:val="26"/>
          <w:lang w:val="vi-VN"/>
        </w:rPr>
        <w:t xml:space="preserve"> </w:t>
      </w:r>
      <w:r w:rsidRPr="00F45672">
        <w:rPr>
          <w:rFonts w:cs="Times New Roman"/>
          <w:szCs w:val="26"/>
          <w:lang w:val="vi-VN"/>
        </w:rPr>
        <w:t>cho</w:t>
      </w:r>
      <w:r w:rsidRPr="00F45672">
        <w:rPr>
          <w:rFonts w:cs="Times New Roman"/>
          <w:spacing w:val="33"/>
          <w:szCs w:val="26"/>
          <w:lang w:val="vi-VN"/>
        </w:rPr>
        <w:t xml:space="preserve"> </w:t>
      </w:r>
      <w:r w:rsidRPr="00F45672">
        <w:rPr>
          <w:rFonts w:cs="Times New Roman"/>
          <w:szCs w:val="26"/>
          <w:lang w:val="vi-VN"/>
        </w:rPr>
        <w:t>phép</w:t>
      </w:r>
      <w:r w:rsidRPr="00F45672">
        <w:rPr>
          <w:rFonts w:cs="Times New Roman"/>
          <w:spacing w:val="33"/>
          <w:szCs w:val="26"/>
          <w:lang w:val="vi-VN"/>
        </w:rPr>
        <w:t xml:space="preserve"> </w:t>
      </w:r>
      <w:r w:rsidRPr="00F45672">
        <w:rPr>
          <w:rFonts w:cs="Times New Roman"/>
          <w:szCs w:val="26"/>
          <w:lang w:val="vi-VN"/>
        </w:rPr>
        <w:t>chấp</w:t>
      </w:r>
      <w:r w:rsidRPr="00F45672">
        <w:rPr>
          <w:rFonts w:cs="Times New Roman"/>
          <w:spacing w:val="33"/>
          <w:szCs w:val="26"/>
          <w:lang w:val="vi-VN"/>
        </w:rPr>
        <w:t xml:space="preserve"> </w:t>
      </w:r>
      <w:r w:rsidRPr="00F45672">
        <w:rPr>
          <w:rFonts w:cs="Times New Roman"/>
          <w:szCs w:val="26"/>
          <w:lang w:val="vi-VN"/>
        </w:rPr>
        <w:t>nhận</w:t>
      </w:r>
      <w:r w:rsidRPr="00F45672">
        <w:rPr>
          <w:rFonts w:cs="Times New Roman"/>
          <w:spacing w:val="33"/>
          <w:szCs w:val="26"/>
          <w:lang w:val="vi-VN"/>
        </w:rPr>
        <w:t xml:space="preserve"> </w:t>
      </w:r>
      <w:r w:rsidRPr="00F45672">
        <w:rPr>
          <w:rFonts w:cs="Times New Roman"/>
          <w:szCs w:val="26"/>
          <w:lang w:val="vi-VN"/>
        </w:rPr>
        <w:t>các</w:t>
      </w:r>
      <w:r w:rsidRPr="00F45672">
        <w:rPr>
          <w:rFonts w:cs="Times New Roman"/>
          <w:spacing w:val="33"/>
          <w:szCs w:val="26"/>
          <w:lang w:val="vi-VN"/>
        </w:rPr>
        <w:t xml:space="preserve"> </w:t>
      </w:r>
      <w:r w:rsidRPr="00F45672">
        <w:rPr>
          <w:rFonts w:cs="Times New Roman"/>
          <w:spacing w:val="4"/>
          <w:szCs w:val="26"/>
          <w:lang w:val="vi-VN"/>
        </w:rPr>
        <w:t xml:space="preserve">đơn </w:t>
      </w:r>
      <w:r w:rsidRPr="00F45672">
        <w:rPr>
          <w:rFonts w:cs="Times New Roman"/>
          <w:szCs w:val="26"/>
          <w:lang w:val="vi-VN"/>
        </w:rPr>
        <w:t>hàng khác nhau từ mọi khách hàng.</w:t>
      </w:r>
    </w:p>
    <w:p w14:paraId="3096ECBD" w14:textId="446B9C49" w:rsidR="003225C1" w:rsidRPr="00F45672" w:rsidRDefault="003225C1" w:rsidP="00781326">
      <w:pPr>
        <w:pStyle w:val="ListParagraph"/>
        <w:numPr>
          <w:ilvl w:val="0"/>
          <w:numId w:val="47"/>
        </w:numPr>
        <w:spacing w:line="360" w:lineRule="auto"/>
        <w:rPr>
          <w:rFonts w:cs="Times New Roman"/>
          <w:szCs w:val="26"/>
          <w:lang w:val="vi-VN"/>
        </w:rPr>
      </w:pPr>
      <w:r w:rsidRPr="00F45672">
        <w:rPr>
          <w:rFonts w:cs="Times New Roman"/>
          <w:b/>
          <w:szCs w:val="26"/>
          <w:lang w:val="vi-VN"/>
        </w:rPr>
        <w:t xml:space="preserve">Thuế: </w:t>
      </w:r>
      <w:r w:rsidRPr="00F45672">
        <w:rPr>
          <w:rFonts w:cs="Times New Roman"/>
          <w:szCs w:val="26"/>
          <w:lang w:val="vi-VN"/>
        </w:rPr>
        <w:t xml:space="preserve">Trong giai đoạn đầu của </w:t>
      </w:r>
      <w:r w:rsidR="003E7843" w:rsidRPr="003E7843">
        <w:rPr>
          <w:bCs/>
          <w:lang w:val="vi-VN"/>
        </w:rPr>
        <w:t>thương mại điện tử</w:t>
      </w:r>
      <w:r w:rsidRPr="00F45672">
        <w:rPr>
          <w:rFonts w:cs="Times New Roman"/>
          <w:szCs w:val="26"/>
          <w:lang w:val="vi-VN"/>
        </w:rPr>
        <w:t>, nhiều nước khuyến khích bằng cách   miến thuế đối với các giao dịch trên mạng.</w:t>
      </w:r>
    </w:p>
    <w:p w14:paraId="573AB948" w14:textId="0336AA0B" w:rsidR="00423D57" w:rsidRDefault="001E20E3" w:rsidP="00781326">
      <w:pPr>
        <w:pStyle w:val="Heading4"/>
        <w:numPr>
          <w:ilvl w:val="2"/>
          <w:numId w:val="44"/>
        </w:numPr>
        <w:spacing w:line="360" w:lineRule="auto"/>
        <w:ind w:left="1080"/>
        <w:rPr>
          <w:lang w:val="vi-VN"/>
        </w:rPr>
      </w:pPr>
      <w:r w:rsidRPr="001E20E3">
        <w:rPr>
          <w:lang w:val="vi-VN"/>
        </w:rPr>
        <w:t>Lợi ích đối với xã hội</w:t>
      </w:r>
    </w:p>
    <w:p w14:paraId="7435E351" w14:textId="52BD2BDD" w:rsidR="00777472" w:rsidRPr="00777472" w:rsidRDefault="00777472" w:rsidP="00781326">
      <w:pPr>
        <w:pStyle w:val="ListParagraph"/>
        <w:widowControl w:val="0"/>
        <w:numPr>
          <w:ilvl w:val="0"/>
          <w:numId w:val="48"/>
        </w:numPr>
        <w:tabs>
          <w:tab w:val="left" w:pos="899"/>
        </w:tabs>
        <w:spacing w:before="63" w:after="0" w:line="360" w:lineRule="auto"/>
        <w:contextualSpacing w:val="0"/>
        <w:rPr>
          <w:rFonts w:cs="Times New Roman"/>
          <w:szCs w:val="26"/>
          <w:lang w:val="vi-VN"/>
        </w:rPr>
      </w:pPr>
      <w:r w:rsidRPr="00777472">
        <w:rPr>
          <w:rFonts w:cs="Times New Roman"/>
          <w:b/>
          <w:szCs w:val="26"/>
          <w:lang w:val="vi-VN"/>
        </w:rPr>
        <w:t>Hoạt</w:t>
      </w:r>
      <w:r w:rsidRPr="00777472">
        <w:rPr>
          <w:rFonts w:cs="Times New Roman"/>
          <w:b/>
          <w:spacing w:val="23"/>
          <w:szCs w:val="26"/>
          <w:lang w:val="vi-VN"/>
        </w:rPr>
        <w:t xml:space="preserve"> </w:t>
      </w:r>
      <w:r w:rsidRPr="00777472">
        <w:rPr>
          <w:rFonts w:cs="Times New Roman"/>
          <w:b/>
          <w:szCs w:val="26"/>
          <w:lang w:val="vi-VN"/>
        </w:rPr>
        <w:t>động</w:t>
      </w:r>
      <w:r w:rsidRPr="00777472">
        <w:rPr>
          <w:rFonts w:cs="Times New Roman"/>
          <w:b/>
          <w:spacing w:val="18"/>
          <w:szCs w:val="26"/>
          <w:lang w:val="vi-VN"/>
        </w:rPr>
        <w:t xml:space="preserve"> </w:t>
      </w:r>
      <w:r w:rsidRPr="00777472">
        <w:rPr>
          <w:rFonts w:cs="Times New Roman"/>
          <w:b/>
          <w:szCs w:val="26"/>
          <w:lang w:val="vi-VN"/>
        </w:rPr>
        <w:t>trực</w:t>
      </w:r>
      <w:r w:rsidRPr="00777472">
        <w:rPr>
          <w:rFonts w:cs="Times New Roman"/>
          <w:b/>
          <w:spacing w:val="19"/>
          <w:szCs w:val="26"/>
          <w:lang w:val="vi-VN"/>
        </w:rPr>
        <w:t xml:space="preserve"> </w:t>
      </w:r>
      <w:r w:rsidRPr="00777472">
        <w:rPr>
          <w:rFonts w:cs="Times New Roman"/>
          <w:b/>
          <w:szCs w:val="26"/>
          <w:lang w:val="vi-VN"/>
        </w:rPr>
        <w:t>tuyến:</w:t>
      </w:r>
      <w:r w:rsidRPr="00777472">
        <w:rPr>
          <w:rFonts w:cs="Times New Roman"/>
          <w:b/>
          <w:spacing w:val="25"/>
          <w:szCs w:val="26"/>
          <w:lang w:val="vi-VN"/>
        </w:rPr>
        <w:t xml:space="preserve"> </w:t>
      </w:r>
      <w:r w:rsidRPr="00777472">
        <w:rPr>
          <w:rFonts w:cs="Times New Roman"/>
          <w:szCs w:val="26"/>
          <w:lang w:val="vi-VN"/>
        </w:rPr>
        <w:t>Thương</w:t>
      </w:r>
      <w:r w:rsidRPr="00777472">
        <w:rPr>
          <w:rFonts w:cs="Times New Roman"/>
          <w:spacing w:val="18"/>
          <w:szCs w:val="26"/>
          <w:lang w:val="vi-VN"/>
        </w:rPr>
        <w:t xml:space="preserve"> </w:t>
      </w:r>
      <w:r w:rsidRPr="00777472">
        <w:rPr>
          <w:rFonts w:cs="Times New Roman"/>
          <w:szCs w:val="26"/>
          <w:lang w:val="vi-VN"/>
        </w:rPr>
        <w:t>mại</w:t>
      </w:r>
      <w:r w:rsidRPr="00777472">
        <w:rPr>
          <w:rFonts w:cs="Times New Roman"/>
          <w:spacing w:val="19"/>
          <w:szCs w:val="26"/>
          <w:lang w:val="vi-VN"/>
        </w:rPr>
        <w:t xml:space="preserve"> </w:t>
      </w:r>
      <w:r w:rsidRPr="00777472">
        <w:rPr>
          <w:rFonts w:cs="Times New Roman"/>
          <w:szCs w:val="26"/>
          <w:lang w:val="vi-VN"/>
        </w:rPr>
        <w:t>điện</w:t>
      </w:r>
      <w:r w:rsidRPr="00777472">
        <w:rPr>
          <w:rFonts w:cs="Times New Roman"/>
          <w:spacing w:val="23"/>
          <w:szCs w:val="26"/>
          <w:lang w:val="vi-VN"/>
        </w:rPr>
        <w:t xml:space="preserve"> </w:t>
      </w:r>
      <w:r w:rsidRPr="00777472">
        <w:rPr>
          <w:rFonts w:cs="Times New Roman"/>
          <w:szCs w:val="26"/>
          <w:lang w:val="vi-VN"/>
        </w:rPr>
        <w:t>tử</w:t>
      </w:r>
      <w:r w:rsidRPr="00777472">
        <w:rPr>
          <w:rFonts w:cs="Times New Roman"/>
          <w:spacing w:val="17"/>
          <w:szCs w:val="26"/>
          <w:lang w:val="vi-VN"/>
        </w:rPr>
        <w:t xml:space="preserve"> </w:t>
      </w:r>
      <w:r w:rsidRPr="00777472">
        <w:rPr>
          <w:rFonts w:cs="Times New Roman"/>
          <w:szCs w:val="26"/>
          <w:lang w:val="vi-VN"/>
        </w:rPr>
        <w:t>tạo</w:t>
      </w:r>
      <w:r w:rsidRPr="00777472">
        <w:rPr>
          <w:rFonts w:cs="Times New Roman"/>
          <w:spacing w:val="18"/>
          <w:szCs w:val="26"/>
          <w:lang w:val="vi-VN"/>
        </w:rPr>
        <w:t xml:space="preserve"> </w:t>
      </w:r>
      <w:r w:rsidRPr="00777472">
        <w:rPr>
          <w:rFonts w:cs="Times New Roman"/>
          <w:szCs w:val="26"/>
          <w:lang w:val="vi-VN"/>
        </w:rPr>
        <w:t>ra</w:t>
      </w:r>
      <w:r w:rsidRPr="00777472">
        <w:rPr>
          <w:rFonts w:cs="Times New Roman"/>
          <w:spacing w:val="23"/>
          <w:szCs w:val="26"/>
          <w:lang w:val="vi-VN"/>
        </w:rPr>
        <w:t xml:space="preserve"> </w:t>
      </w:r>
      <w:r w:rsidRPr="00777472">
        <w:rPr>
          <w:rFonts w:cs="Times New Roman"/>
          <w:spacing w:val="-3"/>
          <w:szCs w:val="26"/>
          <w:lang w:val="vi-VN"/>
        </w:rPr>
        <w:t>môi</w:t>
      </w:r>
      <w:r w:rsidRPr="00777472">
        <w:rPr>
          <w:rFonts w:cs="Times New Roman"/>
          <w:spacing w:val="19"/>
          <w:szCs w:val="26"/>
          <w:lang w:val="vi-VN"/>
        </w:rPr>
        <w:t xml:space="preserve"> </w:t>
      </w:r>
      <w:r w:rsidRPr="00777472">
        <w:rPr>
          <w:rFonts w:cs="Times New Roman"/>
          <w:szCs w:val="26"/>
          <w:lang w:val="vi-VN"/>
        </w:rPr>
        <w:t>trường</w:t>
      </w:r>
      <w:r w:rsidRPr="00777472">
        <w:rPr>
          <w:rFonts w:cs="Times New Roman"/>
          <w:spacing w:val="14"/>
          <w:szCs w:val="26"/>
          <w:lang w:val="vi-VN"/>
        </w:rPr>
        <w:t xml:space="preserve"> </w:t>
      </w:r>
      <w:r w:rsidRPr="00777472">
        <w:rPr>
          <w:rFonts w:cs="Times New Roman"/>
          <w:szCs w:val="26"/>
          <w:lang w:val="vi-VN"/>
        </w:rPr>
        <w:t>để</w:t>
      </w:r>
      <w:r w:rsidRPr="00777472">
        <w:rPr>
          <w:rFonts w:cs="Times New Roman"/>
          <w:spacing w:val="19"/>
          <w:szCs w:val="26"/>
          <w:lang w:val="vi-VN"/>
        </w:rPr>
        <w:t xml:space="preserve"> </w:t>
      </w:r>
      <w:r w:rsidRPr="00777472">
        <w:rPr>
          <w:rFonts w:cs="Times New Roman"/>
          <w:spacing w:val="2"/>
          <w:szCs w:val="26"/>
          <w:lang w:val="vi-VN"/>
        </w:rPr>
        <w:t>làm</w:t>
      </w:r>
      <w:r w:rsidRPr="00777472">
        <w:rPr>
          <w:rFonts w:cs="Times New Roman"/>
          <w:spacing w:val="18"/>
          <w:szCs w:val="26"/>
          <w:lang w:val="vi-VN"/>
        </w:rPr>
        <w:t xml:space="preserve"> </w:t>
      </w:r>
      <w:r w:rsidRPr="00777472">
        <w:rPr>
          <w:rFonts w:cs="Times New Roman"/>
          <w:szCs w:val="26"/>
          <w:lang w:val="vi-VN"/>
        </w:rPr>
        <w:t>việc,</w:t>
      </w:r>
      <w:r w:rsidRPr="00777472">
        <w:rPr>
          <w:rFonts w:cs="Times New Roman"/>
          <w:spacing w:val="25"/>
          <w:szCs w:val="26"/>
          <w:lang w:val="vi-VN"/>
        </w:rPr>
        <w:t xml:space="preserve"> </w:t>
      </w:r>
      <w:r w:rsidRPr="00777472">
        <w:rPr>
          <w:rFonts w:cs="Times New Roman"/>
          <w:spacing w:val="-3"/>
          <w:szCs w:val="26"/>
          <w:lang w:val="vi-VN"/>
        </w:rPr>
        <w:t xml:space="preserve">mua </w:t>
      </w:r>
      <w:r w:rsidRPr="00777472">
        <w:rPr>
          <w:szCs w:val="26"/>
          <w:lang w:val="vi-VN"/>
        </w:rPr>
        <w:t>sắm, giao dịch... từ xa nên giảm việc đi lại, ô nhiễm, tai nạn.</w:t>
      </w:r>
    </w:p>
    <w:p w14:paraId="525E8473" w14:textId="56674489" w:rsidR="00777472" w:rsidRPr="00777472" w:rsidRDefault="00777472" w:rsidP="00781326">
      <w:pPr>
        <w:pStyle w:val="ListParagraph"/>
        <w:widowControl w:val="0"/>
        <w:numPr>
          <w:ilvl w:val="0"/>
          <w:numId w:val="48"/>
        </w:numPr>
        <w:tabs>
          <w:tab w:val="left" w:pos="889"/>
        </w:tabs>
        <w:spacing w:before="90" w:after="0" w:line="360" w:lineRule="auto"/>
        <w:ind w:right="165"/>
        <w:contextualSpacing w:val="0"/>
        <w:rPr>
          <w:rFonts w:cs="Times New Roman"/>
          <w:szCs w:val="26"/>
          <w:lang w:val="vi-VN"/>
        </w:rPr>
      </w:pPr>
      <w:r w:rsidRPr="00777472">
        <w:rPr>
          <w:rFonts w:cs="Times New Roman"/>
          <w:b/>
          <w:szCs w:val="26"/>
          <w:lang w:val="vi-VN"/>
        </w:rPr>
        <w:t xml:space="preserve">Nâng cao mức sống: </w:t>
      </w:r>
      <w:r w:rsidRPr="00777472">
        <w:rPr>
          <w:rFonts w:cs="Times New Roman"/>
          <w:szCs w:val="26"/>
          <w:lang w:val="vi-VN"/>
        </w:rPr>
        <w:t xml:space="preserve">Nhiều hàng hóa, nhiều nhà cung cấp tạo áp lực giảm giá do đó khả năng </w:t>
      </w:r>
      <w:r w:rsidRPr="00777472">
        <w:rPr>
          <w:rFonts w:cs="Times New Roman"/>
          <w:spacing w:val="-3"/>
          <w:szCs w:val="26"/>
          <w:lang w:val="vi-VN"/>
        </w:rPr>
        <w:t xml:space="preserve">mua </w:t>
      </w:r>
      <w:r w:rsidRPr="00777472">
        <w:rPr>
          <w:rFonts w:cs="Times New Roman"/>
          <w:spacing w:val="2"/>
          <w:szCs w:val="26"/>
          <w:lang w:val="vi-VN"/>
        </w:rPr>
        <w:t xml:space="preserve">sắm </w:t>
      </w:r>
      <w:r w:rsidRPr="00777472">
        <w:rPr>
          <w:rFonts w:cs="Times New Roman"/>
          <w:szCs w:val="26"/>
          <w:lang w:val="vi-VN"/>
        </w:rPr>
        <w:t xml:space="preserve">của khách hàng cao hơn, nâng cao mức sống của </w:t>
      </w:r>
      <w:r w:rsidRPr="00777472">
        <w:rPr>
          <w:rFonts w:cs="Times New Roman"/>
          <w:spacing w:val="-3"/>
          <w:szCs w:val="26"/>
          <w:lang w:val="vi-VN"/>
        </w:rPr>
        <w:t>mọi</w:t>
      </w:r>
      <w:r w:rsidRPr="00777472">
        <w:rPr>
          <w:rFonts w:cs="Times New Roman"/>
          <w:spacing w:val="-24"/>
          <w:szCs w:val="26"/>
          <w:lang w:val="vi-VN"/>
        </w:rPr>
        <w:t xml:space="preserve"> </w:t>
      </w:r>
      <w:r w:rsidRPr="00777472">
        <w:rPr>
          <w:rFonts w:cs="Times New Roman"/>
          <w:szCs w:val="26"/>
          <w:lang w:val="vi-VN"/>
        </w:rPr>
        <w:t>người.</w:t>
      </w:r>
    </w:p>
    <w:p w14:paraId="0F0C0A85" w14:textId="4C1C4406" w:rsidR="00777472" w:rsidRPr="00777472" w:rsidRDefault="00777472" w:rsidP="00781326">
      <w:pPr>
        <w:pStyle w:val="ListParagraph"/>
        <w:widowControl w:val="0"/>
        <w:numPr>
          <w:ilvl w:val="0"/>
          <w:numId w:val="48"/>
        </w:numPr>
        <w:tabs>
          <w:tab w:val="left" w:pos="923"/>
        </w:tabs>
        <w:spacing w:before="3" w:after="0" w:line="360" w:lineRule="auto"/>
        <w:ind w:right="160"/>
        <w:contextualSpacing w:val="0"/>
        <w:rPr>
          <w:rFonts w:cs="Times New Roman"/>
          <w:szCs w:val="26"/>
          <w:lang w:val="vi-VN"/>
        </w:rPr>
      </w:pPr>
      <w:r w:rsidRPr="00777472">
        <w:rPr>
          <w:rFonts w:cs="Times New Roman"/>
          <w:b/>
          <w:szCs w:val="26"/>
          <w:lang w:val="vi-VN"/>
        </w:rPr>
        <w:t xml:space="preserve">Lợi ích cho các nước nghèo: </w:t>
      </w:r>
      <w:r w:rsidRPr="00777472">
        <w:rPr>
          <w:rFonts w:cs="Times New Roman"/>
          <w:szCs w:val="26"/>
          <w:lang w:val="vi-VN"/>
        </w:rPr>
        <w:t xml:space="preserve">Những nước nghèo có thể tiếp cận với các sản phẩm, dịch vụ từ các nước phát triển hơn thông qua Internet </w:t>
      </w:r>
      <w:r w:rsidRPr="00777472">
        <w:rPr>
          <w:rFonts w:cs="Times New Roman"/>
          <w:spacing w:val="-3"/>
          <w:szCs w:val="26"/>
          <w:lang w:val="vi-VN"/>
        </w:rPr>
        <w:t xml:space="preserve">và </w:t>
      </w:r>
      <w:r w:rsidR="003E7843" w:rsidRPr="003E7843">
        <w:rPr>
          <w:bCs/>
          <w:lang w:val="vi-VN"/>
        </w:rPr>
        <w:t>thương mại điện tử</w:t>
      </w:r>
      <w:r w:rsidRPr="00777472">
        <w:rPr>
          <w:rFonts w:cs="Times New Roman"/>
          <w:szCs w:val="26"/>
          <w:lang w:val="vi-VN"/>
        </w:rPr>
        <w:t xml:space="preserve">. Đồng thời cũng có thể học tập được kinh nghiệm, </w:t>
      </w:r>
      <w:r w:rsidRPr="00777472">
        <w:rPr>
          <w:rFonts w:cs="Times New Roman"/>
          <w:spacing w:val="-3"/>
          <w:szCs w:val="26"/>
          <w:lang w:val="vi-VN"/>
        </w:rPr>
        <w:t xml:space="preserve">kỹ </w:t>
      </w:r>
      <w:r w:rsidRPr="00777472">
        <w:rPr>
          <w:rFonts w:cs="Times New Roman"/>
          <w:szCs w:val="26"/>
          <w:lang w:val="vi-VN"/>
        </w:rPr>
        <w:t>năng... được đào tạo qua</w:t>
      </w:r>
      <w:r w:rsidRPr="00777472">
        <w:rPr>
          <w:rFonts w:cs="Times New Roman"/>
          <w:spacing w:val="-14"/>
          <w:szCs w:val="26"/>
          <w:lang w:val="vi-VN"/>
        </w:rPr>
        <w:t xml:space="preserve"> </w:t>
      </w:r>
      <w:r w:rsidRPr="00777472">
        <w:rPr>
          <w:rFonts w:cs="Times New Roman"/>
          <w:spacing w:val="-3"/>
          <w:szCs w:val="26"/>
          <w:lang w:val="vi-VN"/>
        </w:rPr>
        <w:t>mạng.</w:t>
      </w:r>
    </w:p>
    <w:p w14:paraId="63261B2C" w14:textId="3E488CEF" w:rsidR="00777472" w:rsidRPr="00777472" w:rsidRDefault="00777472" w:rsidP="00781326">
      <w:pPr>
        <w:pStyle w:val="ListParagraph"/>
        <w:numPr>
          <w:ilvl w:val="0"/>
          <w:numId w:val="48"/>
        </w:numPr>
        <w:spacing w:line="360" w:lineRule="auto"/>
        <w:rPr>
          <w:rFonts w:cs="Times New Roman"/>
          <w:szCs w:val="26"/>
          <w:lang w:val="vi-VN"/>
        </w:rPr>
      </w:pPr>
      <w:r w:rsidRPr="00777472">
        <w:rPr>
          <w:rFonts w:cs="Times New Roman"/>
          <w:b/>
          <w:szCs w:val="26"/>
          <w:lang w:val="vi-VN"/>
        </w:rPr>
        <w:t xml:space="preserve">Dịch vụ công được cung cấp thuận tiện hơn: </w:t>
      </w:r>
      <w:r w:rsidRPr="00777472">
        <w:rPr>
          <w:rFonts w:cs="Times New Roman"/>
          <w:szCs w:val="26"/>
          <w:lang w:val="vi-VN"/>
        </w:rPr>
        <w:t xml:space="preserve">Các dịch </w:t>
      </w:r>
      <w:r w:rsidRPr="00777472">
        <w:rPr>
          <w:rFonts w:cs="Times New Roman"/>
          <w:spacing w:val="-3"/>
          <w:szCs w:val="26"/>
          <w:lang w:val="vi-VN"/>
        </w:rPr>
        <w:t xml:space="preserve">vụ </w:t>
      </w:r>
      <w:r w:rsidRPr="00777472">
        <w:rPr>
          <w:rFonts w:cs="Times New Roman"/>
          <w:szCs w:val="26"/>
          <w:lang w:val="vi-VN"/>
        </w:rPr>
        <w:t xml:space="preserve">công cộng </w:t>
      </w:r>
      <w:r w:rsidRPr="00777472">
        <w:rPr>
          <w:rFonts w:cs="Times New Roman"/>
          <w:spacing w:val="2"/>
          <w:szCs w:val="26"/>
          <w:lang w:val="vi-VN"/>
        </w:rPr>
        <w:t xml:space="preserve">như </w:t>
      </w:r>
      <w:r w:rsidRPr="00777472">
        <w:rPr>
          <w:rFonts w:cs="Times New Roman"/>
          <w:szCs w:val="26"/>
          <w:lang w:val="vi-VN"/>
        </w:rPr>
        <w:t xml:space="preserve">y tế, giáo dục, các dịch </w:t>
      </w:r>
      <w:r w:rsidRPr="00777472">
        <w:rPr>
          <w:rFonts w:cs="Times New Roman"/>
          <w:spacing w:val="-3"/>
          <w:szCs w:val="26"/>
          <w:lang w:val="vi-VN"/>
        </w:rPr>
        <w:t xml:space="preserve">vụ </w:t>
      </w:r>
      <w:r w:rsidRPr="00777472">
        <w:rPr>
          <w:rFonts w:cs="Times New Roman"/>
          <w:szCs w:val="26"/>
          <w:lang w:val="vi-VN"/>
        </w:rPr>
        <w:t xml:space="preserve">công của chính phủ... được thực hiện qua mạng với chi phí thấp hơn, thuận tiện hơn. Cấp các loại giấy phép qua mạng, </w:t>
      </w:r>
      <w:r w:rsidRPr="00777472">
        <w:rPr>
          <w:rFonts w:cs="Times New Roman"/>
          <w:spacing w:val="3"/>
          <w:szCs w:val="26"/>
          <w:lang w:val="vi-VN"/>
        </w:rPr>
        <w:t xml:space="preserve">tư </w:t>
      </w:r>
      <w:r w:rsidRPr="00777472">
        <w:rPr>
          <w:rFonts w:cs="Times New Roman"/>
          <w:szCs w:val="26"/>
          <w:lang w:val="vi-VN"/>
        </w:rPr>
        <w:t xml:space="preserve">vấn y tế.... </w:t>
      </w:r>
      <w:r w:rsidRPr="00777472">
        <w:rPr>
          <w:rFonts w:cs="Times New Roman"/>
          <w:szCs w:val="26"/>
        </w:rPr>
        <w:t xml:space="preserve">là các </w:t>
      </w:r>
      <w:r w:rsidRPr="00777472">
        <w:rPr>
          <w:rFonts w:cs="Times New Roman"/>
          <w:spacing w:val="-3"/>
          <w:szCs w:val="26"/>
        </w:rPr>
        <w:t xml:space="preserve">ví  </w:t>
      </w:r>
      <w:r w:rsidRPr="00777472">
        <w:rPr>
          <w:rFonts w:cs="Times New Roman"/>
          <w:szCs w:val="26"/>
        </w:rPr>
        <w:t>dụ thành công điển</w:t>
      </w:r>
      <w:r w:rsidRPr="00777472">
        <w:rPr>
          <w:rFonts w:cs="Times New Roman"/>
          <w:spacing w:val="-11"/>
          <w:szCs w:val="26"/>
        </w:rPr>
        <w:t xml:space="preserve"> </w:t>
      </w:r>
      <w:r w:rsidRPr="00777472">
        <w:rPr>
          <w:rFonts w:cs="Times New Roman"/>
          <w:szCs w:val="26"/>
        </w:rPr>
        <w:t>hình</w:t>
      </w:r>
      <w:r>
        <w:rPr>
          <w:rFonts w:cs="Times New Roman"/>
          <w:szCs w:val="26"/>
        </w:rPr>
        <w:t>.</w:t>
      </w:r>
    </w:p>
    <w:p w14:paraId="005389E4" w14:textId="64DD4FE7" w:rsidR="00777472" w:rsidRPr="001B2A66" w:rsidRDefault="00E06ECC" w:rsidP="00781326">
      <w:pPr>
        <w:pStyle w:val="Heading4"/>
        <w:numPr>
          <w:ilvl w:val="2"/>
          <w:numId w:val="44"/>
        </w:numPr>
        <w:spacing w:line="360" w:lineRule="auto"/>
        <w:ind w:left="1080"/>
      </w:pPr>
      <w:r>
        <w:lastRenderedPageBreak/>
        <w:t>Hạn chế</w:t>
      </w:r>
    </w:p>
    <w:p w14:paraId="2E3628C6" w14:textId="1B584F68" w:rsidR="003A1D51" w:rsidRDefault="003A1D51" w:rsidP="00781326">
      <w:pPr>
        <w:pStyle w:val="ListParagraph"/>
        <w:widowControl w:val="0"/>
        <w:numPr>
          <w:ilvl w:val="0"/>
          <w:numId w:val="49"/>
        </w:numPr>
        <w:spacing w:before="85" w:after="0" w:line="360" w:lineRule="auto"/>
        <w:ind w:right="150"/>
      </w:pPr>
      <w:r w:rsidRPr="00552B4E">
        <w:rPr>
          <w:b/>
        </w:rPr>
        <w:t xml:space="preserve">Sự thay đổi nhanh chóng của công nghệ: </w:t>
      </w:r>
      <w:r>
        <w:t xml:space="preserve">ngày nay, các công nghệ phần cứng </w:t>
      </w:r>
      <w:r w:rsidRPr="00552B4E">
        <w:rPr>
          <w:spacing w:val="-3"/>
        </w:rPr>
        <w:t xml:space="preserve">và </w:t>
      </w:r>
      <w:r>
        <w:t xml:space="preserve">phần mềm thay đổi rất nhanh chóng, nếu doanh nghiệp không </w:t>
      </w:r>
      <w:r w:rsidRPr="00552B4E">
        <w:rPr>
          <w:spacing w:val="2"/>
        </w:rPr>
        <w:t xml:space="preserve">nắm </w:t>
      </w:r>
      <w:r>
        <w:t xml:space="preserve">bắt </w:t>
      </w:r>
      <w:r w:rsidRPr="00552B4E">
        <w:rPr>
          <w:spacing w:val="-3"/>
        </w:rPr>
        <w:t xml:space="preserve">và </w:t>
      </w:r>
      <w:r>
        <w:t xml:space="preserve">ứng </w:t>
      </w:r>
      <w:r w:rsidRPr="00552B4E">
        <w:rPr>
          <w:spacing w:val="2"/>
        </w:rPr>
        <w:t xml:space="preserve">dụng </w:t>
      </w:r>
      <w:r w:rsidRPr="00552B4E">
        <w:rPr>
          <w:spacing w:val="-4"/>
        </w:rPr>
        <w:t xml:space="preserve">kịp các </w:t>
      </w:r>
      <w:r w:rsidRPr="00552B4E">
        <w:rPr>
          <w:spacing w:val="-3"/>
        </w:rPr>
        <w:t xml:space="preserve">công </w:t>
      </w:r>
      <w:r w:rsidRPr="00552B4E">
        <w:rPr>
          <w:spacing w:val="-4"/>
        </w:rPr>
        <w:t xml:space="preserve">nghệ </w:t>
      </w:r>
      <w:r w:rsidRPr="00552B4E">
        <w:rPr>
          <w:spacing w:val="-5"/>
        </w:rPr>
        <w:t xml:space="preserve">mới </w:t>
      </w:r>
      <w:r w:rsidRPr="00552B4E">
        <w:rPr>
          <w:spacing w:val="-3"/>
        </w:rPr>
        <w:t xml:space="preserve">sẽ có thể bị </w:t>
      </w:r>
      <w:r w:rsidRPr="00552B4E">
        <w:rPr>
          <w:spacing w:val="-4"/>
        </w:rPr>
        <w:t xml:space="preserve">tụt hậu </w:t>
      </w:r>
      <w:r w:rsidRPr="00552B4E">
        <w:rPr>
          <w:spacing w:val="-5"/>
        </w:rPr>
        <w:t xml:space="preserve">và </w:t>
      </w:r>
      <w:r w:rsidRPr="00552B4E">
        <w:rPr>
          <w:spacing w:val="-3"/>
        </w:rPr>
        <w:t xml:space="preserve">đánh mất lợi </w:t>
      </w:r>
      <w:r w:rsidRPr="00552B4E">
        <w:rPr>
          <w:spacing w:val="-4"/>
        </w:rPr>
        <w:t xml:space="preserve">thế </w:t>
      </w:r>
      <w:r w:rsidRPr="00552B4E">
        <w:rPr>
          <w:spacing w:val="-3"/>
        </w:rPr>
        <w:t xml:space="preserve">cạnh </w:t>
      </w:r>
      <w:r w:rsidRPr="00552B4E">
        <w:rPr>
          <w:spacing w:val="-4"/>
        </w:rPr>
        <w:t xml:space="preserve">tranh. </w:t>
      </w:r>
      <w:r w:rsidRPr="00552B4E">
        <w:rPr>
          <w:spacing w:val="-3"/>
        </w:rPr>
        <w:t xml:space="preserve">Vì </w:t>
      </w:r>
      <w:r w:rsidRPr="00552B4E">
        <w:rPr>
          <w:spacing w:val="-5"/>
        </w:rPr>
        <w:t xml:space="preserve">vậy, </w:t>
      </w:r>
      <w:r w:rsidRPr="00552B4E">
        <w:rPr>
          <w:spacing w:val="-4"/>
        </w:rPr>
        <w:t xml:space="preserve">các </w:t>
      </w:r>
      <w:r>
        <w:t xml:space="preserve">doanh nghiệp phải </w:t>
      </w:r>
      <w:r w:rsidRPr="00552B4E">
        <w:rPr>
          <w:spacing w:val="-3"/>
        </w:rPr>
        <w:t xml:space="preserve">có </w:t>
      </w:r>
      <w:r>
        <w:t xml:space="preserve">bộ phận chuyên trách về quản lý </w:t>
      </w:r>
      <w:r w:rsidRPr="00552B4E">
        <w:rPr>
          <w:spacing w:val="-3"/>
        </w:rPr>
        <w:t xml:space="preserve">và </w:t>
      </w:r>
      <w:r>
        <w:t xml:space="preserve">theo dõi hoạt động website </w:t>
      </w:r>
      <w:r w:rsidR="003E7843" w:rsidRPr="003E7843">
        <w:rPr>
          <w:bCs/>
          <w:lang w:val="vi-VN"/>
        </w:rPr>
        <w:t>thương mại điện tử</w:t>
      </w:r>
      <w:r>
        <w:t xml:space="preserve">, nắm bắt tình hình công nghệ và cập nhật, nâng cấp website thường xuyên cho phù </w:t>
      </w:r>
      <w:r w:rsidRPr="00552B4E">
        <w:rPr>
          <w:spacing w:val="2"/>
        </w:rPr>
        <w:t xml:space="preserve">hợp </w:t>
      </w:r>
      <w:r>
        <w:t>với tình hình phát triển</w:t>
      </w:r>
      <w:r w:rsidRPr="00552B4E">
        <w:rPr>
          <w:spacing w:val="47"/>
        </w:rPr>
        <w:t xml:space="preserve"> </w:t>
      </w:r>
      <w:r>
        <w:t>chung.</w:t>
      </w:r>
    </w:p>
    <w:p w14:paraId="62127B01" w14:textId="1F4CE7E5" w:rsidR="009A5D4F" w:rsidRDefault="003A1D51" w:rsidP="00781326">
      <w:pPr>
        <w:pStyle w:val="ListParagraph"/>
        <w:widowControl w:val="0"/>
        <w:numPr>
          <w:ilvl w:val="0"/>
          <w:numId w:val="49"/>
        </w:numPr>
        <w:spacing w:before="51" w:after="0" w:line="360" w:lineRule="auto"/>
        <w:ind w:right="149"/>
      </w:pPr>
      <w:r w:rsidRPr="00552B4E">
        <w:rPr>
          <w:b/>
        </w:rPr>
        <w:t xml:space="preserve">Vấn đề bảo mật thông tin và an toàn cơ  sở dữ liệu: </w:t>
      </w:r>
      <w:r>
        <w:t>khi kinh doanh trên mạng, doanh</w:t>
      </w:r>
      <w:r w:rsidRPr="00552B4E">
        <w:rPr>
          <w:spacing w:val="12"/>
        </w:rPr>
        <w:t xml:space="preserve"> </w:t>
      </w:r>
      <w:r>
        <w:t>nghiệp</w:t>
      </w:r>
      <w:r w:rsidRPr="00552B4E">
        <w:rPr>
          <w:spacing w:val="12"/>
        </w:rPr>
        <w:t xml:space="preserve"> </w:t>
      </w:r>
      <w:r>
        <w:t>phải</w:t>
      </w:r>
      <w:r w:rsidRPr="00552B4E">
        <w:rPr>
          <w:spacing w:val="13"/>
        </w:rPr>
        <w:t xml:space="preserve"> </w:t>
      </w:r>
      <w:r>
        <w:t>quan</w:t>
      </w:r>
      <w:r w:rsidRPr="00552B4E">
        <w:rPr>
          <w:spacing w:val="12"/>
        </w:rPr>
        <w:t xml:space="preserve"> </w:t>
      </w:r>
      <w:r>
        <w:t>tâm</w:t>
      </w:r>
      <w:r w:rsidRPr="00552B4E">
        <w:rPr>
          <w:spacing w:val="8"/>
        </w:rPr>
        <w:t xml:space="preserve"> </w:t>
      </w:r>
      <w:r>
        <w:t>nhiều</w:t>
      </w:r>
      <w:r w:rsidRPr="00552B4E">
        <w:rPr>
          <w:spacing w:val="12"/>
        </w:rPr>
        <w:t xml:space="preserve"> </w:t>
      </w:r>
      <w:r>
        <w:t>đến</w:t>
      </w:r>
      <w:r w:rsidRPr="00552B4E">
        <w:rPr>
          <w:spacing w:val="17"/>
        </w:rPr>
        <w:t xml:space="preserve"> </w:t>
      </w:r>
      <w:r>
        <w:t>vấn</w:t>
      </w:r>
      <w:r w:rsidRPr="00552B4E">
        <w:rPr>
          <w:spacing w:val="12"/>
        </w:rPr>
        <w:t xml:space="preserve"> </w:t>
      </w:r>
      <w:r>
        <w:t>đề</w:t>
      </w:r>
      <w:r w:rsidRPr="00552B4E">
        <w:rPr>
          <w:spacing w:val="18"/>
        </w:rPr>
        <w:t xml:space="preserve"> </w:t>
      </w:r>
      <w:r>
        <w:t>an</w:t>
      </w:r>
      <w:r w:rsidRPr="00552B4E">
        <w:rPr>
          <w:spacing w:val="12"/>
        </w:rPr>
        <w:t xml:space="preserve"> </w:t>
      </w:r>
      <w:r>
        <w:t>ninh</w:t>
      </w:r>
      <w:r w:rsidRPr="00552B4E">
        <w:rPr>
          <w:spacing w:val="17"/>
        </w:rPr>
        <w:t xml:space="preserve"> </w:t>
      </w:r>
      <w:r>
        <w:t>mạng,</w:t>
      </w:r>
      <w:r w:rsidRPr="00552B4E">
        <w:rPr>
          <w:spacing w:val="15"/>
        </w:rPr>
        <w:t xml:space="preserve"> </w:t>
      </w:r>
      <w:r>
        <w:t>chẳng</w:t>
      </w:r>
      <w:r w:rsidRPr="00552B4E">
        <w:rPr>
          <w:spacing w:val="12"/>
        </w:rPr>
        <w:t xml:space="preserve"> </w:t>
      </w:r>
      <w:r>
        <w:t>hạn</w:t>
      </w:r>
      <w:r w:rsidRPr="00552B4E">
        <w:rPr>
          <w:spacing w:val="12"/>
        </w:rPr>
        <w:t xml:space="preserve"> </w:t>
      </w:r>
      <w:r>
        <w:t>như:</w:t>
      </w:r>
      <w:r w:rsidRPr="00552B4E">
        <w:rPr>
          <w:spacing w:val="13"/>
        </w:rPr>
        <w:t xml:space="preserve"> </w:t>
      </w:r>
      <w:r>
        <w:t>sự</w:t>
      </w:r>
      <w:r w:rsidRPr="00552B4E">
        <w:rPr>
          <w:spacing w:val="16"/>
        </w:rPr>
        <w:t xml:space="preserve"> </w:t>
      </w:r>
      <w:r>
        <w:t>lây</w:t>
      </w:r>
      <w:r w:rsidRPr="00552B4E">
        <w:rPr>
          <w:spacing w:val="14"/>
        </w:rPr>
        <w:t xml:space="preserve"> </w:t>
      </w:r>
      <w:r>
        <w:t>lan</w:t>
      </w:r>
      <w:r w:rsidR="008C117D">
        <w:t xml:space="preserve"> </w:t>
      </w:r>
      <w:r w:rsidR="008C117D" w:rsidRPr="008C117D">
        <w:t xml:space="preserve">của virus tin học, sâu Internet, hiện tượng hacker tấn công vào website… sẽ gây tê liệt và ngưng hoạt động của hệ thống trong 1 thời gian, cho đến làm sai lạc dữ liệu, xóa cơ sở dữ liệu, làm hỏng máy chủ web không thể khắc phục được… đều gây thiệt hại cho các doanh nghiệp kinh doanh </w:t>
      </w:r>
      <w:r w:rsidR="003E7843" w:rsidRPr="003E7843">
        <w:rPr>
          <w:bCs/>
          <w:lang w:val="vi-VN"/>
        </w:rPr>
        <w:t>thương mại điện tử</w:t>
      </w:r>
      <w:r w:rsidR="008C117D" w:rsidRPr="008C117D">
        <w:t>, nhất là các doanh  nghiệp trong lĩnh  vực  tài  chính,  ngân hàng. Vấn đề này đòi hỏi các doanh nghiệp phải chọn nhà cung cấp dịch vụ hosting an toàn, có giải pháp bảo mật tốt, thường xuyên sao lưu cơ sở dữ liệu và phối hợp với nhà cung cấp để khắc phục sự cố kịp thời.</w:t>
      </w:r>
    </w:p>
    <w:p w14:paraId="7FDDB74A" w14:textId="54B935B5" w:rsidR="00552B4E" w:rsidRDefault="00552B4E" w:rsidP="00781326">
      <w:pPr>
        <w:pStyle w:val="ListParagraph"/>
        <w:widowControl w:val="0"/>
        <w:numPr>
          <w:ilvl w:val="0"/>
          <w:numId w:val="49"/>
        </w:numPr>
        <w:spacing w:before="4" w:after="0" w:line="360" w:lineRule="auto"/>
        <w:ind w:right="151"/>
        <w:contextualSpacing w:val="0"/>
      </w:pPr>
      <w:r>
        <w:rPr>
          <w:b/>
        </w:rPr>
        <w:t xml:space="preserve">Rủi ro trong thanh toán qua mạng: </w:t>
      </w:r>
      <w:r>
        <w:t xml:space="preserve">các website </w:t>
      </w:r>
      <w:r w:rsidR="003E7843" w:rsidRPr="003E7843">
        <w:rPr>
          <w:bCs/>
          <w:lang w:val="vi-VN"/>
        </w:rPr>
        <w:t>thương mại điện tử</w:t>
      </w:r>
      <w:r w:rsidR="003E7843">
        <w:t xml:space="preserve"> </w:t>
      </w:r>
      <w:r>
        <w:t xml:space="preserve">cũng có thể gặp phải rắc rối với vấn đề thanh toán qua mạng. Chẳng hạn, </w:t>
      </w:r>
      <w:r>
        <w:rPr>
          <w:spacing w:val="-4"/>
        </w:rPr>
        <w:t xml:space="preserve">khi </w:t>
      </w:r>
      <w:r>
        <w:t xml:space="preserve">doanh nghiệp bán hàng cho 1 khách  hàng với 1 số tài khoản hợp lệ nào đó. Nếu như đây là 1 tài khoản </w:t>
      </w:r>
      <w:r>
        <w:rPr>
          <w:spacing w:val="-3"/>
        </w:rPr>
        <w:t xml:space="preserve">bị </w:t>
      </w:r>
      <w:r>
        <w:t xml:space="preserve">đánh </w:t>
      </w:r>
      <w:r>
        <w:rPr>
          <w:spacing w:val="-3"/>
        </w:rPr>
        <w:t xml:space="preserve">cắp, </w:t>
      </w:r>
      <w:r>
        <w:rPr>
          <w:spacing w:val="-4"/>
        </w:rPr>
        <w:t xml:space="preserve">thì </w:t>
      </w:r>
      <w:r>
        <w:rPr>
          <w:spacing w:val="-3"/>
        </w:rPr>
        <w:t>doanh nghiệp</w:t>
      </w:r>
      <w:r>
        <w:rPr>
          <w:spacing w:val="-11"/>
        </w:rPr>
        <w:t xml:space="preserve"> </w:t>
      </w:r>
      <w:r>
        <w:rPr>
          <w:spacing w:val="-3"/>
        </w:rPr>
        <w:t>có</w:t>
      </w:r>
      <w:r>
        <w:rPr>
          <w:spacing w:val="-7"/>
        </w:rPr>
        <w:t xml:space="preserve"> </w:t>
      </w:r>
      <w:r>
        <w:rPr>
          <w:spacing w:val="-3"/>
        </w:rPr>
        <w:t>nguy</w:t>
      </w:r>
      <w:r>
        <w:rPr>
          <w:spacing w:val="-11"/>
        </w:rPr>
        <w:t xml:space="preserve"> </w:t>
      </w:r>
      <w:r>
        <w:t>cơ</w:t>
      </w:r>
      <w:r>
        <w:rPr>
          <w:spacing w:val="-4"/>
        </w:rPr>
        <w:t xml:space="preserve"> </w:t>
      </w:r>
      <w:r>
        <w:rPr>
          <w:spacing w:val="-3"/>
        </w:rPr>
        <w:t>mất</w:t>
      </w:r>
      <w:r>
        <w:rPr>
          <w:spacing w:val="-11"/>
        </w:rPr>
        <w:t xml:space="preserve"> </w:t>
      </w:r>
      <w:r>
        <w:t>trắng</w:t>
      </w:r>
      <w:r>
        <w:rPr>
          <w:spacing w:val="-11"/>
        </w:rPr>
        <w:t xml:space="preserve"> </w:t>
      </w:r>
      <w:r>
        <w:t>số</w:t>
      </w:r>
      <w:r>
        <w:rPr>
          <w:spacing w:val="-11"/>
        </w:rPr>
        <w:t xml:space="preserve"> </w:t>
      </w:r>
      <w:r>
        <w:rPr>
          <w:spacing w:val="-3"/>
        </w:rPr>
        <w:t>tiền</w:t>
      </w:r>
      <w:r>
        <w:rPr>
          <w:spacing w:val="-7"/>
        </w:rPr>
        <w:t xml:space="preserve"> </w:t>
      </w:r>
      <w:r>
        <w:t>này</w:t>
      </w:r>
      <w:r>
        <w:rPr>
          <w:spacing w:val="-7"/>
        </w:rPr>
        <w:t xml:space="preserve"> </w:t>
      </w:r>
      <w:r>
        <w:rPr>
          <w:spacing w:val="-4"/>
        </w:rPr>
        <w:t>khi</w:t>
      </w:r>
      <w:r>
        <w:rPr>
          <w:spacing w:val="-11"/>
        </w:rPr>
        <w:t xml:space="preserve"> </w:t>
      </w:r>
      <w:r>
        <w:t>phát</w:t>
      </w:r>
      <w:r>
        <w:rPr>
          <w:spacing w:val="-11"/>
        </w:rPr>
        <w:t xml:space="preserve"> </w:t>
      </w:r>
      <w:r>
        <w:rPr>
          <w:spacing w:val="-3"/>
        </w:rPr>
        <w:t>sinh</w:t>
      </w:r>
      <w:r>
        <w:rPr>
          <w:spacing w:val="-7"/>
        </w:rPr>
        <w:t xml:space="preserve"> </w:t>
      </w:r>
      <w:r>
        <w:t>kiện</w:t>
      </w:r>
      <w:r>
        <w:rPr>
          <w:spacing w:val="-11"/>
        </w:rPr>
        <w:t xml:space="preserve"> </w:t>
      </w:r>
      <w:r>
        <w:rPr>
          <w:spacing w:val="-4"/>
        </w:rPr>
        <w:t>tụng.</w:t>
      </w:r>
    </w:p>
    <w:p w14:paraId="77CD9082" w14:textId="76A638C8" w:rsidR="00552B4E" w:rsidRDefault="00552B4E" w:rsidP="00781326">
      <w:pPr>
        <w:pStyle w:val="ListParagraph"/>
        <w:widowControl w:val="0"/>
        <w:numPr>
          <w:ilvl w:val="0"/>
          <w:numId w:val="49"/>
        </w:numPr>
        <w:spacing w:before="7" w:after="0" w:line="360" w:lineRule="auto"/>
        <w:ind w:right="155"/>
        <w:contextualSpacing w:val="0"/>
      </w:pPr>
      <w:r>
        <w:rPr>
          <w:b/>
        </w:rPr>
        <w:t xml:space="preserve">Thiếu cơ chế pháp lý hoàn thiện để giải quyết tranh chấp qua mạng: </w:t>
      </w:r>
      <w:r>
        <w:t xml:space="preserve">Ở nước ta,  luật </w:t>
      </w:r>
      <w:r w:rsidR="003E7843" w:rsidRPr="003E7843">
        <w:rPr>
          <w:bCs/>
          <w:lang w:val="vi-VN"/>
        </w:rPr>
        <w:t>thương mại điện tử</w:t>
      </w:r>
      <w:r w:rsidR="003E7843">
        <w:t xml:space="preserve"> </w:t>
      </w:r>
      <w:r>
        <w:t xml:space="preserve">đang trong quá trình xây </w:t>
      </w:r>
      <w:r>
        <w:rPr>
          <w:spacing w:val="2"/>
        </w:rPr>
        <w:t xml:space="preserve">dựng </w:t>
      </w:r>
      <w:r>
        <w:rPr>
          <w:spacing w:val="-3"/>
        </w:rPr>
        <w:t xml:space="preserve">và </w:t>
      </w:r>
      <w:r>
        <w:t xml:space="preserve">hoàn thiện, nên sẽ khó khăn khi </w:t>
      </w:r>
      <w:r>
        <w:rPr>
          <w:spacing w:val="4"/>
        </w:rPr>
        <w:t xml:space="preserve">xử </w:t>
      </w:r>
      <w:r>
        <w:t xml:space="preserve">lý các vấn đề tranh chấp xảy  ra trong thực tế  nhưng chưa có trong luật.  Hơn nữa, các hoạt  động lừa đảo trên mạng thì không ít và ngày càng tinh vi hơn, vì vậy, ở giai đoạn đầu của kinh doanh </w:t>
      </w:r>
      <w:r w:rsidR="003E7843" w:rsidRPr="003E7843">
        <w:rPr>
          <w:bCs/>
          <w:lang w:val="vi-VN"/>
        </w:rPr>
        <w:t>thương mại điện tử</w:t>
      </w:r>
      <w:r>
        <w:t>, nếu có phát sinh các tranh chấp, kiện tụng,… thì phần thiệt thòi thường thuộc về phía các doanh nghiệp. Đòi hỏi, các doanh nghiệp phải tự bảo vệ mình bằng các biện pháp kinh doanh kết hợp với công nghệ.</w:t>
      </w:r>
    </w:p>
    <w:p w14:paraId="6F08A47D" w14:textId="77777777" w:rsidR="00EF3D86" w:rsidRDefault="00EF3D86" w:rsidP="00EF3D86">
      <w:pPr>
        <w:widowControl w:val="0"/>
        <w:spacing w:before="7" w:after="0" w:line="312" w:lineRule="auto"/>
        <w:ind w:right="155"/>
      </w:pPr>
    </w:p>
    <w:tbl>
      <w:tblPr>
        <w:tblW w:w="0" w:type="auto"/>
        <w:tblInd w:w="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48"/>
        <w:gridCol w:w="4248"/>
      </w:tblGrid>
      <w:tr w:rsidR="00EF3D86" w14:paraId="44D83E7A" w14:textId="77777777" w:rsidTr="00697967">
        <w:trPr>
          <w:trHeight w:hRule="exact" w:val="398"/>
        </w:trPr>
        <w:tc>
          <w:tcPr>
            <w:tcW w:w="4248" w:type="dxa"/>
            <w:shd w:val="clear" w:color="auto" w:fill="BEBEBE"/>
          </w:tcPr>
          <w:p w14:paraId="508ECF50" w14:textId="77777777" w:rsidR="00EF3D86" w:rsidRDefault="00EF3D86" w:rsidP="00697967">
            <w:pPr>
              <w:pStyle w:val="TableParagraph"/>
              <w:spacing w:line="291" w:lineRule="exact"/>
              <w:ind w:left="734" w:right="741"/>
              <w:jc w:val="center"/>
              <w:rPr>
                <w:b/>
                <w:sz w:val="26"/>
              </w:rPr>
            </w:pPr>
            <w:r>
              <w:rPr>
                <w:b/>
                <w:sz w:val="26"/>
              </w:rPr>
              <w:lastRenderedPageBreak/>
              <w:t>Hạn chế về mặt kỹ thuật</w:t>
            </w:r>
          </w:p>
        </w:tc>
        <w:tc>
          <w:tcPr>
            <w:tcW w:w="4248" w:type="dxa"/>
            <w:shd w:val="clear" w:color="auto" w:fill="BEBEBE"/>
          </w:tcPr>
          <w:p w14:paraId="11B416B8" w14:textId="77777777" w:rsidR="00EF3D86" w:rsidRDefault="00EF3D86" w:rsidP="00697967">
            <w:pPr>
              <w:pStyle w:val="TableParagraph"/>
              <w:spacing w:line="291" w:lineRule="exact"/>
              <w:ind w:left="576"/>
              <w:rPr>
                <w:b/>
                <w:sz w:val="26"/>
              </w:rPr>
            </w:pPr>
            <w:r>
              <w:rPr>
                <w:b/>
                <w:sz w:val="26"/>
              </w:rPr>
              <w:t>Hạn chế về mặt thương mại</w:t>
            </w:r>
          </w:p>
        </w:tc>
      </w:tr>
      <w:tr w:rsidR="00EF3D86" w14:paraId="369F74DD" w14:textId="77777777" w:rsidTr="00697967">
        <w:trPr>
          <w:trHeight w:hRule="exact" w:val="1176"/>
        </w:trPr>
        <w:tc>
          <w:tcPr>
            <w:tcW w:w="4248" w:type="dxa"/>
          </w:tcPr>
          <w:p w14:paraId="36E1998D" w14:textId="77777777" w:rsidR="00EF3D86" w:rsidRDefault="00EF3D86" w:rsidP="00697967">
            <w:pPr>
              <w:pStyle w:val="TableParagraph"/>
              <w:spacing w:line="287" w:lineRule="exact"/>
              <w:rPr>
                <w:sz w:val="26"/>
              </w:rPr>
            </w:pPr>
            <w:r>
              <w:rPr>
                <w:spacing w:val="-3"/>
                <w:sz w:val="26"/>
              </w:rPr>
              <w:t xml:space="preserve">1. </w:t>
            </w:r>
            <w:r>
              <w:rPr>
                <w:spacing w:val="-5"/>
                <w:sz w:val="26"/>
              </w:rPr>
              <w:t xml:space="preserve">Chưa </w:t>
            </w:r>
            <w:r>
              <w:rPr>
                <w:sz w:val="26"/>
              </w:rPr>
              <w:t xml:space="preserve">có </w:t>
            </w:r>
            <w:r>
              <w:rPr>
                <w:spacing w:val="-4"/>
                <w:sz w:val="26"/>
              </w:rPr>
              <w:t xml:space="preserve">tiêu </w:t>
            </w:r>
            <w:r>
              <w:rPr>
                <w:spacing w:val="-3"/>
                <w:sz w:val="26"/>
              </w:rPr>
              <w:t xml:space="preserve">chuẩn  </w:t>
            </w:r>
            <w:r>
              <w:rPr>
                <w:spacing w:val="-4"/>
                <w:sz w:val="26"/>
              </w:rPr>
              <w:t xml:space="preserve">quốc </w:t>
            </w:r>
            <w:r>
              <w:rPr>
                <w:sz w:val="26"/>
              </w:rPr>
              <w:t xml:space="preserve">tế </w:t>
            </w:r>
            <w:r>
              <w:rPr>
                <w:spacing w:val="-5"/>
                <w:sz w:val="26"/>
              </w:rPr>
              <w:t xml:space="preserve">về  </w:t>
            </w:r>
            <w:r>
              <w:rPr>
                <w:spacing w:val="50"/>
                <w:sz w:val="26"/>
              </w:rPr>
              <w:t xml:space="preserve"> </w:t>
            </w:r>
            <w:r>
              <w:rPr>
                <w:spacing w:val="-3"/>
                <w:sz w:val="26"/>
              </w:rPr>
              <w:t>chất</w:t>
            </w:r>
          </w:p>
          <w:p w14:paraId="07CC77CA" w14:textId="77777777" w:rsidR="00EF3D86" w:rsidRDefault="00EF3D86" w:rsidP="00697967">
            <w:pPr>
              <w:pStyle w:val="TableParagraph"/>
              <w:spacing w:before="90"/>
              <w:rPr>
                <w:sz w:val="26"/>
              </w:rPr>
            </w:pPr>
            <w:r>
              <w:rPr>
                <w:sz w:val="26"/>
              </w:rPr>
              <w:t>lượng, an toàn và độ tin cậy.</w:t>
            </w:r>
          </w:p>
        </w:tc>
        <w:tc>
          <w:tcPr>
            <w:tcW w:w="4248" w:type="dxa"/>
          </w:tcPr>
          <w:p w14:paraId="4A1C3163" w14:textId="5DDABD51" w:rsidR="00EF3D86" w:rsidRDefault="00EF3D86" w:rsidP="00697967">
            <w:pPr>
              <w:pStyle w:val="TableParagraph"/>
              <w:spacing w:line="312" w:lineRule="auto"/>
              <w:ind w:right="92"/>
              <w:rPr>
                <w:sz w:val="26"/>
              </w:rPr>
            </w:pPr>
            <w:r>
              <w:rPr>
                <w:sz w:val="26"/>
              </w:rPr>
              <w:t xml:space="preserve">1. An ninh và riêng tư là hai cản trở về tâm lý đối với người tham gia </w:t>
            </w:r>
            <w:r w:rsidR="003E7843" w:rsidRPr="003E7843">
              <w:rPr>
                <w:sz w:val="26"/>
              </w:rPr>
              <w:t>thương mại điện tử</w:t>
            </w:r>
            <w:r>
              <w:rPr>
                <w:sz w:val="26"/>
              </w:rPr>
              <w:t>.</w:t>
            </w:r>
          </w:p>
        </w:tc>
      </w:tr>
      <w:tr w:rsidR="00EF3D86" w14:paraId="28FC6622" w14:textId="77777777" w:rsidTr="00697967">
        <w:trPr>
          <w:trHeight w:hRule="exact" w:val="1565"/>
        </w:trPr>
        <w:tc>
          <w:tcPr>
            <w:tcW w:w="4248" w:type="dxa"/>
          </w:tcPr>
          <w:p w14:paraId="1E530A38" w14:textId="74406164" w:rsidR="00EF3D86" w:rsidRDefault="00EF3D86" w:rsidP="00697967">
            <w:pPr>
              <w:pStyle w:val="TableParagraph"/>
              <w:spacing w:line="312" w:lineRule="auto"/>
              <w:ind w:right="98"/>
              <w:jc w:val="both"/>
              <w:rPr>
                <w:sz w:val="26"/>
              </w:rPr>
            </w:pPr>
            <w:r>
              <w:rPr>
                <w:sz w:val="26"/>
              </w:rPr>
              <w:t xml:space="preserve">2. Tốc độ đường truyền Internet vẫn chưa đáp ứng được yêu cầu của người dùng, nhất là trong </w:t>
            </w:r>
            <w:r w:rsidR="003E7843" w:rsidRPr="003E7843">
              <w:rPr>
                <w:sz w:val="26"/>
              </w:rPr>
              <w:t>thương mại điện tử</w:t>
            </w:r>
            <w:r>
              <w:rPr>
                <w:sz w:val="26"/>
              </w:rPr>
              <w:t>.</w:t>
            </w:r>
          </w:p>
        </w:tc>
        <w:tc>
          <w:tcPr>
            <w:tcW w:w="4248" w:type="dxa"/>
          </w:tcPr>
          <w:p w14:paraId="72BBC834" w14:textId="7AA575DB" w:rsidR="00EF3D86" w:rsidRDefault="00EF3D86" w:rsidP="00697967">
            <w:pPr>
              <w:pStyle w:val="TableParagraph"/>
              <w:spacing w:line="312" w:lineRule="auto"/>
              <w:ind w:right="103"/>
              <w:jc w:val="both"/>
              <w:rPr>
                <w:sz w:val="26"/>
              </w:rPr>
            </w:pPr>
            <w:r>
              <w:rPr>
                <w:sz w:val="26"/>
              </w:rPr>
              <w:t xml:space="preserve">2. Thiếu lòng tin và </w:t>
            </w:r>
            <w:r w:rsidR="003E7843" w:rsidRPr="003E7843">
              <w:rPr>
                <w:sz w:val="26"/>
              </w:rPr>
              <w:t xml:space="preserve">thương mại điện tử </w:t>
            </w:r>
            <w:r>
              <w:rPr>
                <w:sz w:val="26"/>
              </w:rPr>
              <w:t xml:space="preserve">và người bán hàng trong </w:t>
            </w:r>
            <w:r w:rsidR="003E7843" w:rsidRPr="003E7843">
              <w:rPr>
                <w:sz w:val="26"/>
              </w:rPr>
              <w:t xml:space="preserve">thương mại điện tử </w:t>
            </w:r>
            <w:r>
              <w:rPr>
                <w:sz w:val="26"/>
              </w:rPr>
              <w:t>do không được gặp trực tiếp.</w:t>
            </w:r>
          </w:p>
        </w:tc>
      </w:tr>
      <w:tr w:rsidR="00EF3D86" w14:paraId="7BC8DBEB" w14:textId="77777777" w:rsidTr="00697967">
        <w:trPr>
          <w:trHeight w:hRule="exact" w:val="1176"/>
        </w:trPr>
        <w:tc>
          <w:tcPr>
            <w:tcW w:w="4248" w:type="dxa"/>
          </w:tcPr>
          <w:p w14:paraId="75E6E7E9" w14:textId="77777777" w:rsidR="00EF3D86" w:rsidRDefault="00EF3D86" w:rsidP="00697967">
            <w:pPr>
              <w:pStyle w:val="TableParagraph"/>
              <w:spacing w:line="312" w:lineRule="auto"/>
              <w:ind w:right="109"/>
              <w:rPr>
                <w:sz w:val="26"/>
              </w:rPr>
            </w:pPr>
            <w:r>
              <w:rPr>
                <w:spacing w:val="-3"/>
                <w:sz w:val="26"/>
              </w:rPr>
              <w:t xml:space="preserve">3. </w:t>
            </w:r>
            <w:r>
              <w:rPr>
                <w:spacing w:val="-4"/>
                <w:sz w:val="26"/>
              </w:rPr>
              <w:t xml:space="preserve">Các </w:t>
            </w:r>
            <w:r>
              <w:rPr>
                <w:sz w:val="26"/>
              </w:rPr>
              <w:t xml:space="preserve">công cụ </w:t>
            </w:r>
            <w:r>
              <w:rPr>
                <w:spacing w:val="-4"/>
                <w:sz w:val="26"/>
              </w:rPr>
              <w:t xml:space="preserve">xây </w:t>
            </w:r>
            <w:r>
              <w:rPr>
                <w:spacing w:val="-3"/>
                <w:sz w:val="26"/>
              </w:rPr>
              <w:t xml:space="preserve">dựng phần </w:t>
            </w:r>
            <w:r>
              <w:rPr>
                <w:sz w:val="26"/>
              </w:rPr>
              <w:t xml:space="preserve">mềm </w:t>
            </w:r>
            <w:r>
              <w:rPr>
                <w:spacing w:val="-4"/>
                <w:sz w:val="26"/>
              </w:rPr>
              <w:t xml:space="preserve">vẫn trong giai </w:t>
            </w:r>
            <w:r>
              <w:rPr>
                <w:spacing w:val="-3"/>
                <w:sz w:val="26"/>
              </w:rPr>
              <w:t>đoạn đang phát</w:t>
            </w:r>
            <w:r>
              <w:rPr>
                <w:spacing w:val="-28"/>
                <w:sz w:val="26"/>
              </w:rPr>
              <w:t xml:space="preserve"> </w:t>
            </w:r>
            <w:r>
              <w:rPr>
                <w:spacing w:val="-4"/>
                <w:sz w:val="26"/>
              </w:rPr>
              <w:t>triển.</w:t>
            </w:r>
          </w:p>
        </w:tc>
        <w:tc>
          <w:tcPr>
            <w:tcW w:w="4248" w:type="dxa"/>
          </w:tcPr>
          <w:p w14:paraId="365BD360" w14:textId="77777777" w:rsidR="00EF3D86" w:rsidRDefault="00EF3D86" w:rsidP="00697967">
            <w:pPr>
              <w:pStyle w:val="TableParagraph"/>
              <w:spacing w:line="312" w:lineRule="auto"/>
              <w:rPr>
                <w:sz w:val="26"/>
              </w:rPr>
            </w:pPr>
            <w:r>
              <w:rPr>
                <w:spacing w:val="-3"/>
                <w:sz w:val="26"/>
              </w:rPr>
              <w:t xml:space="preserve">3. </w:t>
            </w:r>
            <w:r>
              <w:rPr>
                <w:spacing w:val="-5"/>
                <w:sz w:val="26"/>
              </w:rPr>
              <w:t xml:space="preserve">Nhiều vấn </w:t>
            </w:r>
            <w:r>
              <w:rPr>
                <w:spacing w:val="-3"/>
                <w:sz w:val="26"/>
              </w:rPr>
              <w:t xml:space="preserve">đề </w:t>
            </w:r>
            <w:r>
              <w:rPr>
                <w:spacing w:val="-5"/>
                <w:sz w:val="26"/>
              </w:rPr>
              <w:t xml:space="preserve">về </w:t>
            </w:r>
            <w:r>
              <w:rPr>
                <w:spacing w:val="-4"/>
                <w:sz w:val="26"/>
              </w:rPr>
              <w:t xml:space="preserve">luật, chính sách, thuế </w:t>
            </w:r>
            <w:r>
              <w:rPr>
                <w:sz w:val="26"/>
              </w:rPr>
              <w:t>chưa được làm rõ.</w:t>
            </w:r>
          </w:p>
        </w:tc>
      </w:tr>
      <w:tr w:rsidR="00EF3D86" w14:paraId="1FDAD0D5" w14:textId="77777777" w:rsidTr="00697967">
        <w:trPr>
          <w:trHeight w:hRule="exact" w:val="1565"/>
        </w:trPr>
        <w:tc>
          <w:tcPr>
            <w:tcW w:w="4248" w:type="dxa"/>
          </w:tcPr>
          <w:p w14:paraId="63A9C29A" w14:textId="7ADE5A83" w:rsidR="00EF3D86" w:rsidRDefault="00EF3D86" w:rsidP="00697967">
            <w:pPr>
              <w:pStyle w:val="TableParagraph"/>
              <w:spacing w:line="312" w:lineRule="auto"/>
              <w:ind w:right="98"/>
              <w:jc w:val="both"/>
              <w:rPr>
                <w:sz w:val="26"/>
              </w:rPr>
            </w:pPr>
            <w:r>
              <w:rPr>
                <w:spacing w:val="-3"/>
                <w:sz w:val="26"/>
              </w:rPr>
              <w:t xml:space="preserve">4. </w:t>
            </w:r>
            <w:r>
              <w:rPr>
                <w:spacing w:val="-4"/>
                <w:sz w:val="26"/>
              </w:rPr>
              <w:t xml:space="preserve">Khó khăn </w:t>
            </w:r>
            <w:r>
              <w:rPr>
                <w:spacing w:val="-5"/>
                <w:sz w:val="26"/>
              </w:rPr>
              <w:t xml:space="preserve">khi </w:t>
            </w:r>
            <w:r>
              <w:rPr>
                <w:spacing w:val="-3"/>
                <w:sz w:val="26"/>
              </w:rPr>
              <w:t xml:space="preserve">kết hợp </w:t>
            </w:r>
            <w:r>
              <w:rPr>
                <w:spacing w:val="-4"/>
                <w:sz w:val="26"/>
              </w:rPr>
              <w:t xml:space="preserve">các </w:t>
            </w:r>
            <w:r>
              <w:rPr>
                <w:spacing w:val="-3"/>
                <w:sz w:val="26"/>
              </w:rPr>
              <w:t xml:space="preserve">phần </w:t>
            </w:r>
            <w:r>
              <w:rPr>
                <w:sz w:val="26"/>
              </w:rPr>
              <w:t xml:space="preserve">mềm </w:t>
            </w:r>
            <w:r w:rsidR="003E7843" w:rsidRPr="003E7843">
              <w:rPr>
                <w:sz w:val="26"/>
              </w:rPr>
              <w:t xml:space="preserve">thương mại điện tử </w:t>
            </w:r>
            <w:r>
              <w:rPr>
                <w:spacing w:val="-3"/>
                <w:sz w:val="26"/>
              </w:rPr>
              <w:t xml:space="preserve">với </w:t>
            </w:r>
            <w:r>
              <w:rPr>
                <w:sz w:val="26"/>
              </w:rPr>
              <w:t>các phần mềm ứng dụng</w:t>
            </w:r>
            <w:r>
              <w:rPr>
                <w:spacing w:val="-32"/>
                <w:sz w:val="26"/>
              </w:rPr>
              <w:t xml:space="preserve"> </w:t>
            </w:r>
            <w:r>
              <w:rPr>
                <w:spacing w:val="-3"/>
                <w:sz w:val="26"/>
              </w:rPr>
              <w:t xml:space="preserve">và </w:t>
            </w:r>
            <w:r>
              <w:rPr>
                <w:spacing w:val="-4"/>
                <w:sz w:val="26"/>
              </w:rPr>
              <w:t xml:space="preserve">các </w:t>
            </w:r>
            <w:r>
              <w:rPr>
                <w:spacing w:val="-3"/>
                <w:sz w:val="26"/>
              </w:rPr>
              <w:t xml:space="preserve">cơ </w:t>
            </w:r>
            <w:r>
              <w:rPr>
                <w:sz w:val="26"/>
              </w:rPr>
              <w:t xml:space="preserve">sở dữ liệu </w:t>
            </w:r>
            <w:r>
              <w:rPr>
                <w:spacing w:val="-3"/>
                <w:sz w:val="26"/>
              </w:rPr>
              <w:t>truyền</w:t>
            </w:r>
            <w:r>
              <w:rPr>
                <w:spacing w:val="-40"/>
                <w:sz w:val="26"/>
              </w:rPr>
              <w:t xml:space="preserve"> </w:t>
            </w:r>
            <w:r>
              <w:rPr>
                <w:spacing w:val="-4"/>
                <w:sz w:val="26"/>
              </w:rPr>
              <w:t>thống.</w:t>
            </w:r>
          </w:p>
        </w:tc>
        <w:tc>
          <w:tcPr>
            <w:tcW w:w="4248" w:type="dxa"/>
          </w:tcPr>
          <w:p w14:paraId="029B6E15" w14:textId="7D4D8A5A" w:rsidR="00EF3D86" w:rsidRDefault="00EF3D86" w:rsidP="00697967">
            <w:pPr>
              <w:pStyle w:val="TableParagraph"/>
              <w:spacing w:line="312" w:lineRule="auto"/>
              <w:rPr>
                <w:sz w:val="26"/>
              </w:rPr>
            </w:pPr>
            <w:r>
              <w:rPr>
                <w:sz w:val="26"/>
              </w:rPr>
              <w:t xml:space="preserve">4. Một số chính sách chưa thực sự hỗ trợ tạo điều kiện để </w:t>
            </w:r>
            <w:r w:rsidR="003E7843" w:rsidRPr="003E7843">
              <w:rPr>
                <w:sz w:val="26"/>
              </w:rPr>
              <w:t xml:space="preserve">thương mại điện tử </w:t>
            </w:r>
            <w:r>
              <w:rPr>
                <w:sz w:val="26"/>
              </w:rPr>
              <w:t>phát triển.</w:t>
            </w:r>
          </w:p>
        </w:tc>
      </w:tr>
      <w:tr w:rsidR="00EF3D86" w14:paraId="2DCF0C17" w14:textId="77777777" w:rsidTr="00697967">
        <w:trPr>
          <w:trHeight w:hRule="exact" w:val="1565"/>
        </w:trPr>
        <w:tc>
          <w:tcPr>
            <w:tcW w:w="4248" w:type="dxa"/>
          </w:tcPr>
          <w:p w14:paraId="288A2D83" w14:textId="2B60FB76" w:rsidR="00EF3D86" w:rsidRDefault="00EF3D86" w:rsidP="00697967">
            <w:pPr>
              <w:pStyle w:val="TableParagraph"/>
              <w:spacing w:line="312" w:lineRule="auto"/>
              <w:ind w:right="98"/>
              <w:jc w:val="both"/>
              <w:rPr>
                <w:sz w:val="26"/>
              </w:rPr>
            </w:pPr>
            <w:r>
              <w:rPr>
                <w:sz w:val="26"/>
              </w:rPr>
              <w:t xml:space="preserve">5. Cần có các máy chủ </w:t>
            </w:r>
            <w:r w:rsidR="003E7843" w:rsidRPr="003E7843">
              <w:rPr>
                <w:sz w:val="26"/>
              </w:rPr>
              <w:t xml:space="preserve">thương mại điện tử </w:t>
            </w:r>
            <w:r>
              <w:rPr>
                <w:sz w:val="26"/>
              </w:rPr>
              <w:t>đặc biệt (công suất, an toàn) đòi hỏi thêm chi phí đầu tư.</w:t>
            </w:r>
          </w:p>
        </w:tc>
        <w:tc>
          <w:tcPr>
            <w:tcW w:w="4248" w:type="dxa"/>
          </w:tcPr>
          <w:p w14:paraId="5800B28F" w14:textId="3785D486" w:rsidR="00EF3D86" w:rsidRDefault="00EF3D86" w:rsidP="00697967">
            <w:pPr>
              <w:pStyle w:val="TableParagraph"/>
              <w:spacing w:line="312" w:lineRule="auto"/>
              <w:ind w:right="100"/>
              <w:jc w:val="both"/>
              <w:rPr>
                <w:sz w:val="26"/>
              </w:rPr>
            </w:pPr>
            <w:r>
              <w:rPr>
                <w:sz w:val="26"/>
              </w:rPr>
              <w:t xml:space="preserve">5. Các phương pháp đánh giá hiệu quả của </w:t>
            </w:r>
            <w:r w:rsidR="003E7843" w:rsidRPr="003E7843">
              <w:rPr>
                <w:sz w:val="26"/>
              </w:rPr>
              <w:t xml:space="preserve">thương mại điện tử </w:t>
            </w:r>
            <w:r>
              <w:rPr>
                <w:sz w:val="26"/>
              </w:rPr>
              <w:t>còn chưa đầy đủ, hoàn thiện.</w:t>
            </w:r>
          </w:p>
        </w:tc>
      </w:tr>
      <w:tr w:rsidR="00EF3D86" w14:paraId="2F3DBBB8" w14:textId="77777777" w:rsidTr="00697967">
        <w:trPr>
          <w:trHeight w:hRule="exact" w:val="1176"/>
        </w:trPr>
        <w:tc>
          <w:tcPr>
            <w:tcW w:w="4248" w:type="dxa"/>
          </w:tcPr>
          <w:p w14:paraId="7B0F96A8" w14:textId="77777777" w:rsidR="00EF3D86" w:rsidRDefault="00EF3D86" w:rsidP="00697967">
            <w:pPr>
              <w:pStyle w:val="TableParagraph"/>
              <w:spacing w:line="287" w:lineRule="exact"/>
              <w:rPr>
                <w:sz w:val="26"/>
              </w:rPr>
            </w:pPr>
            <w:r>
              <w:rPr>
                <w:spacing w:val="-3"/>
                <w:sz w:val="26"/>
              </w:rPr>
              <w:t xml:space="preserve">6. </w:t>
            </w:r>
            <w:r>
              <w:rPr>
                <w:spacing w:val="-4"/>
                <w:sz w:val="26"/>
              </w:rPr>
              <w:t xml:space="preserve">Chi phí truy </w:t>
            </w:r>
            <w:r>
              <w:rPr>
                <w:sz w:val="26"/>
              </w:rPr>
              <w:t xml:space="preserve">cập </w:t>
            </w:r>
            <w:r>
              <w:rPr>
                <w:spacing w:val="-5"/>
                <w:sz w:val="26"/>
              </w:rPr>
              <w:t xml:space="preserve">Internet </w:t>
            </w:r>
            <w:r>
              <w:rPr>
                <w:spacing w:val="-3"/>
                <w:sz w:val="26"/>
              </w:rPr>
              <w:t xml:space="preserve">vẫn </w:t>
            </w:r>
            <w:r>
              <w:rPr>
                <w:spacing w:val="-4"/>
                <w:sz w:val="26"/>
              </w:rPr>
              <w:t>còn cao.</w:t>
            </w:r>
          </w:p>
        </w:tc>
        <w:tc>
          <w:tcPr>
            <w:tcW w:w="4248" w:type="dxa"/>
          </w:tcPr>
          <w:p w14:paraId="2013B61A" w14:textId="77777777" w:rsidR="00EF3D86" w:rsidRDefault="00EF3D86" w:rsidP="00697967">
            <w:pPr>
              <w:pStyle w:val="TableParagraph"/>
              <w:spacing w:line="312" w:lineRule="auto"/>
              <w:rPr>
                <w:sz w:val="26"/>
              </w:rPr>
            </w:pPr>
            <w:r>
              <w:rPr>
                <w:sz w:val="26"/>
              </w:rPr>
              <w:t>6. Chuyển đổi thói quen tiêu dùng từ thực đến ảo cần thời gian.</w:t>
            </w:r>
          </w:p>
        </w:tc>
      </w:tr>
      <w:tr w:rsidR="00EF3D86" w14:paraId="20E23B44" w14:textId="77777777" w:rsidTr="00697967">
        <w:trPr>
          <w:trHeight w:hRule="exact" w:val="1565"/>
        </w:trPr>
        <w:tc>
          <w:tcPr>
            <w:tcW w:w="4248" w:type="dxa"/>
          </w:tcPr>
          <w:p w14:paraId="6E574520" w14:textId="77777777" w:rsidR="00EF3D86" w:rsidRDefault="00EF3D86" w:rsidP="00697967">
            <w:pPr>
              <w:pStyle w:val="TableParagraph"/>
              <w:spacing w:line="312" w:lineRule="auto"/>
              <w:ind w:right="105"/>
              <w:jc w:val="both"/>
              <w:rPr>
                <w:sz w:val="26"/>
              </w:rPr>
            </w:pPr>
            <w:r>
              <w:rPr>
                <w:spacing w:val="-3"/>
                <w:sz w:val="26"/>
              </w:rPr>
              <w:t xml:space="preserve">7. </w:t>
            </w:r>
            <w:r>
              <w:rPr>
                <w:sz w:val="26"/>
              </w:rPr>
              <w:t xml:space="preserve">Thực hiện các </w:t>
            </w:r>
            <w:r>
              <w:rPr>
                <w:spacing w:val="-3"/>
                <w:sz w:val="26"/>
              </w:rPr>
              <w:t xml:space="preserve">đơn </w:t>
            </w:r>
            <w:r>
              <w:rPr>
                <w:sz w:val="26"/>
              </w:rPr>
              <w:t xml:space="preserve">đặt hàng </w:t>
            </w:r>
            <w:r>
              <w:rPr>
                <w:spacing w:val="-3"/>
                <w:sz w:val="26"/>
              </w:rPr>
              <w:t xml:space="preserve">trong </w:t>
            </w:r>
            <w:r>
              <w:rPr>
                <w:sz w:val="26"/>
              </w:rPr>
              <w:t>TMĐT</w:t>
            </w:r>
            <w:r>
              <w:rPr>
                <w:spacing w:val="-6"/>
                <w:sz w:val="26"/>
              </w:rPr>
              <w:t xml:space="preserve"> </w:t>
            </w:r>
            <w:r>
              <w:rPr>
                <w:sz w:val="26"/>
              </w:rPr>
              <w:t>B2C</w:t>
            </w:r>
            <w:r>
              <w:rPr>
                <w:spacing w:val="-7"/>
                <w:sz w:val="26"/>
              </w:rPr>
              <w:t xml:space="preserve"> </w:t>
            </w:r>
            <w:r>
              <w:rPr>
                <w:sz w:val="26"/>
              </w:rPr>
              <w:t>đòi</w:t>
            </w:r>
            <w:r>
              <w:rPr>
                <w:spacing w:val="-6"/>
                <w:sz w:val="26"/>
              </w:rPr>
              <w:t xml:space="preserve"> </w:t>
            </w:r>
            <w:r>
              <w:rPr>
                <w:sz w:val="26"/>
              </w:rPr>
              <w:t>hỏi</w:t>
            </w:r>
            <w:r>
              <w:rPr>
                <w:spacing w:val="-6"/>
                <w:sz w:val="26"/>
              </w:rPr>
              <w:t xml:space="preserve"> </w:t>
            </w:r>
            <w:r>
              <w:rPr>
                <w:sz w:val="26"/>
              </w:rPr>
              <w:t>hệ</w:t>
            </w:r>
            <w:r>
              <w:rPr>
                <w:spacing w:val="-6"/>
                <w:sz w:val="26"/>
              </w:rPr>
              <w:t xml:space="preserve"> </w:t>
            </w:r>
            <w:r>
              <w:rPr>
                <w:sz w:val="26"/>
              </w:rPr>
              <w:t>thống</w:t>
            </w:r>
            <w:r>
              <w:rPr>
                <w:spacing w:val="-11"/>
                <w:sz w:val="26"/>
              </w:rPr>
              <w:t xml:space="preserve"> </w:t>
            </w:r>
            <w:r>
              <w:rPr>
                <w:sz w:val="26"/>
              </w:rPr>
              <w:t>kho</w:t>
            </w:r>
            <w:r>
              <w:rPr>
                <w:spacing w:val="-6"/>
                <w:sz w:val="26"/>
              </w:rPr>
              <w:t xml:space="preserve"> </w:t>
            </w:r>
            <w:r>
              <w:rPr>
                <w:sz w:val="26"/>
              </w:rPr>
              <w:t>hàng tự  động</w:t>
            </w:r>
            <w:r>
              <w:rPr>
                <w:spacing w:val="-13"/>
                <w:sz w:val="26"/>
              </w:rPr>
              <w:t xml:space="preserve"> </w:t>
            </w:r>
            <w:r>
              <w:rPr>
                <w:spacing w:val="-3"/>
                <w:sz w:val="26"/>
              </w:rPr>
              <w:t>lớn.</w:t>
            </w:r>
          </w:p>
        </w:tc>
        <w:tc>
          <w:tcPr>
            <w:tcW w:w="4248" w:type="dxa"/>
          </w:tcPr>
          <w:p w14:paraId="2503E12D" w14:textId="77777777" w:rsidR="00EF3D86" w:rsidRDefault="00EF3D86" w:rsidP="00697967">
            <w:pPr>
              <w:pStyle w:val="TableParagraph"/>
              <w:spacing w:line="312" w:lineRule="auto"/>
              <w:ind w:right="104"/>
              <w:jc w:val="both"/>
              <w:rPr>
                <w:sz w:val="26"/>
              </w:rPr>
            </w:pPr>
            <w:r>
              <w:rPr>
                <w:sz w:val="26"/>
              </w:rPr>
              <w:t xml:space="preserve">7. Sự tin cậy đối với </w:t>
            </w:r>
            <w:r>
              <w:rPr>
                <w:spacing w:val="-3"/>
                <w:sz w:val="26"/>
              </w:rPr>
              <w:t xml:space="preserve">môi </w:t>
            </w:r>
            <w:r>
              <w:rPr>
                <w:sz w:val="26"/>
              </w:rPr>
              <w:t xml:space="preserve">trường kinh </w:t>
            </w:r>
            <w:r>
              <w:rPr>
                <w:spacing w:val="-3"/>
                <w:sz w:val="26"/>
              </w:rPr>
              <w:t xml:space="preserve">doanh không </w:t>
            </w:r>
            <w:r>
              <w:rPr>
                <w:sz w:val="26"/>
              </w:rPr>
              <w:t xml:space="preserve">giấy </w:t>
            </w:r>
            <w:r>
              <w:rPr>
                <w:spacing w:val="-3"/>
                <w:sz w:val="26"/>
              </w:rPr>
              <w:t xml:space="preserve">tờ, không tiếp </w:t>
            </w:r>
            <w:r>
              <w:rPr>
                <w:sz w:val="26"/>
              </w:rPr>
              <w:t xml:space="preserve">xúc </w:t>
            </w:r>
            <w:r>
              <w:rPr>
                <w:spacing w:val="-3"/>
                <w:sz w:val="26"/>
              </w:rPr>
              <w:t xml:space="preserve">trực </w:t>
            </w:r>
            <w:r>
              <w:rPr>
                <w:spacing w:val="-4"/>
                <w:sz w:val="26"/>
              </w:rPr>
              <w:t xml:space="preserve">tiếp, </w:t>
            </w:r>
            <w:r>
              <w:rPr>
                <w:spacing w:val="-5"/>
                <w:sz w:val="26"/>
              </w:rPr>
              <w:t xml:space="preserve">giao </w:t>
            </w:r>
            <w:r>
              <w:rPr>
                <w:spacing w:val="-4"/>
                <w:sz w:val="26"/>
              </w:rPr>
              <w:t xml:space="preserve">dịch điện </w:t>
            </w:r>
            <w:r>
              <w:rPr>
                <w:spacing w:val="-3"/>
                <w:sz w:val="26"/>
              </w:rPr>
              <w:t xml:space="preserve">tử </w:t>
            </w:r>
            <w:r>
              <w:rPr>
                <w:spacing w:val="-4"/>
                <w:sz w:val="26"/>
              </w:rPr>
              <w:t>cần thời</w:t>
            </w:r>
            <w:r>
              <w:rPr>
                <w:spacing w:val="-44"/>
                <w:sz w:val="26"/>
              </w:rPr>
              <w:t xml:space="preserve"> </w:t>
            </w:r>
            <w:r>
              <w:rPr>
                <w:spacing w:val="-5"/>
                <w:sz w:val="26"/>
              </w:rPr>
              <w:t>gian.</w:t>
            </w:r>
          </w:p>
        </w:tc>
      </w:tr>
      <w:tr w:rsidR="00EF3D86" w14:paraId="51FF1536" w14:textId="77777777" w:rsidTr="00697967">
        <w:trPr>
          <w:trHeight w:hRule="exact" w:val="1176"/>
        </w:trPr>
        <w:tc>
          <w:tcPr>
            <w:tcW w:w="8496" w:type="dxa"/>
            <w:gridSpan w:val="2"/>
          </w:tcPr>
          <w:p w14:paraId="220850DC" w14:textId="77777777" w:rsidR="00EF3D86" w:rsidRDefault="00EF3D86" w:rsidP="00A24334">
            <w:pPr>
              <w:pStyle w:val="TableParagraph"/>
              <w:numPr>
                <w:ilvl w:val="0"/>
                <w:numId w:val="50"/>
              </w:numPr>
              <w:tabs>
                <w:tab w:val="left" w:pos="1191"/>
              </w:tabs>
              <w:spacing w:line="287" w:lineRule="exact"/>
              <w:ind w:hanging="259"/>
              <w:jc w:val="left"/>
              <w:rPr>
                <w:sz w:val="26"/>
              </w:rPr>
            </w:pPr>
            <w:r>
              <w:rPr>
                <w:spacing w:val="-3"/>
                <w:sz w:val="26"/>
              </w:rPr>
              <w:t>Số</w:t>
            </w:r>
            <w:r>
              <w:rPr>
                <w:spacing w:val="-8"/>
                <w:sz w:val="26"/>
              </w:rPr>
              <w:t xml:space="preserve"> </w:t>
            </w:r>
            <w:r>
              <w:rPr>
                <w:sz w:val="26"/>
              </w:rPr>
              <w:t>lượng</w:t>
            </w:r>
            <w:r>
              <w:rPr>
                <w:spacing w:val="-12"/>
                <w:sz w:val="26"/>
              </w:rPr>
              <w:t xml:space="preserve"> </w:t>
            </w:r>
            <w:r>
              <w:rPr>
                <w:sz w:val="26"/>
              </w:rPr>
              <w:t>người</w:t>
            </w:r>
            <w:r>
              <w:rPr>
                <w:spacing w:val="-12"/>
                <w:sz w:val="26"/>
              </w:rPr>
              <w:t xml:space="preserve"> </w:t>
            </w:r>
            <w:r>
              <w:rPr>
                <w:sz w:val="26"/>
              </w:rPr>
              <w:t>tham</w:t>
            </w:r>
            <w:r>
              <w:rPr>
                <w:spacing w:val="-9"/>
                <w:sz w:val="26"/>
              </w:rPr>
              <w:t xml:space="preserve"> </w:t>
            </w:r>
            <w:r>
              <w:rPr>
                <w:sz w:val="26"/>
              </w:rPr>
              <w:t>gia</w:t>
            </w:r>
            <w:r>
              <w:rPr>
                <w:spacing w:val="-12"/>
                <w:sz w:val="26"/>
              </w:rPr>
              <w:t xml:space="preserve"> </w:t>
            </w:r>
            <w:r>
              <w:rPr>
                <w:sz w:val="26"/>
              </w:rPr>
              <w:t>chưa</w:t>
            </w:r>
            <w:r>
              <w:rPr>
                <w:spacing w:val="-8"/>
                <w:sz w:val="26"/>
              </w:rPr>
              <w:t xml:space="preserve"> </w:t>
            </w:r>
            <w:r>
              <w:rPr>
                <w:sz w:val="26"/>
              </w:rPr>
              <w:t>đủ</w:t>
            </w:r>
            <w:r>
              <w:rPr>
                <w:spacing w:val="-8"/>
                <w:sz w:val="26"/>
              </w:rPr>
              <w:t xml:space="preserve"> </w:t>
            </w:r>
            <w:r>
              <w:rPr>
                <w:sz w:val="26"/>
              </w:rPr>
              <w:t>lớn</w:t>
            </w:r>
            <w:r>
              <w:rPr>
                <w:spacing w:val="-12"/>
                <w:sz w:val="26"/>
              </w:rPr>
              <w:t xml:space="preserve"> </w:t>
            </w:r>
            <w:r>
              <w:rPr>
                <w:sz w:val="26"/>
              </w:rPr>
              <w:t>để</w:t>
            </w:r>
            <w:r>
              <w:rPr>
                <w:spacing w:val="-8"/>
                <w:sz w:val="26"/>
              </w:rPr>
              <w:t xml:space="preserve"> </w:t>
            </w:r>
            <w:r>
              <w:rPr>
                <w:sz w:val="26"/>
              </w:rPr>
              <w:t>đạt</w:t>
            </w:r>
            <w:r>
              <w:rPr>
                <w:spacing w:val="-8"/>
                <w:sz w:val="26"/>
              </w:rPr>
              <w:t xml:space="preserve"> </w:t>
            </w:r>
            <w:r>
              <w:rPr>
                <w:sz w:val="26"/>
              </w:rPr>
              <w:t>lợi</w:t>
            </w:r>
            <w:r>
              <w:rPr>
                <w:spacing w:val="-8"/>
                <w:sz w:val="26"/>
              </w:rPr>
              <w:t xml:space="preserve"> </w:t>
            </w:r>
            <w:r>
              <w:rPr>
                <w:sz w:val="26"/>
              </w:rPr>
              <w:t>thế</w:t>
            </w:r>
            <w:r>
              <w:rPr>
                <w:spacing w:val="-8"/>
                <w:sz w:val="26"/>
              </w:rPr>
              <w:t xml:space="preserve"> </w:t>
            </w:r>
            <w:r>
              <w:rPr>
                <w:spacing w:val="-3"/>
                <w:sz w:val="26"/>
              </w:rPr>
              <w:t>về</w:t>
            </w:r>
            <w:r>
              <w:rPr>
                <w:spacing w:val="-8"/>
                <w:sz w:val="26"/>
              </w:rPr>
              <w:t xml:space="preserve"> </w:t>
            </w:r>
            <w:r>
              <w:rPr>
                <w:sz w:val="26"/>
              </w:rPr>
              <w:t>quy</w:t>
            </w:r>
            <w:r>
              <w:rPr>
                <w:spacing w:val="-4"/>
                <w:sz w:val="26"/>
              </w:rPr>
              <w:t xml:space="preserve"> </w:t>
            </w:r>
            <w:r>
              <w:rPr>
                <w:spacing w:val="-3"/>
                <w:sz w:val="26"/>
              </w:rPr>
              <w:t>mô</w:t>
            </w:r>
          </w:p>
          <w:p w14:paraId="3412C165" w14:textId="6B6C9204" w:rsidR="00EF3D86" w:rsidRDefault="00EF3D86" w:rsidP="00A24334">
            <w:pPr>
              <w:pStyle w:val="TableParagraph"/>
              <w:numPr>
                <w:ilvl w:val="0"/>
                <w:numId w:val="50"/>
              </w:numPr>
              <w:tabs>
                <w:tab w:val="left" w:pos="1459"/>
              </w:tabs>
              <w:spacing w:before="90"/>
              <w:ind w:left="1458" w:hanging="258"/>
              <w:jc w:val="left"/>
              <w:rPr>
                <w:sz w:val="26"/>
              </w:rPr>
            </w:pPr>
            <w:r>
              <w:rPr>
                <w:spacing w:val="-3"/>
                <w:sz w:val="26"/>
              </w:rPr>
              <w:t>Số</w:t>
            </w:r>
            <w:r>
              <w:rPr>
                <w:spacing w:val="-7"/>
                <w:sz w:val="26"/>
              </w:rPr>
              <w:t xml:space="preserve"> </w:t>
            </w:r>
            <w:r>
              <w:rPr>
                <w:sz w:val="26"/>
              </w:rPr>
              <w:t>lượng</w:t>
            </w:r>
            <w:r>
              <w:rPr>
                <w:spacing w:val="-8"/>
                <w:sz w:val="26"/>
              </w:rPr>
              <w:t xml:space="preserve"> </w:t>
            </w:r>
            <w:r>
              <w:rPr>
                <w:spacing w:val="-3"/>
                <w:sz w:val="26"/>
              </w:rPr>
              <w:t>gian</w:t>
            </w:r>
            <w:r>
              <w:rPr>
                <w:spacing w:val="-8"/>
                <w:sz w:val="26"/>
              </w:rPr>
              <w:t xml:space="preserve"> </w:t>
            </w:r>
            <w:r>
              <w:rPr>
                <w:sz w:val="26"/>
              </w:rPr>
              <w:t>lận</w:t>
            </w:r>
            <w:r>
              <w:rPr>
                <w:spacing w:val="-8"/>
                <w:sz w:val="26"/>
              </w:rPr>
              <w:t xml:space="preserve"> </w:t>
            </w:r>
            <w:r>
              <w:rPr>
                <w:sz w:val="26"/>
              </w:rPr>
              <w:t>ngày</w:t>
            </w:r>
            <w:r>
              <w:rPr>
                <w:spacing w:val="-8"/>
                <w:sz w:val="26"/>
              </w:rPr>
              <w:t xml:space="preserve"> </w:t>
            </w:r>
            <w:r>
              <w:rPr>
                <w:sz w:val="26"/>
              </w:rPr>
              <w:t>càng</w:t>
            </w:r>
            <w:r>
              <w:rPr>
                <w:spacing w:val="-12"/>
                <w:sz w:val="26"/>
              </w:rPr>
              <w:t xml:space="preserve"> </w:t>
            </w:r>
            <w:r>
              <w:rPr>
                <w:sz w:val="26"/>
              </w:rPr>
              <w:t>tăng</w:t>
            </w:r>
            <w:r>
              <w:rPr>
                <w:spacing w:val="-12"/>
                <w:sz w:val="26"/>
              </w:rPr>
              <w:t xml:space="preserve"> </w:t>
            </w:r>
            <w:r>
              <w:rPr>
                <w:sz w:val="26"/>
              </w:rPr>
              <w:t>do</w:t>
            </w:r>
            <w:r>
              <w:rPr>
                <w:spacing w:val="-8"/>
                <w:sz w:val="26"/>
              </w:rPr>
              <w:t xml:space="preserve"> </w:t>
            </w:r>
            <w:r>
              <w:rPr>
                <w:sz w:val="26"/>
              </w:rPr>
              <w:t>đặc</w:t>
            </w:r>
            <w:r>
              <w:rPr>
                <w:spacing w:val="-7"/>
                <w:sz w:val="26"/>
              </w:rPr>
              <w:t xml:space="preserve"> </w:t>
            </w:r>
            <w:r>
              <w:rPr>
                <w:sz w:val="26"/>
              </w:rPr>
              <w:t>thù</w:t>
            </w:r>
            <w:r>
              <w:rPr>
                <w:spacing w:val="-12"/>
                <w:sz w:val="26"/>
              </w:rPr>
              <w:t xml:space="preserve"> </w:t>
            </w:r>
            <w:r>
              <w:rPr>
                <w:sz w:val="26"/>
              </w:rPr>
              <w:t>của</w:t>
            </w:r>
            <w:r>
              <w:rPr>
                <w:spacing w:val="-8"/>
                <w:sz w:val="26"/>
              </w:rPr>
              <w:t xml:space="preserve"> </w:t>
            </w:r>
            <w:r w:rsidR="003E7843" w:rsidRPr="003E7843">
              <w:rPr>
                <w:spacing w:val="-3"/>
                <w:sz w:val="26"/>
              </w:rPr>
              <w:t>thương mại điện tử</w:t>
            </w:r>
            <w:r>
              <w:rPr>
                <w:spacing w:val="-3"/>
                <w:sz w:val="26"/>
              </w:rPr>
              <w:t>.</w:t>
            </w:r>
          </w:p>
          <w:p w14:paraId="4E91FF61" w14:textId="77777777" w:rsidR="00EF3D86" w:rsidRDefault="00EF3D86" w:rsidP="00A24334">
            <w:pPr>
              <w:pStyle w:val="TableParagraph"/>
              <w:numPr>
                <w:ilvl w:val="0"/>
                <w:numId w:val="50"/>
              </w:numPr>
              <w:tabs>
                <w:tab w:val="left" w:pos="1455"/>
              </w:tabs>
              <w:spacing w:before="90"/>
              <w:ind w:left="1454" w:hanging="374"/>
              <w:jc w:val="left"/>
              <w:rPr>
                <w:sz w:val="26"/>
              </w:rPr>
            </w:pPr>
            <w:r>
              <w:rPr>
                <w:sz w:val="26"/>
              </w:rPr>
              <w:t>Thu</w:t>
            </w:r>
            <w:r>
              <w:rPr>
                <w:spacing w:val="-12"/>
                <w:sz w:val="26"/>
              </w:rPr>
              <w:t xml:space="preserve"> </w:t>
            </w:r>
            <w:r>
              <w:rPr>
                <w:sz w:val="26"/>
              </w:rPr>
              <w:t>hút</w:t>
            </w:r>
            <w:r>
              <w:rPr>
                <w:spacing w:val="-7"/>
                <w:sz w:val="26"/>
              </w:rPr>
              <w:t xml:space="preserve"> </w:t>
            </w:r>
            <w:r>
              <w:rPr>
                <w:sz w:val="26"/>
              </w:rPr>
              <w:t>vốn</w:t>
            </w:r>
            <w:r>
              <w:rPr>
                <w:spacing w:val="-12"/>
                <w:sz w:val="26"/>
              </w:rPr>
              <w:t xml:space="preserve"> </w:t>
            </w:r>
            <w:r>
              <w:rPr>
                <w:sz w:val="26"/>
              </w:rPr>
              <w:t>đầu</w:t>
            </w:r>
            <w:r>
              <w:rPr>
                <w:spacing w:val="-12"/>
                <w:sz w:val="26"/>
              </w:rPr>
              <w:t xml:space="preserve"> </w:t>
            </w:r>
            <w:r>
              <w:rPr>
                <w:sz w:val="26"/>
              </w:rPr>
              <w:t>tư</w:t>
            </w:r>
            <w:r>
              <w:rPr>
                <w:spacing w:val="-9"/>
                <w:sz w:val="26"/>
              </w:rPr>
              <w:t xml:space="preserve"> </w:t>
            </w:r>
            <w:r>
              <w:rPr>
                <w:spacing w:val="-4"/>
                <w:sz w:val="26"/>
              </w:rPr>
              <w:t>mạo</w:t>
            </w:r>
            <w:r>
              <w:rPr>
                <w:spacing w:val="-8"/>
                <w:sz w:val="26"/>
              </w:rPr>
              <w:t xml:space="preserve"> </w:t>
            </w:r>
            <w:r>
              <w:rPr>
                <w:spacing w:val="-3"/>
                <w:sz w:val="26"/>
              </w:rPr>
              <w:t>hiểm</w:t>
            </w:r>
            <w:r>
              <w:rPr>
                <w:spacing w:val="-8"/>
                <w:sz w:val="26"/>
              </w:rPr>
              <w:t xml:space="preserve"> </w:t>
            </w:r>
            <w:r>
              <w:rPr>
                <w:spacing w:val="-4"/>
                <w:sz w:val="26"/>
              </w:rPr>
              <w:t>khó</w:t>
            </w:r>
            <w:r>
              <w:rPr>
                <w:spacing w:val="-8"/>
                <w:sz w:val="26"/>
              </w:rPr>
              <w:t xml:space="preserve"> </w:t>
            </w:r>
            <w:r>
              <w:rPr>
                <w:spacing w:val="-3"/>
                <w:sz w:val="26"/>
              </w:rPr>
              <w:t>khăn</w:t>
            </w:r>
            <w:r>
              <w:rPr>
                <w:spacing w:val="-12"/>
                <w:sz w:val="26"/>
              </w:rPr>
              <w:t xml:space="preserve"> </w:t>
            </w:r>
            <w:r>
              <w:rPr>
                <w:sz w:val="26"/>
              </w:rPr>
              <w:t>hơn</w:t>
            </w:r>
            <w:r>
              <w:rPr>
                <w:spacing w:val="-8"/>
                <w:sz w:val="26"/>
              </w:rPr>
              <w:t xml:space="preserve"> </w:t>
            </w:r>
            <w:r>
              <w:rPr>
                <w:spacing w:val="-4"/>
                <w:sz w:val="26"/>
              </w:rPr>
              <w:t>sau</w:t>
            </w:r>
            <w:r>
              <w:rPr>
                <w:spacing w:val="-8"/>
                <w:sz w:val="26"/>
              </w:rPr>
              <w:t xml:space="preserve"> </w:t>
            </w:r>
            <w:r>
              <w:rPr>
                <w:sz w:val="26"/>
              </w:rPr>
              <w:t>sự</w:t>
            </w:r>
            <w:r>
              <w:rPr>
                <w:spacing w:val="-9"/>
                <w:sz w:val="26"/>
              </w:rPr>
              <w:t xml:space="preserve"> </w:t>
            </w:r>
            <w:r>
              <w:rPr>
                <w:sz w:val="26"/>
              </w:rPr>
              <w:t>sụp</w:t>
            </w:r>
            <w:r>
              <w:rPr>
                <w:spacing w:val="-12"/>
                <w:sz w:val="26"/>
              </w:rPr>
              <w:t xml:space="preserve"> </w:t>
            </w:r>
            <w:r>
              <w:rPr>
                <w:sz w:val="26"/>
              </w:rPr>
              <w:t>đổ.</w:t>
            </w:r>
          </w:p>
        </w:tc>
      </w:tr>
    </w:tbl>
    <w:p w14:paraId="192AB3F9" w14:textId="77777777" w:rsidR="00EF3D86" w:rsidRDefault="00EF3D86" w:rsidP="00EF3D86">
      <w:pPr>
        <w:widowControl w:val="0"/>
        <w:spacing w:before="7" w:after="0" w:line="312" w:lineRule="auto"/>
        <w:ind w:right="155"/>
      </w:pPr>
    </w:p>
    <w:p w14:paraId="3A1B8180" w14:textId="2BFA8AC9" w:rsidR="00907910" w:rsidRPr="001307BD" w:rsidRDefault="00907910" w:rsidP="00781326">
      <w:pPr>
        <w:pStyle w:val="BodyText"/>
        <w:spacing w:before="66" w:line="360" w:lineRule="auto"/>
        <w:ind w:right="111" w:firstLine="360"/>
        <w:rPr>
          <w:rFonts w:ascii="Times New Roman" w:hAnsi="Times New Roman"/>
          <w:b w:val="0"/>
          <w:bCs/>
          <w:sz w:val="26"/>
          <w:szCs w:val="26"/>
        </w:rPr>
      </w:pPr>
      <w:r w:rsidRPr="001307BD">
        <w:rPr>
          <w:rFonts w:ascii="Times New Roman" w:hAnsi="Times New Roman"/>
          <w:b w:val="0"/>
          <w:bCs/>
          <w:sz w:val="26"/>
          <w:szCs w:val="26"/>
        </w:rPr>
        <w:t xml:space="preserve">Theo nghiên cứu của CommerceNet (commerce.net), 10 cản trở lớn nhất của </w:t>
      </w:r>
      <w:r w:rsidR="003E7843" w:rsidRPr="003E7843">
        <w:rPr>
          <w:rFonts w:ascii="Times New Roman" w:hAnsi="Times New Roman"/>
          <w:b w:val="0"/>
          <w:bCs/>
          <w:sz w:val="26"/>
          <w:szCs w:val="26"/>
        </w:rPr>
        <w:t xml:space="preserve">thương mại điện tử </w:t>
      </w:r>
      <w:r w:rsidRPr="001307BD">
        <w:rPr>
          <w:rFonts w:ascii="Times New Roman" w:hAnsi="Times New Roman"/>
          <w:b w:val="0"/>
          <w:bCs/>
          <w:sz w:val="26"/>
          <w:szCs w:val="26"/>
        </w:rPr>
        <w:t>theo thứ tự là:</w:t>
      </w:r>
    </w:p>
    <w:p w14:paraId="4C43EF3B" w14:textId="77777777" w:rsidR="00907910" w:rsidRPr="00907910" w:rsidRDefault="00907910" w:rsidP="00781326">
      <w:pPr>
        <w:pStyle w:val="ListParagraph"/>
        <w:widowControl w:val="0"/>
        <w:numPr>
          <w:ilvl w:val="0"/>
          <w:numId w:val="51"/>
        </w:numPr>
        <w:tabs>
          <w:tab w:val="left" w:pos="783"/>
        </w:tabs>
        <w:spacing w:before="90" w:after="0" w:line="360" w:lineRule="auto"/>
        <w:ind w:hanging="263"/>
        <w:contextualSpacing w:val="0"/>
        <w:rPr>
          <w:rFonts w:cs="Times New Roman"/>
          <w:szCs w:val="26"/>
        </w:rPr>
      </w:pPr>
      <w:r w:rsidRPr="00907910">
        <w:rPr>
          <w:rFonts w:cs="Times New Roman"/>
          <w:spacing w:val="-3"/>
          <w:szCs w:val="26"/>
        </w:rPr>
        <w:t xml:space="preserve">An </w:t>
      </w:r>
      <w:r w:rsidRPr="00907910">
        <w:rPr>
          <w:rFonts w:cs="Times New Roman"/>
          <w:szCs w:val="26"/>
        </w:rPr>
        <w:t>toàn</w:t>
      </w:r>
    </w:p>
    <w:p w14:paraId="653D7B34" w14:textId="77777777" w:rsidR="00907910" w:rsidRPr="00907910" w:rsidRDefault="00907910" w:rsidP="00781326">
      <w:pPr>
        <w:pStyle w:val="ListParagraph"/>
        <w:widowControl w:val="0"/>
        <w:numPr>
          <w:ilvl w:val="0"/>
          <w:numId w:val="51"/>
        </w:numPr>
        <w:tabs>
          <w:tab w:val="left" w:pos="783"/>
        </w:tabs>
        <w:spacing w:before="90" w:after="0" w:line="360" w:lineRule="auto"/>
        <w:ind w:hanging="263"/>
        <w:contextualSpacing w:val="0"/>
        <w:rPr>
          <w:rFonts w:cs="Times New Roman"/>
          <w:szCs w:val="26"/>
        </w:rPr>
      </w:pPr>
      <w:r w:rsidRPr="00907910">
        <w:rPr>
          <w:rFonts w:cs="Times New Roman"/>
          <w:szCs w:val="26"/>
        </w:rPr>
        <w:t>Sự tin tưởng và rủi</w:t>
      </w:r>
      <w:r w:rsidRPr="00907910">
        <w:rPr>
          <w:rFonts w:cs="Times New Roman"/>
          <w:spacing w:val="-12"/>
          <w:szCs w:val="26"/>
        </w:rPr>
        <w:t xml:space="preserve"> </w:t>
      </w:r>
      <w:r w:rsidRPr="00907910">
        <w:rPr>
          <w:rFonts w:cs="Times New Roman"/>
          <w:szCs w:val="26"/>
        </w:rPr>
        <w:t>ro</w:t>
      </w:r>
    </w:p>
    <w:p w14:paraId="02AC72C1" w14:textId="5026BC1C" w:rsidR="00907910" w:rsidRPr="00907910" w:rsidRDefault="00907910" w:rsidP="00781326">
      <w:pPr>
        <w:pStyle w:val="ListParagraph"/>
        <w:widowControl w:val="0"/>
        <w:numPr>
          <w:ilvl w:val="0"/>
          <w:numId w:val="51"/>
        </w:numPr>
        <w:tabs>
          <w:tab w:val="left" w:pos="783"/>
        </w:tabs>
        <w:spacing w:before="90" w:after="0" w:line="360" w:lineRule="auto"/>
        <w:ind w:hanging="263"/>
        <w:contextualSpacing w:val="0"/>
        <w:rPr>
          <w:rFonts w:cs="Times New Roman"/>
          <w:szCs w:val="26"/>
        </w:rPr>
      </w:pPr>
      <w:r w:rsidRPr="00907910">
        <w:rPr>
          <w:rFonts w:cs="Times New Roman"/>
          <w:szCs w:val="26"/>
        </w:rPr>
        <w:t xml:space="preserve">Thiếu nhân lực </w:t>
      </w:r>
      <w:r w:rsidRPr="00907910">
        <w:rPr>
          <w:rFonts w:cs="Times New Roman"/>
          <w:spacing w:val="-3"/>
          <w:szCs w:val="26"/>
        </w:rPr>
        <w:t>về</w:t>
      </w:r>
      <w:r w:rsidRPr="00907910">
        <w:rPr>
          <w:rFonts w:cs="Times New Roman"/>
          <w:spacing w:val="-11"/>
          <w:szCs w:val="26"/>
        </w:rPr>
        <w:t xml:space="preserve"> </w:t>
      </w:r>
      <w:r w:rsidR="003E7843" w:rsidRPr="003E7843">
        <w:rPr>
          <w:bCs/>
          <w:lang w:val="vi-VN"/>
        </w:rPr>
        <w:t>thương mại điện tử</w:t>
      </w:r>
    </w:p>
    <w:p w14:paraId="2CBB0911" w14:textId="77777777" w:rsidR="00907910" w:rsidRPr="00907910" w:rsidRDefault="00907910" w:rsidP="00781326">
      <w:pPr>
        <w:pStyle w:val="ListParagraph"/>
        <w:widowControl w:val="0"/>
        <w:numPr>
          <w:ilvl w:val="0"/>
          <w:numId w:val="51"/>
        </w:numPr>
        <w:tabs>
          <w:tab w:val="left" w:pos="783"/>
        </w:tabs>
        <w:spacing w:before="90" w:after="0" w:line="360" w:lineRule="auto"/>
        <w:ind w:hanging="263"/>
        <w:contextualSpacing w:val="0"/>
        <w:rPr>
          <w:rFonts w:cs="Times New Roman"/>
          <w:szCs w:val="26"/>
        </w:rPr>
      </w:pPr>
      <w:r w:rsidRPr="00907910">
        <w:rPr>
          <w:rFonts w:cs="Times New Roman"/>
          <w:szCs w:val="26"/>
        </w:rPr>
        <w:lastRenderedPageBreak/>
        <w:t>Văn</w:t>
      </w:r>
      <w:r w:rsidRPr="00907910">
        <w:rPr>
          <w:rFonts w:cs="Times New Roman"/>
          <w:spacing w:val="-5"/>
          <w:szCs w:val="26"/>
        </w:rPr>
        <w:t xml:space="preserve"> </w:t>
      </w:r>
      <w:r w:rsidRPr="00907910">
        <w:rPr>
          <w:rFonts w:cs="Times New Roman"/>
          <w:szCs w:val="26"/>
        </w:rPr>
        <w:t>hóa</w:t>
      </w:r>
    </w:p>
    <w:p w14:paraId="1E579870" w14:textId="77777777" w:rsidR="00907910" w:rsidRPr="00907910" w:rsidRDefault="00907910" w:rsidP="00781326">
      <w:pPr>
        <w:pStyle w:val="ListParagraph"/>
        <w:widowControl w:val="0"/>
        <w:numPr>
          <w:ilvl w:val="0"/>
          <w:numId w:val="51"/>
        </w:numPr>
        <w:tabs>
          <w:tab w:val="left" w:pos="783"/>
        </w:tabs>
        <w:spacing w:before="90" w:after="0" w:line="360" w:lineRule="auto"/>
        <w:ind w:hanging="263"/>
        <w:contextualSpacing w:val="0"/>
        <w:rPr>
          <w:rFonts w:cs="Times New Roman"/>
          <w:szCs w:val="26"/>
        </w:rPr>
      </w:pPr>
      <w:r w:rsidRPr="00907910">
        <w:rPr>
          <w:rFonts w:cs="Times New Roman"/>
          <w:szCs w:val="26"/>
        </w:rPr>
        <w:t xml:space="preserve">Thiếu hạ tầng </w:t>
      </w:r>
      <w:r w:rsidRPr="00907910">
        <w:rPr>
          <w:rFonts w:cs="Times New Roman"/>
          <w:spacing w:val="-3"/>
          <w:szCs w:val="26"/>
        </w:rPr>
        <w:t xml:space="preserve">về </w:t>
      </w:r>
      <w:r w:rsidRPr="00907910">
        <w:rPr>
          <w:rFonts w:cs="Times New Roman"/>
          <w:szCs w:val="26"/>
        </w:rPr>
        <w:t xml:space="preserve">chữ </w:t>
      </w:r>
      <w:r w:rsidRPr="00907910">
        <w:rPr>
          <w:rFonts w:cs="Times New Roman"/>
          <w:spacing w:val="-3"/>
          <w:szCs w:val="26"/>
        </w:rPr>
        <w:t xml:space="preserve">ký </w:t>
      </w:r>
      <w:r w:rsidRPr="00907910">
        <w:rPr>
          <w:rFonts w:cs="Times New Roman"/>
          <w:szCs w:val="26"/>
        </w:rPr>
        <w:t xml:space="preserve">số hóa (hoạt động của các tổ chức chứng thực </w:t>
      </w:r>
      <w:r w:rsidRPr="00907910">
        <w:rPr>
          <w:rFonts w:cs="Times New Roman"/>
          <w:spacing w:val="4"/>
          <w:szCs w:val="26"/>
        </w:rPr>
        <w:t xml:space="preserve">còn </w:t>
      </w:r>
      <w:r w:rsidRPr="00907910">
        <w:rPr>
          <w:rFonts w:cs="Times New Roman"/>
          <w:szCs w:val="26"/>
        </w:rPr>
        <w:t>hạn</w:t>
      </w:r>
      <w:r w:rsidRPr="00907910">
        <w:rPr>
          <w:rFonts w:cs="Times New Roman"/>
          <w:spacing w:val="-36"/>
          <w:szCs w:val="26"/>
        </w:rPr>
        <w:t xml:space="preserve"> </w:t>
      </w:r>
      <w:r w:rsidRPr="00907910">
        <w:rPr>
          <w:rFonts w:cs="Times New Roman"/>
          <w:szCs w:val="26"/>
        </w:rPr>
        <w:t>chế)</w:t>
      </w:r>
    </w:p>
    <w:p w14:paraId="217FC134" w14:textId="006C570E" w:rsidR="00907910" w:rsidRPr="00907910" w:rsidRDefault="00907910" w:rsidP="00781326">
      <w:pPr>
        <w:pStyle w:val="ListParagraph"/>
        <w:widowControl w:val="0"/>
        <w:numPr>
          <w:ilvl w:val="0"/>
          <w:numId w:val="51"/>
        </w:numPr>
        <w:tabs>
          <w:tab w:val="left" w:pos="783"/>
        </w:tabs>
        <w:spacing w:before="90" w:after="0" w:line="360" w:lineRule="auto"/>
        <w:ind w:hanging="263"/>
        <w:contextualSpacing w:val="0"/>
        <w:rPr>
          <w:rFonts w:cs="Times New Roman"/>
          <w:szCs w:val="26"/>
        </w:rPr>
      </w:pPr>
      <w:r w:rsidRPr="00907910">
        <w:rPr>
          <w:rFonts w:cs="Times New Roman"/>
          <w:szCs w:val="26"/>
        </w:rPr>
        <w:t xml:space="preserve">Nhận thức của các tổ chức </w:t>
      </w:r>
      <w:r w:rsidRPr="00907910">
        <w:rPr>
          <w:rFonts w:cs="Times New Roman"/>
          <w:spacing w:val="-3"/>
          <w:szCs w:val="26"/>
        </w:rPr>
        <w:t>về</w:t>
      </w:r>
      <w:r w:rsidRPr="00907910">
        <w:rPr>
          <w:rFonts w:cs="Times New Roman"/>
          <w:spacing w:val="-18"/>
          <w:szCs w:val="26"/>
        </w:rPr>
        <w:t xml:space="preserve"> </w:t>
      </w:r>
      <w:r w:rsidR="003E7843" w:rsidRPr="003E7843">
        <w:rPr>
          <w:bCs/>
          <w:lang w:val="vi-VN"/>
        </w:rPr>
        <w:t>thương mại điện tử</w:t>
      </w:r>
    </w:p>
    <w:p w14:paraId="3D23AA6D" w14:textId="5C380851" w:rsidR="00907910" w:rsidRPr="00907910" w:rsidRDefault="00907910" w:rsidP="00781326">
      <w:pPr>
        <w:pStyle w:val="ListParagraph"/>
        <w:widowControl w:val="0"/>
        <w:numPr>
          <w:ilvl w:val="0"/>
          <w:numId w:val="51"/>
        </w:numPr>
        <w:tabs>
          <w:tab w:val="left" w:pos="783"/>
        </w:tabs>
        <w:spacing w:before="90" w:after="0" w:line="360" w:lineRule="auto"/>
        <w:ind w:hanging="263"/>
        <w:contextualSpacing w:val="0"/>
        <w:rPr>
          <w:rFonts w:cs="Times New Roman"/>
          <w:szCs w:val="26"/>
        </w:rPr>
      </w:pPr>
      <w:r w:rsidRPr="00907910">
        <w:rPr>
          <w:rFonts w:cs="Times New Roman"/>
          <w:szCs w:val="26"/>
        </w:rPr>
        <w:t xml:space="preserve">Gian lận trong </w:t>
      </w:r>
      <w:r w:rsidR="003E7843" w:rsidRPr="003E7843">
        <w:rPr>
          <w:bCs/>
          <w:lang w:val="vi-VN"/>
        </w:rPr>
        <w:t>thương mại điện tử</w:t>
      </w:r>
      <w:r w:rsidR="003E7843" w:rsidRPr="00907910">
        <w:rPr>
          <w:rFonts w:cs="Times New Roman"/>
          <w:szCs w:val="26"/>
        </w:rPr>
        <w:t xml:space="preserve"> </w:t>
      </w:r>
      <w:r w:rsidRPr="00907910">
        <w:rPr>
          <w:rFonts w:cs="Times New Roman"/>
          <w:szCs w:val="26"/>
        </w:rPr>
        <w:t>(thẻ tín</w:t>
      </w:r>
      <w:r w:rsidRPr="00907910">
        <w:rPr>
          <w:rFonts w:cs="Times New Roman"/>
          <w:spacing w:val="-15"/>
          <w:szCs w:val="26"/>
        </w:rPr>
        <w:t xml:space="preserve"> </w:t>
      </w:r>
      <w:r w:rsidRPr="00907910">
        <w:rPr>
          <w:rFonts w:cs="Times New Roman"/>
          <w:szCs w:val="26"/>
        </w:rPr>
        <w:t>dụng...)</w:t>
      </w:r>
    </w:p>
    <w:p w14:paraId="1C4DFCD4" w14:textId="77777777" w:rsidR="00907910" w:rsidRPr="00907910" w:rsidRDefault="00907910" w:rsidP="00781326">
      <w:pPr>
        <w:pStyle w:val="ListParagraph"/>
        <w:widowControl w:val="0"/>
        <w:numPr>
          <w:ilvl w:val="0"/>
          <w:numId w:val="51"/>
        </w:numPr>
        <w:tabs>
          <w:tab w:val="left" w:pos="783"/>
        </w:tabs>
        <w:spacing w:before="90" w:after="0" w:line="360" w:lineRule="auto"/>
        <w:ind w:hanging="263"/>
        <w:contextualSpacing w:val="0"/>
        <w:rPr>
          <w:rFonts w:cs="Times New Roman"/>
          <w:szCs w:val="26"/>
        </w:rPr>
      </w:pPr>
      <w:r w:rsidRPr="00907910">
        <w:rPr>
          <w:rFonts w:cs="Times New Roman"/>
          <w:szCs w:val="26"/>
        </w:rPr>
        <w:t>Các sàn giao dịch B2B chưa thực sự thân thiện với người</w:t>
      </w:r>
      <w:r w:rsidRPr="00907910">
        <w:rPr>
          <w:rFonts w:cs="Times New Roman"/>
          <w:spacing w:val="-27"/>
          <w:szCs w:val="26"/>
        </w:rPr>
        <w:t xml:space="preserve"> </w:t>
      </w:r>
      <w:r w:rsidRPr="00907910">
        <w:rPr>
          <w:rFonts w:cs="Times New Roman"/>
          <w:szCs w:val="26"/>
        </w:rPr>
        <w:t>dùng</w:t>
      </w:r>
    </w:p>
    <w:p w14:paraId="76E913B3" w14:textId="77777777" w:rsidR="00907910" w:rsidRPr="00907910" w:rsidRDefault="00907910" w:rsidP="00781326">
      <w:pPr>
        <w:pStyle w:val="ListParagraph"/>
        <w:widowControl w:val="0"/>
        <w:numPr>
          <w:ilvl w:val="0"/>
          <w:numId w:val="51"/>
        </w:numPr>
        <w:tabs>
          <w:tab w:val="left" w:pos="783"/>
        </w:tabs>
        <w:spacing w:before="90" w:after="0" w:line="360" w:lineRule="auto"/>
        <w:ind w:hanging="263"/>
        <w:contextualSpacing w:val="0"/>
        <w:rPr>
          <w:rFonts w:cs="Times New Roman"/>
          <w:szCs w:val="26"/>
        </w:rPr>
      </w:pPr>
      <w:r w:rsidRPr="00907910">
        <w:rPr>
          <w:rFonts w:cs="Times New Roman"/>
          <w:szCs w:val="26"/>
        </w:rPr>
        <w:t>Các rào cản thương mại quốc tế truyền</w:t>
      </w:r>
      <w:r w:rsidRPr="00907910">
        <w:rPr>
          <w:rFonts w:cs="Times New Roman"/>
          <w:spacing w:val="-28"/>
          <w:szCs w:val="26"/>
        </w:rPr>
        <w:t xml:space="preserve"> </w:t>
      </w:r>
      <w:r w:rsidRPr="00907910">
        <w:rPr>
          <w:rFonts w:cs="Times New Roman"/>
          <w:szCs w:val="26"/>
        </w:rPr>
        <w:t>thống</w:t>
      </w:r>
    </w:p>
    <w:p w14:paraId="66A5AD31" w14:textId="7FCADAD4" w:rsidR="00907910" w:rsidRPr="00907910" w:rsidRDefault="00907910" w:rsidP="00781326">
      <w:pPr>
        <w:pStyle w:val="ListParagraph"/>
        <w:widowControl w:val="0"/>
        <w:numPr>
          <w:ilvl w:val="0"/>
          <w:numId w:val="51"/>
        </w:numPr>
        <w:tabs>
          <w:tab w:val="left" w:pos="912"/>
        </w:tabs>
        <w:spacing w:before="90" w:after="0" w:line="360" w:lineRule="auto"/>
        <w:ind w:left="911" w:hanging="392"/>
        <w:contextualSpacing w:val="0"/>
        <w:rPr>
          <w:rFonts w:cs="Times New Roman"/>
          <w:szCs w:val="26"/>
        </w:rPr>
      </w:pPr>
      <w:r w:rsidRPr="00907910">
        <w:rPr>
          <w:rFonts w:cs="Times New Roman"/>
          <w:szCs w:val="26"/>
        </w:rPr>
        <w:t xml:space="preserve">Thiếu các tiêu chuẩn quốc tế </w:t>
      </w:r>
      <w:r w:rsidRPr="00907910">
        <w:rPr>
          <w:rFonts w:cs="Times New Roman"/>
          <w:spacing w:val="-3"/>
          <w:szCs w:val="26"/>
        </w:rPr>
        <w:t>về</w:t>
      </w:r>
      <w:r w:rsidRPr="00907910">
        <w:rPr>
          <w:rFonts w:cs="Times New Roman"/>
          <w:spacing w:val="-14"/>
          <w:szCs w:val="26"/>
        </w:rPr>
        <w:t xml:space="preserve"> </w:t>
      </w:r>
      <w:r w:rsidR="003E7843" w:rsidRPr="003E7843">
        <w:rPr>
          <w:bCs/>
          <w:lang w:val="vi-VN"/>
        </w:rPr>
        <w:t>thương mại điện tử</w:t>
      </w:r>
    </w:p>
    <w:p w14:paraId="7CF211AE" w14:textId="5B4B991B" w:rsidR="00907910" w:rsidRDefault="00907910" w:rsidP="00781326">
      <w:pPr>
        <w:pStyle w:val="BodyText"/>
        <w:spacing w:line="360" w:lineRule="auto"/>
        <w:ind w:right="159" w:firstLine="566"/>
        <w:rPr>
          <w:rFonts w:ascii="Times New Roman" w:hAnsi="Times New Roman"/>
          <w:b w:val="0"/>
          <w:bCs/>
          <w:sz w:val="26"/>
          <w:szCs w:val="26"/>
        </w:rPr>
      </w:pPr>
      <w:r w:rsidRPr="00025D91">
        <w:rPr>
          <w:rFonts w:ascii="Times New Roman" w:hAnsi="Times New Roman"/>
          <w:b w:val="0"/>
          <w:bCs/>
          <w:sz w:val="26"/>
          <w:szCs w:val="26"/>
        </w:rPr>
        <w:t xml:space="preserve">Những hạn chế trên được sắp xếp theo thứ tự giảm dần độ nghiêm trọng. Những hạn chế này kìm hãm sự phát triển của </w:t>
      </w:r>
      <w:r w:rsidR="003E7843" w:rsidRPr="003E7843">
        <w:rPr>
          <w:rFonts w:ascii="Times New Roman" w:hAnsi="Times New Roman"/>
          <w:b w:val="0"/>
          <w:bCs/>
          <w:sz w:val="26"/>
          <w:szCs w:val="26"/>
        </w:rPr>
        <w:t>thương mại điện tử</w:t>
      </w:r>
      <w:r w:rsidRPr="00025D91">
        <w:rPr>
          <w:rFonts w:ascii="Times New Roman" w:hAnsi="Times New Roman"/>
          <w:b w:val="0"/>
          <w:bCs/>
          <w:sz w:val="26"/>
          <w:szCs w:val="26"/>
        </w:rPr>
        <w:t xml:space="preserve">, và cũng làm giảm đi lợi ích mà </w:t>
      </w:r>
      <w:r w:rsidR="003E7843" w:rsidRPr="003E7843">
        <w:rPr>
          <w:rFonts w:ascii="Times New Roman" w:hAnsi="Times New Roman"/>
          <w:b w:val="0"/>
          <w:bCs/>
          <w:sz w:val="26"/>
          <w:szCs w:val="26"/>
        </w:rPr>
        <w:t xml:space="preserve">thương mại điện tử </w:t>
      </w:r>
      <w:r w:rsidRPr="00025D91">
        <w:rPr>
          <w:rFonts w:ascii="Times New Roman" w:hAnsi="Times New Roman"/>
          <w:b w:val="0"/>
          <w:bCs/>
          <w:sz w:val="26"/>
          <w:szCs w:val="26"/>
        </w:rPr>
        <w:t>mang lại. Do vậy, cần có biện pháp làm giảm hay triệt tiêu những hạn chế này.</w:t>
      </w:r>
    </w:p>
    <w:p w14:paraId="3CF9E6AB" w14:textId="1E83D76A" w:rsidR="006C6C43" w:rsidRDefault="00161962" w:rsidP="00781326">
      <w:pPr>
        <w:pStyle w:val="Heading2"/>
        <w:numPr>
          <w:ilvl w:val="0"/>
          <w:numId w:val="44"/>
        </w:numPr>
        <w:spacing w:line="360" w:lineRule="auto"/>
        <w:ind w:left="720" w:hanging="360"/>
      </w:pPr>
      <w:bookmarkStart w:id="41" w:name="_Toc28993150"/>
      <w:r>
        <w:t>Nền tảng của thương mại điện tử</w:t>
      </w:r>
      <w:bookmarkEnd w:id="41"/>
    </w:p>
    <w:p w14:paraId="42EBD121" w14:textId="2C60934D" w:rsidR="00832863" w:rsidRDefault="00C06CCD" w:rsidP="00781326">
      <w:pPr>
        <w:pStyle w:val="Heading3"/>
        <w:spacing w:line="360" w:lineRule="auto"/>
        <w:ind w:left="900" w:hanging="540"/>
      </w:pPr>
      <w:bookmarkStart w:id="42" w:name="_Toc28993151"/>
      <w:r>
        <w:t>3.1. Mạng viễn thông và</w:t>
      </w:r>
      <w:r>
        <w:rPr>
          <w:spacing w:val="-18"/>
        </w:rPr>
        <w:t xml:space="preserve"> </w:t>
      </w:r>
      <w:r>
        <w:t>Internet</w:t>
      </w:r>
      <w:bookmarkEnd w:id="42"/>
    </w:p>
    <w:p w14:paraId="0FFFABF2" w14:textId="7E8114F5" w:rsidR="003B004D" w:rsidRDefault="003B004D" w:rsidP="00781326">
      <w:pPr>
        <w:pStyle w:val="Heading4"/>
        <w:spacing w:line="360" w:lineRule="auto"/>
        <w:ind w:left="900" w:hanging="540"/>
      </w:pPr>
      <w:r>
        <w:t xml:space="preserve">3.1.1. </w:t>
      </w:r>
      <w:r w:rsidR="00966B8E" w:rsidRPr="00966B8E">
        <w:t>Mạng LANs (Local Area Networks)</w:t>
      </w:r>
    </w:p>
    <w:p w14:paraId="6998C458" w14:textId="77777777" w:rsidR="00805BFF" w:rsidRPr="00805BFF" w:rsidRDefault="00805BFF" w:rsidP="00781326">
      <w:pPr>
        <w:pStyle w:val="ListParagraph"/>
        <w:numPr>
          <w:ilvl w:val="0"/>
          <w:numId w:val="52"/>
        </w:numPr>
        <w:spacing w:line="360" w:lineRule="auto"/>
        <w:ind w:left="0" w:firstLine="360"/>
      </w:pPr>
      <w:r w:rsidRPr="00805BFF">
        <w:t>Các mạng cục bộ (Local area networks-LANs) nối kết các máy tính và các thiết bị xử lý thông tin khác trong một khu vực hạn chế, như văn phòng, lớp học, tòa nhà, nhà  máy sản xuất, hay nơi làm việc khác. LANs đã trở nên thông dụng trong nhiều tổ chức đối với việc cung cấp các khả năng mạng viễn thông nối kết nhiều người dùng trong  các văn phòng, bộ phận, và các nhóm làm việc khác.</w:t>
      </w:r>
    </w:p>
    <w:p w14:paraId="24B15902" w14:textId="5C824FCF" w:rsidR="00805BFF" w:rsidRDefault="00805BFF" w:rsidP="00781326">
      <w:pPr>
        <w:pStyle w:val="ListParagraph"/>
        <w:numPr>
          <w:ilvl w:val="0"/>
          <w:numId w:val="52"/>
        </w:numPr>
        <w:spacing w:line="360" w:lineRule="auto"/>
        <w:ind w:left="0" w:firstLine="360"/>
      </w:pPr>
      <w:r w:rsidRPr="00805BFF">
        <w:t>LANs sử dụng nhiều phương tiện viễn thông, như dây điện thoại thông thường, cáp đồng trục, hay thậm chí các hệ thống vô tuyến để nối các trạm máy vi tính và các thiết bị ngoại vi với nhau. Để giao tiếp qua mạng, mỗi PC thường có một bo mạch được gọi là một card giao tiếp mạng. Phần lớn LANs dùng một máy vi tính mạnh hơn có dung lượng đĩa cứng lớn, được gọi là file server hay máy chủ mạng, chứa chương trình hệ điều hành mạng kiểm soát viễn thông, cách dùng và chia sẻ tài nguyên mạng. Ví dụ, nó phân phối các bản sao các tập tin dữ liệu thông thường và các bộ phần mềm đến các máy vi tính khác trong mạng và kiểm soát truy cập đến các máy in và các thiết bị ngoại vi khác</w:t>
      </w:r>
      <w:r w:rsidR="00D52D00">
        <w:t xml:space="preserve"> </w:t>
      </w:r>
      <w:r w:rsidR="00D52D00" w:rsidRPr="00D52D00">
        <w:t>đã được chia sẻ.</w:t>
      </w:r>
    </w:p>
    <w:p w14:paraId="4910E962" w14:textId="77777777" w:rsidR="00CD7E26" w:rsidRDefault="00CD7E26" w:rsidP="00781326">
      <w:pPr>
        <w:pStyle w:val="ListParagraph"/>
        <w:widowControl w:val="0"/>
        <w:numPr>
          <w:ilvl w:val="0"/>
          <w:numId w:val="52"/>
        </w:numPr>
        <w:spacing w:before="90" w:after="0" w:line="360" w:lineRule="auto"/>
        <w:ind w:left="0" w:firstLine="360"/>
        <w:jc w:val="both"/>
      </w:pPr>
      <w:r w:rsidRPr="00CD7E26">
        <w:rPr>
          <w:spacing w:val="-3"/>
        </w:rPr>
        <w:t>Topo</w:t>
      </w:r>
      <w:r w:rsidRPr="00CD7E26">
        <w:rPr>
          <w:spacing w:val="-11"/>
        </w:rPr>
        <w:t xml:space="preserve"> </w:t>
      </w:r>
      <w:r w:rsidRPr="00CD7E26">
        <w:rPr>
          <w:spacing w:val="-3"/>
        </w:rPr>
        <w:t>(hay</w:t>
      </w:r>
      <w:r w:rsidRPr="00CD7E26">
        <w:rPr>
          <w:spacing w:val="-7"/>
        </w:rPr>
        <w:t xml:space="preserve"> </w:t>
      </w:r>
      <w:r w:rsidRPr="00CD7E26">
        <w:rPr>
          <w:spacing w:val="-4"/>
        </w:rPr>
        <w:t>topology)</w:t>
      </w:r>
      <w:r w:rsidRPr="00CD7E26">
        <w:rPr>
          <w:spacing w:val="-7"/>
        </w:rPr>
        <w:t xml:space="preserve"> </w:t>
      </w:r>
      <w:r>
        <w:t>mạng</w:t>
      </w:r>
      <w:r w:rsidRPr="00CD7E26">
        <w:rPr>
          <w:spacing w:val="-15"/>
        </w:rPr>
        <w:t xml:space="preserve"> </w:t>
      </w:r>
      <w:r>
        <w:t>là</w:t>
      </w:r>
      <w:r w:rsidRPr="00CD7E26">
        <w:rPr>
          <w:spacing w:val="-11"/>
        </w:rPr>
        <w:t xml:space="preserve"> </w:t>
      </w:r>
      <w:r w:rsidRPr="00CD7E26">
        <w:rPr>
          <w:spacing w:val="-3"/>
        </w:rPr>
        <w:t>sơ</w:t>
      </w:r>
      <w:r w:rsidRPr="00CD7E26">
        <w:rPr>
          <w:spacing w:val="-4"/>
        </w:rPr>
        <w:t xml:space="preserve"> </w:t>
      </w:r>
      <w:r>
        <w:t>đồ</w:t>
      </w:r>
      <w:r w:rsidRPr="00CD7E26">
        <w:rPr>
          <w:spacing w:val="-6"/>
        </w:rPr>
        <w:t xml:space="preserve"> </w:t>
      </w:r>
      <w:r w:rsidRPr="00CD7E26">
        <w:rPr>
          <w:spacing w:val="-4"/>
        </w:rPr>
        <w:t>vật</w:t>
      </w:r>
      <w:r w:rsidRPr="00CD7E26">
        <w:rPr>
          <w:spacing w:val="-6"/>
        </w:rPr>
        <w:t xml:space="preserve"> </w:t>
      </w:r>
      <w:r w:rsidRPr="00CD7E26">
        <w:rPr>
          <w:spacing w:val="-3"/>
        </w:rPr>
        <w:t>lý</w:t>
      </w:r>
      <w:r w:rsidRPr="00CD7E26">
        <w:rPr>
          <w:spacing w:val="-11"/>
        </w:rPr>
        <w:t xml:space="preserve"> </w:t>
      </w:r>
      <w:r>
        <w:t>của</w:t>
      </w:r>
      <w:r w:rsidRPr="00CD7E26">
        <w:rPr>
          <w:spacing w:val="-6"/>
        </w:rPr>
        <w:t xml:space="preserve"> </w:t>
      </w:r>
      <w:r>
        <w:t>một</w:t>
      </w:r>
      <w:r w:rsidRPr="00CD7E26">
        <w:rPr>
          <w:spacing w:val="-6"/>
        </w:rPr>
        <w:t xml:space="preserve"> </w:t>
      </w:r>
      <w:r w:rsidRPr="00CD7E26">
        <w:rPr>
          <w:spacing w:val="-3"/>
        </w:rPr>
        <w:t>mạng</w:t>
      </w:r>
      <w:r w:rsidRPr="00CD7E26">
        <w:rPr>
          <w:spacing w:val="-11"/>
        </w:rPr>
        <w:t xml:space="preserve"> </w:t>
      </w:r>
      <w:r>
        <w:t>cục</w:t>
      </w:r>
      <w:r w:rsidRPr="00CD7E26">
        <w:rPr>
          <w:spacing w:val="-11"/>
        </w:rPr>
        <w:t xml:space="preserve"> </w:t>
      </w:r>
      <w:r>
        <w:t>bộ.</w:t>
      </w:r>
    </w:p>
    <w:p w14:paraId="28D64286" w14:textId="77777777" w:rsidR="00CD7E26" w:rsidRDefault="00CD7E26" w:rsidP="00781326">
      <w:pPr>
        <w:pStyle w:val="ListParagraph"/>
        <w:widowControl w:val="0"/>
        <w:numPr>
          <w:ilvl w:val="0"/>
          <w:numId w:val="52"/>
        </w:numPr>
        <w:spacing w:before="89" w:after="0" w:line="360" w:lineRule="auto"/>
        <w:ind w:left="0" w:right="156" w:firstLine="360"/>
        <w:jc w:val="both"/>
      </w:pPr>
      <w:r>
        <w:lastRenderedPageBreak/>
        <w:t xml:space="preserve">Mạng LAN đầu tiên sử dụng kiểu kênh/tuyến (Bus). Dây cáp mạng tạo thành một kênh duy nhất và các máy </w:t>
      </w:r>
      <w:r w:rsidRPr="00CD7E26">
        <w:rPr>
          <w:spacing w:val="3"/>
        </w:rPr>
        <w:t xml:space="preserve">trạm </w:t>
      </w:r>
      <w:r>
        <w:t xml:space="preserve">nối vào đó. Để giải quyết tranh chấp, mạng bus sử  dụng vài loại </w:t>
      </w:r>
      <w:r w:rsidRPr="00CD7E26">
        <w:rPr>
          <w:spacing w:val="-3"/>
        </w:rPr>
        <w:t xml:space="preserve">kỹ </w:t>
      </w:r>
      <w:r>
        <w:t xml:space="preserve">thuật quản lý tranh chấp. Kỹ thuật này nhằm loại bỏ dữ liệu bị </w:t>
      </w:r>
      <w:r w:rsidRPr="00CD7E26">
        <w:rPr>
          <w:spacing w:val="2"/>
        </w:rPr>
        <w:t xml:space="preserve">hỏng </w:t>
      </w:r>
      <w:r>
        <w:t>do tranh chấp. Mạng có ưu điểm là thiết kế đơn giản nhưng khó kiểm soát và không thể đưa thêm một trạm vào giữa</w:t>
      </w:r>
      <w:r w:rsidRPr="00CD7E26">
        <w:rPr>
          <w:spacing w:val="51"/>
        </w:rPr>
        <w:t xml:space="preserve"> </w:t>
      </w:r>
      <w:r>
        <w:t>mạng.</w:t>
      </w:r>
    </w:p>
    <w:p w14:paraId="3EC2D410" w14:textId="77777777" w:rsidR="00CD7E26" w:rsidRDefault="00CD7E26" w:rsidP="00781326">
      <w:pPr>
        <w:pStyle w:val="ListParagraph"/>
        <w:widowControl w:val="0"/>
        <w:numPr>
          <w:ilvl w:val="0"/>
          <w:numId w:val="52"/>
        </w:numPr>
        <w:spacing w:before="7" w:after="0" w:line="360" w:lineRule="auto"/>
        <w:ind w:left="0" w:right="160" w:firstLine="360"/>
        <w:jc w:val="both"/>
      </w:pPr>
      <w:r>
        <w:t xml:space="preserve">Kiểu hình sao (Star) giải quyết vấn đề </w:t>
      </w:r>
      <w:r w:rsidRPr="00CD7E26">
        <w:rPr>
          <w:spacing w:val="-3"/>
        </w:rPr>
        <w:t xml:space="preserve">mở </w:t>
      </w:r>
      <w:r>
        <w:t>rộng mạng bằng cách đưa vào một bộ tập trung là Hub, nhờ đó việc bổ sung thêm người sử dụng khá đơn giản nhưng độ tin cậy thấp</w:t>
      </w:r>
      <w:r w:rsidRPr="00CD7E26">
        <w:rPr>
          <w:spacing w:val="-4"/>
        </w:rPr>
        <w:t xml:space="preserve"> </w:t>
      </w:r>
      <w:r w:rsidRPr="00CD7E26">
        <w:rPr>
          <w:spacing w:val="-3"/>
        </w:rPr>
        <w:t>vì</w:t>
      </w:r>
      <w:r w:rsidRPr="00CD7E26">
        <w:rPr>
          <w:spacing w:val="-4"/>
        </w:rPr>
        <w:t xml:space="preserve"> </w:t>
      </w:r>
      <w:r>
        <w:t>tất</w:t>
      </w:r>
      <w:r w:rsidRPr="00CD7E26">
        <w:rPr>
          <w:spacing w:val="-8"/>
        </w:rPr>
        <w:t xml:space="preserve"> </w:t>
      </w:r>
      <w:r>
        <w:t>cả</w:t>
      </w:r>
      <w:r w:rsidRPr="00CD7E26">
        <w:rPr>
          <w:spacing w:val="-3"/>
        </w:rPr>
        <w:t xml:space="preserve"> </w:t>
      </w:r>
      <w:r>
        <w:t>máy</w:t>
      </w:r>
      <w:r w:rsidRPr="00CD7E26">
        <w:rPr>
          <w:spacing w:val="-8"/>
        </w:rPr>
        <w:t xml:space="preserve"> </w:t>
      </w:r>
      <w:r>
        <w:t>tính</w:t>
      </w:r>
      <w:r w:rsidRPr="00CD7E26">
        <w:rPr>
          <w:spacing w:val="-9"/>
        </w:rPr>
        <w:t xml:space="preserve"> </w:t>
      </w:r>
      <w:r>
        <w:t>phụ</w:t>
      </w:r>
      <w:r w:rsidRPr="00CD7E26">
        <w:rPr>
          <w:spacing w:val="-8"/>
        </w:rPr>
        <w:t xml:space="preserve"> </w:t>
      </w:r>
      <w:r>
        <w:t>thuộc</w:t>
      </w:r>
      <w:r w:rsidRPr="00CD7E26">
        <w:rPr>
          <w:spacing w:val="-8"/>
        </w:rPr>
        <w:t xml:space="preserve"> </w:t>
      </w:r>
      <w:r>
        <w:t>vào</w:t>
      </w:r>
      <w:r w:rsidRPr="00CD7E26">
        <w:rPr>
          <w:spacing w:val="-4"/>
        </w:rPr>
        <w:t xml:space="preserve"> </w:t>
      </w:r>
      <w:r>
        <w:t>máy</w:t>
      </w:r>
      <w:r w:rsidRPr="00CD7E26">
        <w:rPr>
          <w:spacing w:val="-4"/>
        </w:rPr>
        <w:t xml:space="preserve"> </w:t>
      </w:r>
      <w:r>
        <w:t>chủ</w:t>
      </w:r>
      <w:r w:rsidRPr="00CD7E26">
        <w:rPr>
          <w:spacing w:val="-8"/>
        </w:rPr>
        <w:t xml:space="preserve"> </w:t>
      </w:r>
      <w:r>
        <w:t>trung</w:t>
      </w:r>
      <w:r w:rsidRPr="00CD7E26">
        <w:rPr>
          <w:spacing w:val="-9"/>
        </w:rPr>
        <w:t xml:space="preserve"> </w:t>
      </w:r>
      <w:r>
        <w:t>tâm.</w:t>
      </w:r>
    </w:p>
    <w:p w14:paraId="0E3CAEF7" w14:textId="534E4B4B" w:rsidR="00CD7E26" w:rsidRPr="00805BFF" w:rsidRDefault="00CD7E26" w:rsidP="00781326">
      <w:pPr>
        <w:pStyle w:val="ListParagraph"/>
        <w:numPr>
          <w:ilvl w:val="0"/>
          <w:numId w:val="52"/>
        </w:numPr>
        <w:spacing w:line="360" w:lineRule="auto"/>
        <w:ind w:left="0" w:firstLine="360"/>
      </w:pPr>
      <w:r>
        <w:t xml:space="preserve">Kiểu vòng (Ring) tạo ra cách duy nhất </w:t>
      </w:r>
      <w:r w:rsidRPr="00CD7E26">
        <w:rPr>
          <w:spacing w:val="-3"/>
        </w:rPr>
        <w:t xml:space="preserve">để </w:t>
      </w:r>
      <w:r>
        <w:t>chống tình trạng tranh chấp, một trạm làm việc chỉ có thể truyền dữ liệu khi sở hữu một thẻ bài, là đơn vị  đặc biệt chạy vòng  trong mạng</w:t>
      </w:r>
      <w:r w:rsidRPr="00CD7E26">
        <w:rPr>
          <w:spacing w:val="37"/>
        </w:rPr>
        <w:t xml:space="preserve"> </w:t>
      </w:r>
      <w:r>
        <w:t>này.</w:t>
      </w:r>
    </w:p>
    <w:p w14:paraId="390E0313" w14:textId="37C0B3E1" w:rsidR="00805BFF" w:rsidRDefault="00DC58D9" w:rsidP="00781326">
      <w:pPr>
        <w:pStyle w:val="Heading4"/>
        <w:spacing w:line="360" w:lineRule="auto"/>
        <w:ind w:left="1080" w:hanging="720"/>
      </w:pPr>
      <w:r>
        <w:t xml:space="preserve">3.1.2. </w:t>
      </w:r>
      <w:r w:rsidR="00625495">
        <w:t>Mạng WAN</w:t>
      </w:r>
    </w:p>
    <w:p w14:paraId="7BA85BB4" w14:textId="499B6065" w:rsidR="001E0C97" w:rsidRDefault="001E0C97" w:rsidP="00781326">
      <w:pPr>
        <w:pStyle w:val="BodyText"/>
        <w:spacing w:before="85" w:line="360" w:lineRule="auto"/>
        <w:ind w:right="155" w:firstLine="360"/>
        <w:rPr>
          <w:rFonts w:ascii="Times New Roman" w:hAnsi="Times New Roman"/>
          <w:b w:val="0"/>
          <w:bCs/>
          <w:sz w:val="26"/>
          <w:szCs w:val="26"/>
        </w:rPr>
      </w:pPr>
      <w:r w:rsidRPr="001E0C97">
        <w:rPr>
          <w:rFonts w:ascii="Times New Roman" w:hAnsi="Times New Roman"/>
          <w:b w:val="0"/>
          <w:bCs/>
          <w:sz w:val="26"/>
          <w:szCs w:val="26"/>
        </w:rPr>
        <w:t xml:space="preserve">Các mạng viễn thông bao phủ một phạm vi địa lý rộng lớn được gọi là </w:t>
      </w:r>
      <w:r w:rsidRPr="00C1016E">
        <w:rPr>
          <w:rFonts w:ascii="Times New Roman" w:hAnsi="Times New Roman"/>
          <w:sz w:val="26"/>
          <w:szCs w:val="26"/>
        </w:rPr>
        <w:t>mạng diện rộng</w:t>
      </w:r>
      <w:r w:rsidRPr="001E0C97">
        <w:rPr>
          <w:rFonts w:ascii="Times New Roman" w:hAnsi="Times New Roman"/>
          <w:b w:val="0"/>
          <w:bCs/>
          <w:sz w:val="26"/>
          <w:szCs w:val="26"/>
        </w:rPr>
        <w:t xml:space="preserve"> (Wide Area Network-WAN). Các mạng bao phủ một thành phố lớn hay phạm </w:t>
      </w:r>
      <w:r w:rsidRPr="001E0C97">
        <w:rPr>
          <w:rFonts w:ascii="Times New Roman" w:hAnsi="Times New Roman"/>
          <w:b w:val="0"/>
          <w:bCs/>
          <w:spacing w:val="-3"/>
          <w:sz w:val="26"/>
          <w:szCs w:val="26"/>
        </w:rPr>
        <w:t xml:space="preserve">vi </w:t>
      </w:r>
      <w:r w:rsidRPr="001E0C97">
        <w:rPr>
          <w:rFonts w:ascii="Times New Roman" w:hAnsi="Times New Roman"/>
          <w:b w:val="0"/>
          <w:bCs/>
          <w:spacing w:val="59"/>
          <w:sz w:val="26"/>
          <w:szCs w:val="26"/>
        </w:rPr>
        <w:t xml:space="preserve"> </w:t>
      </w:r>
      <w:r w:rsidRPr="001E0C97">
        <w:rPr>
          <w:rFonts w:ascii="Times New Roman" w:hAnsi="Times New Roman"/>
          <w:b w:val="0"/>
          <w:bCs/>
          <w:sz w:val="26"/>
          <w:szCs w:val="26"/>
        </w:rPr>
        <w:t xml:space="preserve">thủ đô (Metropolitan Area Network-MAN) cũng có thể được bao gồm trong loại này. Các mạng lớn như vậy đã trở nên cần thiết cho </w:t>
      </w:r>
      <w:r w:rsidRPr="001E0C97">
        <w:rPr>
          <w:rFonts w:ascii="Times New Roman" w:hAnsi="Times New Roman"/>
          <w:b w:val="0"/>
          <w:bCs/>
          <w:spacing w:val="-3"/>
          <w:sz w:val="26"/>
          <w:szCs w:val="26"/>
        </w:rPr>
        <w:t xml:space="preserve">việc </w:t>
      </w:r>
      <w:r w:rsidRPr="001E0C97">
        <w:rPr>
          <w:rFonts w:ascii="Times New Roman" w:hAnsi="Times New Roman"/>
          <w:b w:val="0"/>
          <w:bCs/>
          <w:sz w:val="26"/>
          <w:szCs w:val="26"/>
        </w:rPr>
        <w:t xml:space="preserve">thực hiện các hoạt động hàng ngày của nhiều tổ chức kinh doanh và chính phủ và những người dùng cuối của nó. Ví dụ, WAN được dùng bởi nhiều công ty đa quốc gia để chuyển </w:t>
      </w:r>
      <w:r w:rsidRPr="001E0C97">
        <w:rPr>
          <w:rFonts w:ascii="Times New Roman" w:hAnsi="Times New Roman"/>
          <w:b w:val="0"/>
          <w:bCs/>
          <w:spacing w:val="-3"/>
          <w:sz w:val="26"/>
          <w:szCs w:val="26"/>
        </w:rPr>
        <w:t xml:space="preserve">và </w:t>
      </w:r>
      <w:r w:rsidRPr="001E0C97">
        <w:rPr>
          <w:rFonts w:ascii="Times New Roman" w:hAnsi="Times New Roman"/>
          <w:b w:val="0"/>
          <w:bCs/>
          <w:sz w:val="26"/>
          <w:szCs w:val="26"/>
        </w:rPr>
        <w:t xml:space="preserve">nhận thông tin giữa các nhân viên, khách hàng, nhà cung cấp, </w:t>
      </w:r>
      <w:r w:rsidRPr="001E0C97">
        <w:rPr>
          <w:rFonts w:ascii="Times New Roman" w:hAnsi="Times New Roman"/>
          <w:b w:val="0"/>
          <w:bCs/>
          <w:spacing w:val="-3"/>
          <w:sz w:val="26"/>
          <w:szCs w:val="26"/>
        </w:rPr>
        <w:t xml:space="preserve">và </w:t>
      </w:r>
      <w:r w:rsidRPr="001E0C97">
        <w:rPr>
          <w:rFonts w:ascii="Times New Roman" w:hAnsi="Times New Roman"/>
          <w:b w:val="0"/>
          <w:bCs/>
          <w:sz w:val="26"/>
          <w:szCs w:val="26"/>
        </w:rPr>
        <w:t xml:space="preserve">các tổ chức khác qua nhiều thành phố, </w:t>
      </w:r>
      <w:r w:rsidRPr="001E0C97">
        <w:rPr>
          <w:rFonts w:ascii="Times New Roman" w:hAnsi="Times New Roman"/>
          <w:b w:val="0"/>
          <w:bCs/>
          <w:spacing w:val="-3"/>
          <w:sz w:val="26"/>
          <w:szCs w:val="26"/>
        </w:rPr>
        <w:t xml:space="preserve">vùng, </w:t>
      </w:r>
      <w:r w:rsidRPr="001E0C97">
        <w:rPr>
          <w:rFonts w:ascii="Times New Roman" w:hAnsi="Times New Roman"/>
          <w:b w:val="0"/>
          <w:bCs/>
          <w:sz w:val="26"/>
          <w:szCs w:val="26"/>
        </w:rPr>
        <w:t xml:space="preserve">quốc gia </w:t>
      </w:r>
      <w:r w:rsidRPr="001E0C97">
        <w:rPr>
          <w:rFonts w:ascii="Times New Roman" w:hAnsi="Times New Roman"/>
          <w:b w:val="0"/>
          <w:bCs/>
          <w:spacing w:val="-3"/>
          <w:sz w:val="26"/>
          <w:szCs w:val="26"/>
        </w:rPr>
        <w:t xml:space="preserve">và </w:t>
      </w:r>
      <w:r w:rsidRPr="001E0C97">
        <w:rPr>
          <w:rFonts w:ascii="Times New Roman" w:hAnsi="Times New Roman"/>
          <w:b w:val="0"/>
          <w:bCs/>
          <w:sz w:val="26"/>
          <w:szCs w:val="26"/>
        </w:rPr>
        <w:t>thế giới.</w:t>
      </w:r>
    </w:p>
    <w:p w14:paraId="68CDE465" w14:textId="25FE1A41" w:rsidR="00954A6C" w:rsidRDefault="00172737" w:rsidP="00781326">
      <w:pPr>
        <w:pStyle w:val="Heading4"/>
        <w:spacing w:line="360" w:lineRule="auto"/>
        <w:ind w:left="1080" w:hanging="720"/>
      </w:pPr>
      <w:r>
        <w:t xml:space="preserve">3.1.3. </w:t>
      </w:r>
      <w:r w:rsidR="007C420F" w:rsidRPr="007C420F">
        <w:t>Mạng Intranet, Extranet</w:t>
      </w:r>
    </w:p>
    <w:p w14:paraId="5C2CE230" w14:textId="6BCE1C00" w:rsidR="009A5ECD" w:rsidRDefault="009A5ECD" w:rsidP="00781326">
      <w:pPr>
        <w:pStyle w:val="ListParagraph"/>
        <w:numPr>
          <w:ilvl w:val="0"/>
          <w:numId w:val="53"/>
        </w:numPr>
        <w:spacing w:line="360" w:lineRule="auto"/>
      </w:pPr>
      <w:r>
        <w:t>Intranet : Là mạng cục bộ dành cho các nhân viên bên trong tổ chức</w:t>
      </w:r>
    </w:p>
    <w:p w14:paraId="40EE3323" w14:textId="7DD20F4E" w:rsidR="009A5ECD" w:rsidRDefault="009A5ECD" w:rsidP="00781326">
      <w:pPr>
        <w:pStyle w:val="ListParagraph"/>
        <w:numPr>
          <w:ilvl w:val="0"/>
          <w:numId w:val="54"/>
        </w:numPr>
        <w:spacing w:line="360" w:lineRule="auto"/>
        <w:ind w:left="810" w:firstLine="0"/>
      </w:pPr>
      <w:r>
        <w:t>Mạng riêng gồm nhiều LAN &amp; WAN.</w:t>
      </w:r>
    </w:p>
    <w:p w14:paraId="0D2CAE8B" w14:textId="2AF2B10F" w:rsidR="009A5ECD" w:rsidRDefault="009A5ECD" w:rsidP="00781326">
      <w:pPr>
        <w:pStyle w:val="ListParagraph"/>
        <w:numPr>
          <w:ilvl w:val="0"/>
          <w:numId w:val="54"/>
        </w:numPr>
        <w:spacing w:line="360" w:lineRule="auto"/>
        <w:ind w:left="810" w:firstLine="0"/>
      </w:pPr>
      <w:r>
        <w:t>Sử dụng các nghi thức để liên lạc như : TCP/IP, IPX/SPX...</w:t>
      </w:r>
    </w:p>
    <w:p w14:paraId="0630C265" w14:textId="20590402" w:rsidR="009A5ECD" w:rsidRDefault="009A5ECD" w:rsidP="00781326">
      <w:pPr>
        <w:pStyle w:val="ListParagraph"/>
        <w:numPr>
          <w:ilvl w:val="0"/>
          <w:numId w:val="54"/>
        </w:numPr>
        <w:spacing w:line="360" w:lineRule="auto"/>
        <w:ind w:left="810" w:firstLine="0"/>
      </w:pPr>
      <w:r>
        <w:t>Thường có Firewalls nếu có kết nối Internet.</w:t>
      </w:r>
    </w:p>
    <w:p w14:paraId="179E6380" w14:textId="61A5EBA1" w:rsidR="009A5ECD" w:rsidRDefault="009A5ECD" w:rsidP="00781326">
      <w:pPr>
        <w:pStyle w:val="ListParagraph"/>
        <w:numPr>
          <w:ilvl w:val="0"/>
          <w:numId w:val="53"/>
        </w:numPr>
        <w:spacing w:line="360" w:lineRule="auto"/>
      </w:pPr>
      <w:r>
        <w:t>Extranet: Dạng mở rộng của Intranet, cho phép kết nối từ ngoài vào.</w:t>
      </w:r>
    </w:p>
    <w:p w14:paraId="325BF1EE" w14:textId="779175F4" w:rsidR="009A5ECD" w:rsidRDefault="009A5ECD" w:rsidP="00781326">
      <w:pPr>
        <w:pStyle w:val="ListParagraph"/>
        <w:numPr>
          <w:ilvl w:val="0"/>
          <w:numId w:val="55"/>
        </w:numPr>
        <w:spacing w:line="360" w:lineRule="auto"/>
        <w:ind w:firstLine="90"/>
      </w:pPr>
      <w:r>
        <w:t>Một kiểu mạng Intranet mở rộng</w:t>
      </w:r>
    </w:p>
    <w:p w14:paraId="2041F48D" w14:textId="7A8B198F" w:rsidR="009A5ECD" w:rsidRDefault="009A5ECD" w:rsidP="00781326">
      <w:pPr>
        <w:pStyle w:val="ListParagraph"/>
        <w:numPr>
          <w:ilvl w:val="0"/>
          <w:numId w:val="55"/>
        </w:numPr>
        <w:spacing w:line="360" w:lineRule="auto"/>
        <w:ind w:firstLine="90"/>
      </w:pPr>
      <w:r>
        <w:t>Dành cho giao tiếp với khách hàng, đại lý bên ngoài.</w:t>
      </w:r>
    </w:p>
    <w:p w14:paraId="45608300" w14:textId="7917F110" w:rsidR="00590FF6" w:rsidRDefault="0041166F" w:rsidP="00781326">
      <w:pPr>
        <w:pStyle w:val="Heading4"/>
        <w:spacing w:line="360" w:lineRule="auto"/>
        <w:ind w:left="1080" w:hanging="720"/>
      </w:pPr>
      <w:r>
        <w:t xml:space="preserve">3.1.4. </w:t>
      </w:r>
      <w:r w:rsidR="00421F2C">
        <w:t>Mạng Internet</w:t>
      </w:r>
    </w:p>
    <w:p w14:paraId="2687EB13" w14:textId="364DA6B2" w:rsidR="003F3521" w:rsidRDefault="003F3521" w:rsidP="00781326">
      <w:pPr>
        <w:pStyle w:val="ListParagraph"/>
        <w:numPr>
          <w:ilvl w:val="0"/>
          <w:numId w:val="53"/>
        </w:numPr>
        <w:spacing w:line="360" w:lineRule="auto"/>
      </w:pPr>
      <w:r w:rsidRPr="003F3521">
        <w:t>Internet: kết nối nhiều LAN, tạo khả năng truy cập mở trên toàn cầu.</w:t>
      </w:r>
    </w:p>
    <w:p w14:paraId="2818BCB3" w14:textId="77777777" w:rsidR="00163EBA" w:rsidRPr="00163EBA" w:rsidRDefault="00163EBA" w:rsidP="00781326">
      <w:pPr>
        <w:pStyle w:val="BodyText"/>
        <w:numPr>
          <w:ilvl w:val="1"/>
          <w:numId w:val="56"/>
        </w:numPr>
        <w:spacing w:before="66" w:line="360" w:lineRule="auto"/>
        <w:ind w:right="111" w:hanging="630"/>
        <w:rPr>
          <w:rFonts w:ascii="Times New Roman" w:hAnsi="Times New Roman"/>
          <w:b w:val="0"/>
          <w:bCs/>
          <w:sz w:val="26"/>
          <w:szCs w:val="26"/>
        </w:rPr>
      </w:pPr>
      <w:r w:rsidRPr="00163EBA">
        <w:rPr>
          <w:rFonts w:ascii="Times New Roman" w:hAnsi="Times New Roman"/>
          <w:b w:val="0"/>
          <w:bCs/>
          <w:sz w:val="26"/>
          <w:szCs w:val="26"/>
        </w:rPr>
        <w:lastRenderedPageBreak/>
        <w:t>Mạng cộng đồng diện rộng, sử dụng nghi thức TCP/IP</w:t>
      </w:r>
    </w:p>
    <w:p w14:paraId="580BE575" w14:textId="0E249AA8" w:rsidR="00163EBA" w:rsidRPr="00163EBA" w:rsidRDefault="00163EBA" w:rsidP="00781326">
      <w:pPr>
        <w:pStyle w:val="BodyText"/>
        <w:numPr>
          <w:ilvl w:val="1"/>
          <w:numId w:val="56"/>
        </w:numPr>
        <w:spacing w:line="360" w:lineRule="auto"/>
        <w:ind w:right="111" w:hanging="630"/>
        <w:rPr>
          <w:rFonts w:ascii="Times New Roman" w:hAnsi="Times New Roman"/>
          <w:b w:val="0"/>
          <w:bCs/>
          <w:sz w:val="26"/>
          <w:szCs w:val="26"/>
        </w:rPr>
      </w:pPr>
      <w:r w:rsidRPr="00163EBA">
        <w:rPr>
          <w:rFonts w:ascii="Times New Roman" w:hAnsi="Times New Roman"/>
          <w:b w:val="0"/>
          <w:bCs/>
          <w:sz w:val="26"/>
          <w:szCs w:val="26"/>
        </w:rPr>
        <w:t>Gồm nhiều Intranet kết nối bằng đường điện thoại, vệ tinh...</w:t>
      </w:r>
    </w:p>
    <w:p w14:paraId="5C00DC85" w14:textId="1E85EBE8" w:rsidR="00163EBA" w:rsidRPr="00163EBA" w:rsidRDefault="00163EBA" w:rsidP="00781326">
      <w:pPr>
        <w:pStyle w:val="BodyText"/>
        <w:numPr>
          <w:ilvl w:val="1"/>
          <w:numId w:val="56"/>
        </w:numPr>
        <w:spacing w:line="360" w:lineRule="auto"/>
        <w:ind w:right="111" w:hanging="630"/>
        <w:rPr>
          <w:rFonts w:ascii="Times New Roman" w:hAnsi="Times New Roman"/>
          <w:b w:val="0"/>
          <w:bCs/>
          <w:sz w:val="26"/>
          <w:szCs w:val="26"/>
        </w:rPr>
      </w:pPr>
      <w:r w:rsidRPr="00163EBA">
        <w:rPr>
          <w:rFonts w:ascii="Times New Roman" w:hAnsi="Times New Roman"/>
          <w:b w:val="0"/>
          <w:bCs/>
          <w:sz w:val="26"/>
          <w:szCs w:val="26"/>
        </w:rPr>
        <w:t>Mỗi máy tính trong mạng có một địa chỉ IP duy nhất.</w:t>
      </w:r>
    </w:p>
    <w:p w14:paraId="412A8535" w14:textId="77777777" w:rsidR="00350960" w:rsidRDefault="00350960" w:rsidP="00781326">
      <w:pPr>
        <w:spacing w:line="360" w:lineRule="auto"/>
        <w:ind w:firstLine="360"/>
      </w:pPr>
      <w:r>
        <w:t>Chỉ cách nay vài năm, các doanh nghiệp gặp rất nhiều khó khăn trong việc chuyển giao thông tin và các ứng dụng của mình cho nhân viên, nhất là nhân viên ở những nơi xa xôi hẻo lánh, hoặc nơi ở của họ bị phân tán khắp nơi. Ngày nay, có thể dễ dàng thực hiện điều đó cho cả khách hàng, đối tác và cộng đồng, bất chấp họ ở đâu trên thế giới. Web chính là chất xúc tác cho sự thay đổi này. Tuy nhiên, hơn ba mươi năm nay nếu không có sự phát triển trong cơ sở hạ tầng mạng toàn cầu, có lẽ Web đã không thể tồn tại!</w:t>
      </w:r>
    </w:p>
    <w:p w14:paraId="76C1961A" w14:textId="7924F743" w:rsidR="001E0C97" w:rsidRPr="001E0C97" w:rsidRDefault="00350960" w:rsidP="00781326">
      <w:pPr>
        <w:spacing w:line="360" w:lineRule="auto"/>
        <w:ind w:firstLine="360"/>
      </w:pPr>
      <w:r>
        <w:t>Trong khi có rất nhiều người sử dụng Internet hàng ngày nhưng chỉ ít người hiểu biết rõ ràng về các thao tác cơ bản của nó.Ở góc độ vật lý, Internet là mạng của hàng ngàn mạng được nối kết lẫn nhau. Chúng là:</w:t>
      </w:r>
    </w:p>
    <w:p w14:paraId="0E462C92" w14:textId="77777777" w:rsidR="0021645B" w:rsidRDefault="0021645B" w:rsidP="00781326">
      <w:pPr>
        <w:pStyle w:val="ListParagraph"/>
        <w:widowControl w:val="0"/>
        <w:numPr>
          <w:ilvl w:val="0"/>
          <w:numId w:val="57"/>
        </w:numPr>
        <w:spacing w:before="51" w:after="0" w:line="360" w:lineRule="auto"/>
        <w:ind w:right="149"/>
      </w:pPr>
      <w:r>
        <w:t>Mạng xương sống cấp độ quốc tế được nối kết với nhau.</w:t>
      </w:r>
    </w:p>
    <w:p w14:paraId="3528A38C" w14:textId="2362C1C2" w:rsidR="0021645B" w:rsidRDefault="0021645B" w:rsidP="00781326">
      <w:pPr>
        <w:pStyle w:val="ListParagraph"/>
        <w:widowControl w:val="0"/>
        <w:numPr>
          <w:ilvl w:val="0"/>
          <w:numId w:val="57"/>
        </w:numPr>
        <w:spacing w:before="51" w:after="0" w:line="360" w:lineRule="auto"/>
        <w:ind w:right="149"/>
      </w:pPr>
      <w:r>
        <w:t>Các mạng con truy cập/chuyển giao thông tin.</w:t>
      </w:r>
    </w:p>
    <w:p w14:paraId="206FE62B" w14:textId="7BB96FE7" w:rsidR="00552B4E" w:rsidRDefault="0021645B" w:rsidP="00781326">
      <w:pPr>
        <w:pStyle w:val="ListParagraph"/>
        <w:widowControl w:val="0"/>
        <w:numPr>
          <w:ilvl w:val="0"/>
          <w:numId w:val="57"/>
        </w:numPr>
        <w:spacing w:before="51" w:after="0" w:line="360" w:lineRule="auto"/>
        <w:ind w:right="149"/>
      </w:pPr>
      <w:r>
        <w:t>Hàng ngàn mạng riêng và của các tổ chức nối với rất nhiều máy chủ của các tổ chức. Các mạng này chứa nhiều thông tin thú vị.</w:t>
      </w:r>
    </w:p>
    <w:p w14:paraId="1406E309" w14:textId="610C1702" w:rsidR="00793B31" w:rsidRDefault="00793B31" w:rsidP="00781326">
      <w:pPr>
        <w:widowControl w:val="0"/>
        <w:spacing w:before="51" w:after="0" w:line="360" w:lineRule="auto"/>
        <w:ind w:right="149" w:firstLine="360"/>
      </w:pPr>
      <w:r w:rsidRPr="00793B31">
        <w:t xml:space="preserve">Các mạng xương sống được kiểm soát bởi các </w:t>
      </w:r>
      <w:r w:rsidRPr="00D34BF4">
        <w:rPr>
          <w:b/>
          <w:bCs/>
        </w:rPr>
        <w:t>Nhà cung cấp dịch vụ mạng</w:t>
      </w:r>
      <w:r w:rsidRPr="00793B31">
        <w:t xml:space="preserve"> (Network Service Providers - </w:t>
      </w:r>
      <w:r w:rsidRPr="00A46875">
        <w:rPr>
          <w:b/>
          <w:bCs/>
        </w:rPr>
        <w:t>NSPs</w:t>
      </w:r>
      <w:r w:rsidRPr="00793B31">
        <w:t xml:space="preserve">) như MCI, Sprint, UUNET/MIS…  Mỗi  mạng xương sống xử lý hơn 300 terabytes/tháng.  Các mạng con đến từ các </w:t>
      </w:r>
      <w:r w:rsidRPr="00C667A1">
        <w:rPr>
          <w:b/>
          <w:bCs/>
        </w:rPr>
        <w:t>Nhà cung cấp  dịch vụ Internet</w:t>
      </w:r>
      <w:r w:rsidRPr="00793B31">
        <w:t xml:space="preserve"> (Internet Service Provider - </w:t>
      </w:r>
      <w:r w:rsidRPr="00D51141">
        <w:rPr>
          <w:b/>
          <w:bCs/>
        </w:rPr>
        <w:t>ISPs</w:t>
      </w:r>
      <w:r w:rsidRPr="00793B31">
        <w:t xml:space="preserve">) trao đổi dữ liệu với </w:t>
      </w:r>
      <w:r w:rsidRPr="00D51141">
        <w:rPr>
          <w:b/>
          <w:bCs/>
        </w:rPr>
        <w:t>NSP tại các   điểm truy cập mạng</w:t>
      </w:r>
      <w:r w:rsidRPr="00793B31">
        <w:t xml:space="preserve"> (Network Access Points - </w:t>
      </w:r>
      <w:r w:rsidRPr="00D51141">
        <w:rPr>
          <w:b/>
          <w:bCs/>
        </w:rPr>
        <w:t>NAPs</w:t>
      </w:r>
      <w:r w:rsidRPr="00793B31">
        <w:t>). Hình sau đây minh họa các kết nối giữa   ISP, NAP và các mạng xương sống.</w:t>
      </w:r>
    </w:p>
    <w:p w14:paraId="27DB9FD7" w14:textId="3489CED6" w:rsidR="00C12321" w:rsidRDefault="00C12321" w:rsidP="0071559E">
      <w:pPr>
        <w:widowControl w:val="0"/>
        <w:spacing w:before="51" w:after="0" w:line="312" w:lineRule="auto"/>
        <w:ind w:right="149"/>
        <w:jc w:val="center"/>
      </w:pPr>
      <w:r w:rsidRPr="00264194">
        <w:rPr>
          <w:noProof/>
          <w:sz w:val="20"/>
        </w:rPr>
        <w:lastRenderedPageBreak/>
        <w:drawing>
          <wp:inline distT="0" distB="0" distL="0" distR="0" wp14:anchorId="2F8FB51A" wp14:editId="023EEA41">
            <wp:extent cx="4114211" cy="3321170"/>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5881" cy="3330590"/>
                    </a:xfrm>
                    <a:prstGeom prst="rect">
                      <a:avLst/>
                    </a:prstGeom>
                    <a:noFill/>
                    <a:ln>
                      <a:noFill/>
                    </a:ln>
                  </pic:spPr>
                </pic:pic>
              </a:graphicData>
            </a:graphic>
          </wp:inline>
        </w:drawing>
      </w:r>
    </w:p>
    <w:p w14:paraId="25D0A5C9" w14:textId="18A537D3" w:rsidR="0071559E" w:rsidRDefault="00546305" w:rsidP="0071559E">
      <w:pPr>
        <w:widowControl w:val="0"/>
        <w:spacing w:before="51" w:after="0" w:line="312" w:lineRule="auto"/>
        <w:ind w:right="149"/>
        <w:jc w:val="center"/>
      </w:pPr>
      <w:r w:rsidRPr="00546305">
        <w:t xml:space="preserve">Hình </w:t>
      </w:r>
      <w:r w:rsidR="003E7843">
        <w:t>18</w:t>
      </w:r>
      <w:r w:rsidRPr="00546305">
        <w:t>: Kiến trúc mạng Internet</w:t>
      </w:r>
    </w:p>
    <w:p w14:paraId="2267A51F" w14:textId="6C15B5A9" w:rsidR="0094151B" w:rsidRDefault="0094151B" w:rsidP="00781326">
      <w:pPr>
        <w:widowControl w:val="0"/>
        <w:spacing w:before="51" w:after="0" w:line="360" w:lineRule="auto"/>
        <w:ind w:right="149" w:firstLine="360"/>
      </w:pPr>
      <w:r>
        <w:t>Khi người sử dụng gửi một yêu cầu  lên  Internet  từ máy  tính  của  mình, nó  sẽ  theo mạng ISP, di chuyển qua một hay nhiều mạng xương sống và băng qua mạng ISP khác đến  máy tính chứa thông tin quan tâm. Câu trả lời cho yêu cầu đó sẽ theo thứ tự lộ trình tương tự. Bất kỳ yêu cầu và kết quả trả lời nào cũng đều không theo lộ trình định sẵn. Thật vậy, chúng bị tách ra thành các gói và mỗi gói lại theo những lộ trình khác nhau. Những lộ trình này được xác định bởi các máy tính đặc biệt gọi là Router. Các Router có những bản đồ mạng trên Internet có thể cập nhật được cho phép chúng xác định đường đi cho các gói tin.</w:t>
      </w:r>
    </w:p>
    <w:p w14:paraId="7D365F04" w14:textId="77777777" w:rsidR="0094151B" w:rsidRDefault="0094151B" w:rsidP="00781326">
      <w:pPr>
        <w:widowControl w:val="0"/>
        <w:spacing w:before="51" w:after="0" w:line="360" w:lineRule="auto"/>
        <w:ind w:right="149" w:firstLine="360"/>
      </w:pPr>
      <w:r>
        <w:t>Một điều làm mọi người ngạc nhiên là "không ai chịu trách nhiệm trên Internet" và chính vì thế mà ở  giai đoạn đầu  các xí nghiệp rất  miễn  cưỡng sử dụng Internet cho  mục đích kinh doanh của  họ.</w:t>
      </w:r>
    </w:p>
    <w:p w14:paraId="78096815" w14:textId="0C74F0A0" w:rsidR="0094151B" w:rsidRDefault="0094151B" w:rsidP="00781326">
      <w:pPr>
        <w:widowControl w:val="0"/>
        <w:spacing w:before="51" w:after="0" w:line="360" w:lineRule="auto"/>
        <w:ind w:right="149" w:firstLine="360"/>
      </w:pPr>
      <w:r>
        <w:t>Vấn đề liên mạng nằm ở chỗ là làm thế nào để xây dựng một tập hợp các giao thức xử lý truyền thông giữa hai máy tính bất kỳ trở lên bằng cách sử dụng bất kỳ hệ điều hành nào và chúng được nối bởi bất kỳ phương tiện vật lý nào. Chúng ta giả định rằng không hệ thống nối kết nào có kiến thức về các hệ thống khác; không có cách nào biết được một hệ thống ở xa đang ở đâu và nó sử dụng loại phần mềm nào và chạy trên nền phần cứng nào.</w:t>
      </w:r>
    </w:p>
    <w:p w14:paraId="7D3FE5FD" w14:textId="3DE59404" w:rsidR="00997A1A" w:rsidRDefault="00BE02CC" w:rsidP="00781326">
      <w:pPr>
        <w:pStyle w:val="Heading3"/>
        <w:spacing w:line="360" w:lineRule="auto"/>
        <w:ind w:left="900" w:hanging="540"/>
      </w:pPr>
      <w:bookmarkStart w:id="43" w:name="_Toc28993152"/>
      <w:r>
        <w:lastRenderedPageBreak/>
        <w:t>3.2. Các công nghệ hỗ trợ thương mại điện tử</w:t>
      </w:r>
      <w:bookmarkEnd w:id="43"/>
    </w:p>
    <w:p w14:paraId="4C7A8D10" w14:textId="3A6E1A75" w:rsidR="00AC049B" w:rsidRPr="009559B3" w:rsidRDefault="00846359" w:rsidP="00781326">
      <w:pPr>
        <w:pStyle w:val="Heading4"/>
        <w:spacing w:line="360" w:lineRule="auto"/>
        <w:ind w:left="1080" w:hanging="720"/>
      </w:pPr>
      <w:r>
        <w:t xml:space="preserve">3.2.1. </w:t>
      </w:r>
      <w:r w:rsidR="00AC049B" w:rsidRPr="009559B3">
        <w:t>Kiến trúc ứng dụng</w:t>
      </w:r>
      <w:r w:rsidR="00AC049B" w:rsidRPr="009559B3">
        <w:rPr>
          <w:spacing w:val="-23"/>
        </w:rPr>
        <w:t xml:space="preserve"> </w:t>
      </w:r>
      <w:r w:rsidR="00AC049B" w:rsidRPr="009559B3">
        <w:rPr>
          <w:spacing w:val="-6"/>
        </w:rPr>
        <w:t>Client/Server:</w:t>
      </w:r>
    </w:p>
    <w:p w14:paraId="14827150" w14:textId="77777777" w:rsidR="00AC049B" w:rsidRPr="00846359" w:rsidRDefault="00AC049B" w:rsidP="00781326">
      <w:pPr>
        <w:pStyle w:val="BodyText"/>
        <w:spacing w:before="85" w:line="360" w:lineRule="auto"/>
        <w:ind w:right="151" w:firstLine="360"/>
        <w:rPr>
          <w:rFonts w:ascii="Times New Roman" w:hAnsi="Times New Roman"/>
          <w:b w:val="0"/>
          <w:bCs/>
          <w:sz w:val="26"/>
          <w:szCs w:val="26"/>
        </w:rPr>
      </w:pPr>
      <w:r w:rsidRPr="00846359">
        <w:rPr>
          <w:rFonts w:ascii="Times New Roman" w:hAnsi="Times New Roman"/>
          <w:b w:val="0"/>
          <w:bCs/>
          <w:sz w:val="26"/>
          <w:szCs w:val="26"/>
        </w:rPr>
        <w:t xml:space="preserve">Các </w:t>
      </w:r>
      <w:r w:rsidRPr="00846359">
        <w:rPr>
          <w:rFonts w:ascii="Times New Roman" w:hAnsi="Times New Roman"/>
          <w:b w:val="0"/>
          <w:bCs/>
          <w:spacing w:val="2"/>
          <w:sz w:val="26"/>
          <w:szCs w:val="26"/>
        </w:rPr>
        <w:t xml:space="preserve">ứng </w:t>
      </w:r>
      <w:r w:rsidRPr="00846359">
        <w:rPr>
          <w:rFonts w:ascii="Times New Roman" w:hAnsi="Times New Roman"/>
          <w:b w:val="0"/>
          <w:bCs/>
          <w:spacing w:val="3"/>
          <w:sz w:val="26"/>
          <w:szCs w:val="26"/>
        </w:rPr>
        <w:t xml:space="preserve">dụng </w:t>
      </w:r>
      <w:r w:rsidRPr="00846359">
        <w:rPr>
          <w:rFonts w:ascii="Times New Roman" w:hAnsi="Times New Roman"/>
          <w:b w:val="0"/>
          <w:bCs/>
          <w:sz w:val="26"/>
          <w:szCs w:val="26"/>
        </w:rPr>
        <w:t xml:space="preserve">trên nền web </w:t>
      </w:r>
      <w:r w:rsidRPr="00846359">
        <w:rPr>
          <w:rFonts w:ascii="Times New Roman" w:hAnsi="Times New Roman"/>
          <w:b w:val="0"/>
          <w:bCs/>
          <w:spacing w:val="3"/>
          <w:sz w:val="26"/>
          <w:szCs w:val="26"/>
        </w:rPr>
        <w:t xml:space="preserve">thường </w:t>
      </w:r>
      <w:r w:rsidRPr="00846359">
        <w:rPr>
          <w:rFonts w:ascii="Times New Roman" w:hAnsi="Times New Roman"/>
          <w:b w:val="0"/>
          <w:bCs/>
          <w:sz w:val="26"/>
          <w:szCs w:val="26"/>
        </w:rPr>
        <w:t xml:space="preserve">dựa trên kiến trúc 2 lớp là client/ server. </w:t>
      </w:r>
      <w:r w:rsidRPr="00846359">
        <w:rPr>
          <w:rFonts w:ascii="Times New Roman" w:hAnsi="Times New Roman"/>
          <w:b w:val="0"/>
          <w:bCs/>
          <w:spacing w:val="2"/>
          <w:sz w:val="26"/>
          <w:szCs w:val="26"/>
        </w:rPr>
        <w:t xml:space="preserve">Kiến </w:t>
      </w:r>
      <w:r w:rsidRPr="00846359">
        <w:rPr>
          <w:rFonts w:ascii="Times New Roman" w:hAnsi="Times New Roman"/>
          <w:b w:val="0"/>
          <w:bCs/>
          <w:sz w:val="26"/>
          <w:szCs w:val="26"/>
        </w:rPr>
        <w:t xml:space="preserve">trúc client/server cho phép chia </w:t>
      </w:r>
      <w:r w:rsidRPr="00846359">
        <w:rPr>
          <w:rFonts w:ascii="Times New Roman" w:hAnsi="Times New Roman"/>
          <w:b w:val="0"/>
          <w:bCs/>
          <w:spacing w:val="3"/>
          <w:sz w:val="26"/>
          <w:szCs w:val="26"/>
        </w:rPr>
        <w:t xml:space="preserve">sẻ </w:t>
      </w:r>
      <w:r w:rsidRPr="00846359">
        <w:rPr>
          <w:rFonts w:ascii="Times New Roman" w:hAnsi="Times New Roman"/>
          <w:b w:val="0"/>
          <w:bCs/>
          <w:sz w:val="26"/>
          <w:szCs w:val="26"/>
        </w:rPr>
        <w:t xml:space="preserve">việc xử lý giữa các  máy  </w:t>
      </w:r>
      <w:r w:rsidRPr="00846359">
        <w:rPr>
          <w:rFonts w:ascii="Times New Roman" w:hAnsi="Times New Roman"/>
          <w:b w:val="0"/>
          <w:bCs/>
          <w:spacing w:val="2"/>
          <w:sz w:val="26"/>
          <w:szCs w:val="26"/>
        </w:rPr>
        <w:t xml:space="preserve">chủ </w:t>
      </w:r>
      <w:r w:rsidRPr="00846359">
        <w:rPr>
          <w:rFonts w:ascii="Times New Roman" w:hAnsi="Times New Roman"/>
          <w:b w:val="0"/>
          <w:bCs/>
          <w:sz w:val="26"/>
          <w:szCs w:val="26"/>
        </w:rPr>
        <w:t xml:space="preserve">hay  máy  </w:t>
      </w:r>
      <w:r w:rsidRPr="00846359">
        <w:rPr>
          <w:rFonts w:ascii="Times New Roman" w:hAnsi="Times New Roman"/>
          <w:b w:val="0"/>
          <w:bCs/>
          <w:spacing w:val="2"/>
          <w:sz w:val="26"/>
          <w:szCs w:val="26"/>
        </w:rPr>
        <w:t xml:space="preserve">trạm </w:t>
      </w:r>
      <w:r w:rsidRPr="00846359">
        <w:rPr>
          <w:rFonts w:ascii="Times New Roman" w:hAnsi="Times New Roman"/>
          <w:b w:val="0"/>
          <w:bCs/>
          <w:sz w:val="26"/>
          <w:szCs w:val="26"/>
        </w:rPr>
        <w:t xml:space="preserve">khác nhau. Trong đó, người sử dụng sử dụng trình duyệt từ phía máy khách (client), gửi các yêu cầu </w:t>
      </w:r>
      <w:r w:rsidRPr="00846359">
        <w:rPr>
          <w:rFonts w:ascii="Times New Roman" w:hAnsi="Times New Roman"/>
          <w:b w:val="0"/>
          <w:bCs/>
          <w:spacing w:val="-3"/>
          <w:sz w:val="26"/>
          <w:szCs w:val="26"/>
        </w:rPr>
        <w:t xml:space="preserve">về </w:t>
      </w:r>
      <w:r w:rsidRPr="00846359">
        <w:rPr>
          <w:rFonts w:ascii="Times New Roman" w:hAnsi="Times New Roman"/>
          <w:b w:val="0"/>
          <w:bCs/>
          <w:sz w:val="26"/>
          <w:szCs w:val="26"/>
        </w:rPr>
        <w:t xml:space="preserve">thông tin đến máy chủ (server), </w:t>
      </w:r>
      <w:r w:rsidRPr="00846359">
        <w:rPr>
          <w:rFonts w:ascii="Times New Roman" w:hAnsi="Times New Roman"/>
          <w:b w:val="0"/>
          <w:bCs/>
          <w:spacing w:val="-4"/>
          <w:sz w:val="26"/>
          <w:szCs w:val="26"/>
        </w:rPr>
        <w:t xml:space="preserve">máy </w:t>
      </w:r>
      <w:r w:rsidRPr="00846359">
        <w:rPr>
          <w:rFonts w:ascii="Times New Roman" w:hAnsi="Times New Roman"/>
          <w:b w:val="0"/>
          <w:bCs/>
          <w:sz w:val="26"/>
          <w:szCs w:val="26"/>
        </w:rPr>
        <w:t xml:space="preserve">chủ tiếp nhận yêu cầu, xử </w:t>
      </w:r>
      <w:r w:rsidRPr="00846359">
        <w:rPr>
          <w:rFonts w:ascii="Times New Roman" w:hAnsi="Times New Roman"/>
          <w:b w:val="0"/>
          <w:bCs/>
          <w:spacing w:val="-4"/>
          <w:sz w:val="26"/>
          <w:szCs w:val="26"/>
        </w:rPr>
        <w:t xml:space="preserve">lý, </w:t>
      </w:r>
      <w:r w:rsidRPr="00846359">
        <w:rPr>
          <w:rFonts w:ascii="Times New Roman" w:hAnsi="Times New Roman"/>
          <w:b w:val="0"/>
          <w:bCs/>
          <w:sz w:val="26"/>
          <w:szCs w:val="26"/>
        </w:rPr>
        <w:t xml:space="preserve">truy xuất các thông tin cần thiết </w:t>
      </w:r>
      <w:r w:rsidRPr="00846359">
        <w:rPr>
          <w:rFonts w:ascii="Times New Roman" w:hAnsi="Times New Roman"/>
          <w:b w:val="0"/>
          <w:bCs/>
          <w:spacing w:val="-3"/>
          <w:sz w:val="26"/>
          <w:szCs w:val="26"/>
        </w:rPr>
        <w:t xml:space="preserve">và </w:t>
      </w:r>
      <w:r w:rsidRPr="00846359">
        <w:rPr>
          <w:rFonts w:ascii="Times New Roman" w:hAnsi="Times New Roman"/>
          <w:b w:val="0"/>
          <w:bCs/>
          <w:sz w:val="26"/>
          <w:szCs w:val="26"/>
        </w:rPr>
        <w:t xml:space="preserve">gửi kết quả </w:t>
      </w:r>
      <w:r w:rsidRPr="00846359">
        <w:rPr>
          <w:rFonts w:ascii="Times New Roman" w:hAnsi="Times New Roman"/>
          <w:b w:val="0"/>
          <w:bCs/>
          <w:spacing w:val="-3"/>
          <w:sz w:val="26"/>
          <w:szCs w:val="26"/>
        </w:rPr>
        <w:t xml:space="preserve">về </w:t>
      </w:r>
      <w:r w:rsidRPr="00846359">
        <w:rPr>
          <w:rFonts w:ascii="Times New Roman" w:hAnsi="Times New Roman"/>
          <w:b w:val="0"/>
          <w:bCs/>
          <w:sz w:val="26"/>
          <w:szCs w:val="26"/>
        </w:rPr>
        <w:t xml:space="preserve">phía client dưới dạng 1 trang web. Ở </w:t>
      </w:r>
      <w:r w:rsidRPr="00846359">
        <w:rPr>
          <w:rFonts w:ascii="Times New Roman" w:hAnsi="Times New Roman"/>
          <w:b w:val="0"/>
          <w:bCs/>
          <w:spacing w:val="-3"/>
          <w:sz w:val="26"/>
          <w:szCs w:val="26"/>
        </w:rPr>
        <w:t xml:space="preserve">mô </w:t>
      </w:r>
      <w:r w:rsidRPr="00846359">
        <w:rPr>
          <w:rFonts w:ascii="Times New Roman" w:hAnsi="Times New Roman"/>
          <w:b w:val="0"/>
          <w:bCs/>
          <w:sz w:val="26"/>
          <w:szCs w:val="26"/>
        </w:rPr>
        <w:t xml:space="preserve">hình này </w:t>
      </w:r>
      <w:r w:rsidRPr="00846359">
        <w:rPr>
          <w:rFonts w:ascii="Times New Roman" w:hAnsi="Times New Roman"/>
          <w:b w:val="0"/>
          <w:bCs/>
          <w:spacing w:val="-4"/>
          <w:sz w:val="26"/>
          <w:szCs w:val="26"/>
        </w:rPr>
        <w:t xml:space="preserve">máy </w:t>
      </w:r>
      <w:r w:rsidRPr="00846359">
        <w:rPr>
          <w:rFonts w:ascii="Times New Roman" w:hAnsi="Times New Roman"/>
          <w:b w:val="0"/>
          <w:bCs/>
          <w:sz w:val="26"/>
          <w:szCs w:val="26"/>
        </w:rPr>
        <w:t xml:space="preserve">chủ </w:t>
      </w:r>
      <w:r w:rsidRPr="00846359">
        <w:rPr>
          <w:rFonts w:ascii="Times New Roman" w:hAnsi="Times New Roman"/>
          <w:b w:val="0"/>
          <w:bCs/>
          <w:spacing w:val="-3"/>
          <w:sz w:val="26"/>
          <w:szCs w:val="26"/>
        </w:rPr>
        <w:t xml:space="preserve">vừa </w:t>
      </w:r>
      <w:r w:rsidRPr="00846359">
        <w:rPr>
          <w:rFonts w:ascii="Times New Roman" w:hAnsi="Times New Roman"/>
          <w:b w:val="0"/>
          <w:bCs/>
          <w:sz w:val="26"/>
          <w:szCs w:val="26"/>
        </w:rPr>
        <w:t xml:space="preserve">cung cấp các </w:t>
      </w:r>
      <w:r w:rsidRPr="00846359">
        <w:rPr>
          <w:rFonts w:ascii="Times New Roman" w:hAnsi="Times New Roman"/>
          <w:b w:val="0"/>
          <w:bCs/>
          <w:spacing w:val="-3"/>
          <w:sz w:val="26"/>
          <w:szCs w:val="26"/>
        </w:rPr>
        <w:t xml:space="preserve">dịch vụ truy xuất web, </w:t>
      </w:r>
      <w:r w:rsidRPr="00846359">
        <w:rPr>
          <w:rFonts w:ascii="Times New Roman" w:hAnsi="Times New Roman"/>
          <w:b w:val="0"/>
          <w:bCs/>
          <w:spacing w:val="-2"/>
          <w:sz w:val="26"/>
          <w:szCs w:val="26"/>
        </w:rPr>
        <w:t xml:space="preserve">vừa </w:t>
      </w:r>
      <w:r w:rsidRPr="00846359">
        <w:rPr>
          <w:rFonts w:ascii="Times New Roman" w:hAnsi="Times New Roman"/>
          <w:b w:val="0"/>
          <w:bCs/>
          <w:spacing w:val="-3"/>
          <w:sz w:val="26"/>
          <w:szCs w:val="26"/>
        </w:rPr>
        <w:t xml:space="preserve">chứa </w:t>
      </w:r>
      <w:r w:rsidRPr="00846359">
        <w:rPr>
          <w:rFonts w:ascii="Times New Roman" w:hAnsi="Times New Roman"/>
          <w:b w:val="0"/>
          <w:bCs/>
          <w:sz w:val="26"/>
          <w:szCs w:val="26"/>
        </w:rPr>
        <w:t xml:space="preserve">các dữ </w:t>
      </w:r>
      <w:r w:rsidRPr="00846359">
        <w:rPr>
          <w:rFonts w:ascii="Times New Roman" w:hAnsi="Times New Roman"/>
          <w:b w:val="0"/>
          <w:bCs/>
          <w:spacing w:val="-3"/>
          <w:sz w:val="26"/>
          <w:szCs w:val="26"/>
        </w:rPr>
        <w:t xml:space="preserve">liệu </w:t>
      </w:r>
      <w:r w:rsidRPr="00846359">
        <w:rPr>
          <w:rFonts w:ascii="Times New Roman" w:hAnsi="Times New Roman"/>
          <w:b w:val="0"/>
          <w:bCs/>
          <w:sz w:val="26"/>
          <w:szCs w:val="26"/>
        </w:rPr>
        <w:t xml:space="preserve">cần thiết </w:t>
      </w:r>
      <w:r w:rsidRPr="00846359">
        <w:rPr>
          <w:rFonts w:ascii="Times New Roman" w:hAnsi="Times New Roman"/>
          <w:b w:val="0"/>
          <w:bCs/>
          <w:spacing w:val="-3"/>
          <w:sz w:val="26"/>
          <w:szCs w:val="26"/>
        </w:rPr>
        <w:t xml:space="preserve">để </w:t>
      </w:r>
      <w:r w:rsidRPr="00846359">
        <w:rPr>
          <w:rFonts w:ascii="Times New Roman" w:hAnsi="Times New Roman"/>
          <w:b w:val="0"/>
          <w:bCs/>
          <w:sz w:val="26"/>
          <w:szCs w:val="26"/>
        </w:rPr>
        <w:t>đáp ứng các</w:t>
      </w:r>
      <w:r w:rsidRPr="00846359">
        <w:rPr>
          <w:rFonts w:ascii="Times New Roman" w:hAnsi="Times New Roman"/>
          <w:b w:val="0"/>
          <w:bCs/>
          <w:spacing w:val="-9"/>
          <w:sz w:val="26"/>
          <w:szCs w:val="26"/>
        </w:rPr>
        <w:t xml:space="preserve"> </w:t>
      </w:r>
      <w:r w:rsidRPr="00846359">
        <w:rPr>
          <w:rFonts w:ascii="Times New Roman" w:hAnsi="Times New Roman"/>
          <w:b w:val="0"/>
          <w:bCs/>
          <w:sz w:val="26"/>
          <w:szCs w:val="26"/>
        </w:rPr>
        <w:t>yêu</w:t>
      </w:r>
      <w:r w:rsidRPr="00846359">
        <w:rPr>
          <w:rFonts w:ascii="Times New Roman" w:hAnsi="Times New Roman"/>
          <w:b w:val="0"/>
          <w:bCs/>
          <w:spacing w:val="-10"/>
          <w:sz w:val="26"/>
          <w:szCs w:val="26"/>
        </w:rPr>
        <w:t xml:space="preserve"> </w:t>
      </w:r>
      <w:r w:rsidRPr="00846359">
        <w:rPr>
          <w:rFonts w:ascii="Times New Roman" w:hAnsi="Times New Roman"/>
          <w:b w:val="0"/>
          <w:bCs/>
          <w:sz w:val="26"/>
          <w:szCs w:val="26"/>
        </w:rPr>
        <w:t>cầu</w:t>
      </w:r>
      <w:r w:rsidRPr="00846359">
        <w:rPr>
          <w:rFonts w:ascii="Times New Roman" w:hAnsi="Times New Roman"/>
          <w:b w:val="0"/>
          <w:bCs/>
          <w:spacing w:val="-10"/>
          <w:sz w:val="26"/>
          <w:szCs w:val="26"/>
        </w:rPr>
        <w:t xml:space="preserve"> </w:t>
      </w:r>
      <w:r w:rsidRPr="00846359">
        <w:rPr>
          <w:rFonts w:ascii="Times New Roman" w:hAnsi="Times New Roman"/>
          <w:b w:val="0"/>
          <w:bCs/>
          <w:sz w:val="26"/>
          <w:szCs w:val="26"/>
        </w:rPr>
        <w:t>của</w:t>
      </w:r>
      <w:r w:rsidRPr="00846359">
        <w:rPr>
          <w:rFonts w:ascii="Times New Roman" w:hAnsi="Times New Roman"/>
          <w:b w:val="0"/>
          <w:bCs/>
          <w:spacing w:val="-10"/>
          <w:sz w:val="26"/>
          <w:szCs w:val="26"/>
        </w:rPr>
        <w:t xml:space="preserve"> </w:t>
      </w:r>
      <w:r w:rsidRPr="00846359">
        <w:rPr>
          <w:rFonts w:ascii="Times New Roman" w:hAnsi="Times New Roman"/>
          <w:b w:val="0"/>
          <w:bCs/>
          <w:sz w:val="26"/>
          <w:szCs w:val="26"/>
        </w:rPr>
        <w:t>máy</w:t>
      </w:r>
      <w:r w:rsidRPr="00846359">
        <w:rPr>
          <w:rFonts w:ascii="Times New Roman" w:hAnsi="Times New Roman"/>
          <w:b w:val="0"/>
          <w:bCs/>
          <w:spacing w:val="-10"/>
          <w:sz w:val="26"/>
          <w:szCs w:val="26"/>
        </w:rPr>
        <w:t xml:space="preserve"> </w:t>
      </w:r>
      <w:r w:rsidRPr="00846359">
        <w:rPr>
          <w:rFonts w:ascii="Times New Roman" w:hAnsi="Times New Roman"/>
          <w:b w:val="0"/>
          <w:bCs/>
          <w:spacing w:val="-3"/>
          <w:sz w:val="26"/>
          <w:szCs w:val="26"/>
        </w:rPr>
        <w:t>client,</w:t>
      </w:r>
      <w:r w:rsidRPr="00846359">
        <w:rPr>
          <w:rFonts w:ascii="Times New Roman" w:hAnsi="Times New Roman"/>
          <w:b w:val="0"/>
          <w:bCs/>
          <w:spacing w:val="-7"/>
          <w:sz w:val="26"/>
          <w:szCs w:val="26"/>
        </w:rPr>
        <w:t xml:space="preserve"> </w:t>
      </w:r>
      <w:r w:rsidRPr="00846359">
        <w:rPr>
          <w:rFonts w:ascii="Times New Roman" w:hAnsi="Times New Roman"/>
          <w:b w:val="0"/>
          <w:bCs/>
          <w:sz w:val="26"/>
          <w:szCs w:val="26"/>
        </w:rPr>
        <w:t>điều</w:t>
      </w:r>
      <w:r w:rsidRPr="00846359">
        <w:rPr>
          <w:rFonts w:ascii="Times New Roman" w:hAnsi="Times New Roman"/>
          <w:b w:val="0"/>
          <w:bCs/>
          <w:spacing w:val="-10"/>
          <w:sz w:val="26"/>
          <w:szCs w:val="26"/>
        </w:rPr>
        <w:t xml:space="preserve"> </w:t>
      </w:r>
      <w:r w:rsidRPr="00846359">
        <w:rPr>
          <w:rFonts w:ascii="Times New Roman" w:hAnsi="Times New Roman"/>
          <w:b w:val="0"/>
          <w:bCs/>
          <w:sz w:val="26"/>
          <w:szCs w:val="26"/>
        </w:rPr>
        <w:t>này</w:t>
      </w:r>
      <w:r w:rsidRPr="00846359">
        <w:rPr>
          <w:rFonts w:ascii="Times New Roman" w:hAnsi="Times New Roman"/>
          <w:b w:val="0"/>
          <w:bCs/>
          <w:spacing w:val="-10"/>
          <w:sz w:val="26"/>
          <w:szCs w:val="26"/>
        </w:rPr>
        <w:t xml:space="preserve"> </w:t>
      </w:r>
      <w:r w:rsidRPr="00846359">
        <w:rPr>
          <w:rFonts w:ascii="Times New Roman" w:hAnsi="Times New Roman"/>
          <w:b w:val="0"/>
          <w:bCs/>
          <w:sz w:val="26"/>
          <w:szCs w:val="26"/>
        </w:rPr>
        <w:t>khiến</w:t>
      </w:r>
      <w:r w:rsidRPr="00846359">
        <w:rPr>
          <w:rFonts w:ascii="Times New Roman" w:hAnsi="Times New Roman"/>
          <w:b w:val="0"/>
          <w:bCs/>
          <w:spacing w:val="-10"/>
          <w:sz w:val="26"/>
          <w:szCs w:val="26"/>
        </w:rPr>
        <w:t xml:space="preserve"> </w:t>
      </w:r>
      <w:r w:rsidRPr="00846359">
        <w:rPr>
          <w:rFonts w:ascii="Times New Roman" w:hAnsi="Times New Roman"/>
          <w:b w:val="0"/>
          <w:bCs/>
          <w:sz w:val="26"/>
          <w:szCs w:val="26"/>
        </w:rPr>
        <w:t>cho</w:t>
      </w:r>
      <w:r w:rsidRPr="00846359">
        <w:rPr>
          <w:rFonts w:ascii="Times New Roman" w:hAnsi="Times New Roman"/>
          <w:b w:val="0"/>
          <w:bCs/>
          <w:spacing w:val="-13"/>
          <w:sz w:val="26"/>
          <w:szCs w:val="26"/>
        </w:rPr>
        <w:t xml:space="preserve"> </w:t>
      </w:r>
      <w:r w:rsidRPr="00846359">
        <w:rPr>
          <w:rFonts w:ascii="Times New Roman" w:hAnsi="Times New Roman"/>
          <w:b w:val="0"/>
          <w:bCs/>
          <w:sz w:val="26"/>
          <w:szCs w:val="26"/>
        </w:rPr>
        <w:t>dữ</w:t>
      </w:r>
      <w:r w:rsidRPr="00846359">
        <w:rPr>
          <w:rFonts w:ascii="Times New Roman" w:hAnsi="Times New Roman"/>
          <w:b w:val="0"/>
          <w:bCs/>
          <w:spacing w:val="-10"/>
          <w:sz w:val="26"/>
          <w:szCs w:val="26"/>
        </w:rPr>
        <w:t xml:space="preserve"> </w:t>
      </w:r>
      <w:r w:rsidRPr="00846359">
        <w:rPr>
          <w:rFonts w:ascii="Times New Roman" w:hAnsi="Times New Roman"/>
          <w:b w:val="0"/>
          <w:bCs/>
          <w:sz w:val="26"/>
          <w:szCs w:val="26"/>
        </w:rPr>
        <w:t>liệu</w:t>
      </w:r>
      <w:r w:rsidRPr="00846359">
        <w:rPr>
          <w:rFonts w:ascii="Times New Roman" w:hAnsi="Times New Roman"/>
          <w:b w:val="0"/>
          <w:bCs/>
          <w:spacing w:val="-10"/>
          <w:sz w:val="26"/>
          <w:szCs w:val="26"/>
        </w:rPr>
        <w:t xml:space="preserve"> </w:t>
      </w:r>
      <w:r w:rsidRPr="00846359">
        <w:rPr>
          <w:rFonts w:ascii="Times New Roman" w:hAnsi="Times New Roman"/>
          <w:b w:val="0"/>
          <w:bCs/>
          <w:sz w:val="26"/>
          <w:szCs w:val="26"/>
        </w:rPr>
        <w:t>trên</w:t>
      </w:r>
      <w:r w:rsidRPr="00846359">
        <w:rPr>
          <w:rFonts w:ascii="Times New Roman" w:hAnsi="Times New Roman"/>
          <w:b w:val="0"/>
          <w:bCs/>
          <w:spacing w:val="-10"/>
          <w:sz w:val="26"/>
          <w:szCs w:val="26"/>
        </w:rPr>
        <w:t xml:space="preserve"> </w:t>
      </w:r>
      <w:r w:rsidRPr="00846359">
        <w:rPr>
          <w:rFonts w:ascii="Times New Roman" w:hAnsi="Times New Roman"/>
          <w:b w:val="0"/>
          <w:bCs/>
          <w:sz w:val="26"/>
          <w:szCs w:val="26"/>
        </w:rPr>
        <w:t>máy</w:t>
      </w:r>
      <w:r w:rsidRPr="00846359">
        <w:rPr>
          <w:rFonts w:ascii="Times New Roman" w:hAnsi="Times New Roman"/>
          <w:b w:val="0"/>
          <w:bCs/>
          <w:spacing w:val="-10"/>
          <w:sz w:val="26"/>
          <w:szCs w:val="26"/>
        </w:rPr>
        <w:t xml:space="preserve"> </w:t>
      </w:r>
      <w:r w:rsidRPr="00846359">
        <w:rPr>
          <w:rFonts w:ascii="Times New Roman" w:hAnsi="Times New Roman"/>
          <w:b w:val="0"/>
          <w:bCs/>
          <w:sz w:val="26"/>
          <w:szCs w:val="26"/>
        </w:rPr>
        <w:t>chủ</w:t>
      </w:r>
      <w:r w:rsidRPr="00846359">
        <w:rPr>
          <w:rFonts w:ascii="Times New Roman" w:hAnsi="Times New Roman"/>
          <w:b w:val="0"/>
          <w:bCs/>
          <w:spacing w:val="-9"/>
          <w:sz w:val="26"/>
          <w:szCs w:val="26"/>
        </w:rPr>
        <w:t xml:space="preserve"> </w:t>
      </w:r>
      <w:r w:rsidRPr="00846359">
        <w:rPr>
          <w:rFonts w:ascii="Times New Roman" w:hAnsi="Times New Roman"/>
          <w:b w:val="0"/>
          <w:bCs/>
          <w:sz w:val="26"/>
          <w:szCs w:val="26"/>
        </w:rPr>
        <w:t>không</w:t>
      </w:r>
      <w:r w:rsidRPr="00846359">
        <w:rPr>
          <w:rFonts w:ascii="Times New Roman" w:hAnsi="Times New Roman"/>
          <w:b w:val="0"/>
          <w:bCs/>
          <w:spacing w:val="-13"/>
          <w:sz w:val="26"/>
          <w:szCs w:val="26"/>
        </w:rPr>
        <w:t xml:space="preserve"> </w:t>
      </w:r>
      <w:r w:rsidRPr="00846359">
        <w:rPr>
          <w:rFonts w:ascii="Times New Roman" w:hAnsi="Times New Roman"/>
          <w:b w:val="0"/>
          <w:bCs/>
          <w:sz w:val="26"/>
          <w:szCs w:val="26"/>
        </w:rPr>
        <w:t>an</w:t>
      </w:r>
      <w:r w:rsidRPr="00846359">
        <w:rPr>
          <w:rFonts w:ascii="Times New Roman" w:hAnsi="Times New Roman"/>
          <w:b w:val="0"/>
          <w:bCs/>
          <w:spacing w:val="-8"/>
          <w:sz w:val="26"/>
          <w:szCs w:val="26"/>
        </w:rPr>
        <w:t xml:space="preserve"> </w:t>
      </w:r>
      <w:r w:rsidRPr="00846359">
        <w:rPr>
          <w:rFonts w:ascii="Times New Roman" w:hAnsi="Times New Roman"/>
          <w:b w:val="0"/>
          <w:bCs/>
          <w:spacing w:val="-4"/>
          <w:sz w:val="26"/>
          <w:szCs w:val="26"/>
        </w:rPr>
        <w:t>toàn.</w:t>
      </w:r>
    </w:p>
    <w:p w14:paraId="566017B1" w14:textId="77777777" w:rsidR="00452625" w:rsidRDefault="00AC049B" w:rsidP="00781326">
      <w:pPr>
        <w:pStyle w:val="BodyText"/>
        <w:spacing w:before="3" w:line="360" w:lineRule="auto"/>
        <w:ind w:right="150" w:firstLine="360"/>
        <w:rPr>
          <w:rFonts w:ascii="Times New Roman" w:hAnsi="Times New Roman"/>
          <w:b w:val="0"/>
          <w:bCs/>
          <w:sz w:val="26"/>
          <w:szCs w:val="26"/>
        </w:rPr>
      </w:pPr>
      <w:r w:rsidRPr="00846359">
        <w:rPr>
          <w:rFonts w:ascii="Times New Roman" w:hAnsi="Times New Roman"/>
          <w:b w:val="0"/>
          <w:bCs/>
          <w:sz w:val="26"/>
          <w:szCs w:val="26"/>
        </w:rPr>
        <w:t xml:space="preserve">Để đảm bảo an toàn dữ liệu, người ta đưa ra mô hình 3 lớp, trong đó, </w:t>
      </w:r>
      <w:r w:rsidRPr="00846359">
        <w:rPr>
          <w:rFonts w:ascii="Times New Roman" w:hAnsi="Times New Roman"/>
          <w:b w:val="0"/>
          <w:bCs/>
          <w:spacing w:val="2"/>
          <w:sz w:val="26"/>
          <w:szCs w:val="26"/>
        </w:rPr>
        <w:t xml:space="preserve">lớp </w:t>
      </w:r>
      <w:r w:rsidRPr="00846359">
        <w:rPr>
          <w:rFonts w:ascii="Times New Roman" w:hAnsi="Times New Roman"/>
          <w:b w:val="0"/>
          <w:bCs/>
          <w:sz w:val="26"/>
          <w:szCs w:val="26"/>
        </w:rPr>
        <w:t xml:space="preserve">server sẽ được tách thành web server (máy  chủ xử lý ứng dụng web) và database server (máy     chủ quản lý thông tin trong </w:t>
      </w:r>
      <w:r w:rsidRPr="00846359">
        <w:rPr>
          <w:rFonts w:ascii="Times New Roman" w:hAnsi="Times New Roman"/>
          <w:b w:val="0"/>
          <w:bCs/>
          <w:spacing w:val="-3"/>
          <w:sz w:val="26"/>
          <w:szCs w:val="26"/>
        </w:rPr>
        <w:t xml:space="preserve">CSDL). Lúc </w:t>
      </w:r>
      <w:r w:rsidRPr="00846359">
        <w:rPr>
          <w:rFonts w:ascii="Times New Roman" w:hAnsi="Times New Roman"/>
          <w:b w:val="0"/>
          <w:bCs/>
          <w:sz w:val="26"/>
          <w:szCs w:val="26"/>
        </w:rPr>
        <w:t xml:space="preserve">này, máy client </w:t>
      </w:r>
      <w:r w:rsidRPr="00846359">
        <w:rPr>
          <w:rFonts w:ascii="Times New Roman" w:hAnsi="Times New Roman"/>
          <w:b w:val="0"/>
          <w:bCs/>
          <w:spacing w:val="4"/>
          <w:sz w:val="26"/>
          <w:szCs w:val="26"/>
        </w:rPr>
        <w:t xml:space="preserve">sẽ </w:t>
      </w:r>
      <w:r w:rsidRPr="00846359">
        <w:rPr>
          <w:rFonts w:ascii="Times New Roman" w:hAnsi="Times New Roman"/>
          <w:b w:val="0"/>
          <w:bCs/>
          <w:spacing w:val="-3"/>
          <w:sz w:val="26"/>
          <w:szCs w:val="26"/>
        </w:rPr>
        <w:t xml:space="preserve">gửi </w:t>
      </w:r>
      <w:r w:rsidRPr="00846359">
        <w:rPr>
          <w:rFonts w:ascii="Times New Roman" w:hAnsi="Times New Roman"/>
          <w:b w:val="0"/>
          <w:bCs/>
          <w:sz w:val="26"/>
          <w:szCs w:val="26"/>
        </w:rPr>
        <w:t xml:space="preserve">các yêu cầu dịch </w:t>
      </w:r>
      <w:r w:rsidRPr="00846359">
        <w:rPr>
          <w:rFonts w:ascii="Times New Roman" w:hAnsi="Times New Roman"/>
          <w:b w:val="0"/>
          <w:bCs/>
          <w:spacing w:val="-3"/>
          <w:sz w:val="26"/>
          <w:szCs w:val="26"/>
        </w:rPr>
        <w:t xml:space="preserve">vụ và </w:t>
      </w:r>
      <w:r w:rsidRPr="00846359">
        <w:rPr>
          <w:rFonts w:ascii="Times New Roman" w:hAnsi="Times New Roman"/>
          <w:b w:val="0"/>
          <w:bCs/>
          <w:sz w:val="26"/>
          <w:szCs w:val="26"/>
        </w:rPr>
        <w:t xml:space="preserve">nhận các kết quả trả </w:t>
      </w:r>
      <w:r w:rsidRPr="00846359">
        <w:rPr>
          <w:rFonts w:ascii="Times New Roman" w:hAnsi="Times New Roman"/>
          <w:b w:val="0"/>
          <w:bCs/>
          <w:spacing w:val="-3"/>
          <w:sz w:val="26"/>
          <w:szCs w:val="26"/>
        </w:rPr>
        <w:t xml:space="preserve">về </w:t>
      </w:r>
      <w:r w:rsidRPr="00846359">
        <w:rPr>
          <w:rFonts w:ascii="Times New Roman" w:hAnsi="Times New Roman"/>
          <w:b w:val="0"/>
          <w:bCs/>
          <w:sz w:val="26"/>
          <w:szCs w:val="26"/>
        </w:rPr>
        <w:t xml:space="preserve">từ Web server (máy chủ cung cấp dịch </w:t>
      </w:r>
      <w:r w:rsidRPr="00846359">
        <w:rPr>
          <w:rFonts w:ascii="Times New Roman" w:hAnsi="Times New Roman"/>
          <w:b w:val="0"/>
          <w:bCs/>
          <w:spacing w:val="-3"/>
          <w:sz w:val="26"/>
          <w:szCs w:val="26"/>
        </w:rPr>
        <w:t xml:space="preserve">vụ </w:t>
      </w:r>
      <w:r w:rsidRPr="00846359">
        <w:rPr>
          <w:rFonts w:ascii="Times New Roman" w:hAnsi="Times New Roman"/>
          <w:b w:val="0"/>
          <w:bCs/>
          <w:sz w:val="26"/>
          <w:szCs w:val="26"/>
        </w:rPr>
        <w:t xml:space="preserve">web). Webserver sẽ tùy theo yêu cầu của phía client </w:t>
      </w:r>
      <w:r w:rsidRPr="00846359">
        <w:rPr>
          <w:rFonts w:ascii="Times New Roman" w:hAnsi="Times New Roman"/>
          <w:b w:val="0"/>
          <w:bCs/>
          <w:spacing w:val="-3"/>
          <w:sz w:val="26"/>
          <w:szCs w:val="26"/>
        </w:rPr>
        <w:t xml:space="preserve">mà </w:t>
      </w:r>
      <w:r w:rsidRPr="00846359">
        <w:rPr>
          <w:rFonts w:ascii="Times New Roman" w:hAnsi="Times New Roman"/>
          <w:b w:val="0"/>
          <w:bCs/>
          <w:sz w:val="26"/>
          <w:szCs w:val="26"/>
        </w:rPr>
        <w:t xml:space="preserve">kết nối đến </w:t>
      </w:r>
      <w:r w:rsidRPr="00846359">
        <w:rPr>
          <w:rFonts w:ascii="Times New Roman" w:hAnsi="Times New Roman"/>
          <w:b w:val="0"/>
          <w:bCs/>
          <w:spacing w:val="-3"/>
          <w:sz w:val="26"/>
          <w:szCs w:val="26"/>
        </w:rPr>
        <w:t xml:space="preserve">Database </w:t>
      </w:r>
      <w:r w:rsidRPr="00846359">
        <w:rPr>
          <w:rFonts w:ascii="Times New Roman" w:hAnsi="Times New Roman"/>
          <w:b w:val="0"/>
          <w:bCs/>
          <w:sz w:val="26"/>
          <w:szCs w:val="26"/>
        </w:rPr>
        <w:t>Server (máy chủ cung cấp</w:t>
      </w:r>
      <w:r w:rsidRPr="00846359">
        <w:rPr>
          <w:rFonts w:ascii="Times New Roman" w:hAnsi="Times New Roman"/>
          <w:b w:val="0"/>
          <w:bCs/>
          <w:spacing w:val="-44"/>
          <w:sz w:val="26"/>
          <w:szCs w:val="26"/>
        </w:rPr>
        <w:t xml:space="preserve"> </w:t>
      </w:r>
      <w:r w:rsidRPr="00846359">
        <w:rPr>
          <w:rFonts w:ascii="Times New Roman" w:hAnsi="Times New Roman"/>
          <w:b w:val="0"/>
          <w:bCs/>
          <w:sz w:val="26"/>
          <w:szCs w:val="26"/>
        </w:rPr>
        <w:t xml:space="preserve">dữ </w:t>
      </w:r>
      <w:r w:rsidRPr="00846359">
        <w:rPr>
          <w:rFonts w:ascii="Times New Roman" w:hAnsi="Times New Roman"/>
          <w:b w:val="0"/>
          <w:bCs/>
          <w:spacing w:val="-4"/>
          <w:sz w:val="26"/>
          <w:szCs w:val="26"/>
        </w:rPr>
        <w:t xml:space="preserve">liệu) </w:t>
      </w:r>
      <w:r w:rsidRPr="00846359">
        <w:rPr>
          <w:rFonts w:ascii="Times New Roman" w:hAnsi="Times New Roman"/>
          <w:b w:val="0"/>
          <w:bCs/>
          <w:sz w:val="26"/>
          <w:szCs w:val="26"/>
        </w:rPr>
        <w:t xml:space="preserve">để </w:t>
      </w:r>
      <w:r w:rsidRPr="00846359">
        <w:rPr>
          <w:rFonts w:ascii="Times New Roman" w:hAnsi="Times New Roman"/>
          <w:b w:val="0"/>
          <w:bCs/>
          <w:spacing w:val="-4"/>
          <w:sz w:val="26"/>
          <w:szCs w:val="26"/>
        </w:rPr>
        <w:t xml:space="preserve">lấy các </w:t>
      </w:r>
      <w:r w:rsidRPr="00846359">
        <w:rPr>
          <w:rFonts w:ascii="Times New Roman" w:hAnsi="Times New Roman"/>
          <w:b w:val="0"/>
          <w:bCs/>
          <w:sz w:val="26"/>
          <w:szCs w:val="26"/>
        </w:rPr>
        <w:t xml:space="preserve">dữ </w:t>
      </w:r>
      <w:r w:rsidRPr="00846359">
        <w:rPr>
          <w:rFonts w:ascii="Times New Roman" w:hAnsi="Times New Roman"/>
          <w:b w:val="0"/>
          <w:bCs/>
          <w:spacing w:val="-3"/>
          <w:sz w:val="26"/>
          <w:szCs w:val="26"/>
        </w:rPr>
        <w:t>liệu tương</w:t>
      </w:r>
      <w:r w:rsidRPr="00846359">
        <w:rPr>
          <w:rFonts w:ascii="Times New Roman" w:hAnsi="Times New Roman"/>
          <w:b w:val="0"/>
          <w:bCs/>
          <w:spacing w:val="-10"/>
          <w:sz w:val="26"/>
          <w:szCs w:val="26"/>
        </w:rPr>
        <w:t xml:space="preserve"> </w:t>
      </w:r>
      <w:r w:rsidRPr="00846359">
        <w:rPr>
          <w:rFonts w:ascii="Times New Roman" w:hAnsi="Times New Roman"/>
          <w:b w:val="0"/>
          <w:bCs/>
          <w:spacing w:val="-4"/>
          <w:sz w:val="26"/>
          <w:szCs w:val="26"/>
        </w:rPr>
        <w:t>ứng.</w:t>
      </w:r>
    </w:p>
    <w:p w14:paraId="53FD09B6" w14:textId="6315CCD6" w:rsidR="00AC049B" w:rsidRPr="00846359" w:rsidRDefault="00AC049B" w:rsidP="00781326">
      <w:pPr>
        <w:pStyle w:val="BodyText"/>
        <w:spacing w:before="3" w:line="360" w:lineRule="auto"/>
        <w:ind w:right="150" w:firstLine="360"/>
        <w:rPr>
          <w:rFonts w:ascii="Times New Roman" w:hAnsi="Times New Roman"/>
          <w:b w:val="0"/>
          <w:bCs/>
          <w:sz w:val="26"/>
          <w:szCs w:val="26"/>
        </w:rPr>
      </w:pPr>
      <w:r w:rsidRPr="00846359">
        <w:rPr>
          <w:rFonts w:ascii="Times New Roman" w:hAnsi="Times New Roman"/>
          <w:b w:val="0"/>
          <w:bCs/>
          <w:sz w:val="26"/>
          <w:szCs w:val="26"/>
        </w:rPr>
        <w:t>Tùy theo các chức năng của ứng dụng web mà người ta có thể chia ra làm nhiều lớp khác nữa, gọi chung là mô hình n lớp.</w:t>
      </w:r>
    </w:p>
    <w:p w14:paraId="2D6A5B11" w14:textId="1DD37D18" w:rsidR="00AC049B" w:rsidRDefault="00AC049B" w:rsidP="00781326">
      <w:pPr>
        <w:pStyle w:val="Heading4"/>
        <w:keepNext w:val="0"/>
        <w:keepLines w:val="0"/>
        <w:widowControl w:val="0"/>
        <w:numPr>
          <w:ilvl w:val="2"/>
          <w:numId w:val="58"/>
        </w:numPr>
        <w:spacing w:before="8" w:line="360" w:lineRule="auto"/>
        <w:ind w:left="1080"/>
      </w:pPr>
      <w:r>
        <w:rPr>
          <w:spacing w:val="-4"/>
        </w:rPr>
        <w:t xml:space="preserve">Các ngôn </w:t>
      </w:r>
      <w:r>
        <w:rPr>
          <w:spacing w:val="-3"/>
        </w:rPr>
        <w:t xml:space="preserve">ngữ </w:t>
      </w:r>
      <w:r>
        <w:rPr>
          <w:spacing w:val="-5"/>
        </w:rPr>
        <w:t xml:space="preserve">phát </w:t>
      </w:r>
      <w:r>
        <w:rPr>
          <w:spacing w:val="-4"/>
        </w:rPr>
        <w:t>triển</w:t>
      </w:r>
      <w:r>
        <w:rPr>
          <w:spacing w:val="-47"/>
        </w:rPr>
        <w:t xml:space="preserve"> </w:t>
      </w:r>
      <w:r>
        <w:rPr>
          <w:spacing w:val="-4"/>
        </w:rPr>
        <w:t xml:space="preserve">ứng </w:t>
      </w:r>
      <w:r>
        <w:rPr>
          <w:spacing w:val="-5"/>
        </w:rPr>
        <w:t xml:space="preserve">dụng </w:t>
      </w:r>
      <w:r>
        <w:rPr>
          <w:spacing w:val="-4"/>
        </w:rPr>
        <w:t>web:</w:t>
      </w:r>
    </w:p>
    <w:p w14:paraId="64346DBF" w14:textId="77777777" w:rsidR="00AC049B" w:rsidRPr="00452625" w:rsidRDefault="00AC049B" w:rsidP="00781326">
      <w:pPr>
        <w:pStyle w:val="BodyText"/>
        <w:spacing w:before="85" w:line="360" w:lineRule="auto"/>
        <w:ind w:right="159" w:firstLine="360"/>
        <w:rPr>
          <w:rFonts w:ascii="Times New Roman" w:hAnsi="Times New Roman"/>
          <w:b w:val="0"/>
          <w:bCs/>
          <w:sz w:val="26"/>
          <w:szCs w:val="26"/>
        </w:rPr>
      </w:pPr>
      <w:r w:rsidRPr="00452625">
        <w:rPr>
          <w:rFonts w:ascii="Times New Roman" w:hAnsi="Times New Roman"/>
          <w:b w:val="0"/>
          <w:bCs/>
          <w:sz w:val="26"/>
          <w:szCs w:val="26"/>
        </w:rPr>
        <w:t xml:space="preserve">Các ứng dụng web có thể được viết bằng ngôn ngữ HTML (web tĩnh), hoặc kết hợp với các ngôn ngữ lập trình web (gọi là các ngôn ngữ script) để thực hiện các yêu cầu xử  lý </w:t>
      </w:r>
      <w:r w:rsidRPr="00452625">
        <w:rPr>
          <w:rFonts w:ascii="Times New Roman" w:hAnsi="Times New Roman"/>
          <w:b w:val="0"/>
          <w:bCs/>
          <w:spacing w:val="-3"/>
          <w:sz w:val="26"/>
          <w:szCs w:val="26"/>
        </w:rPr>
        <w:t xml:space="preserve">và </w:t>
      </w:r>
      <w:r w:rsidRPr="00452625">
        <w:rPr>
          <w:rFonts w:ascii="Times New Roman" w:hAnsi="Times New Roman"/>
          <w:b w:val="0"/>
          <w:bCs/>
          <w:sz w:val="26"/>
          <w:szCs w:val="26"/>
        </w:rPr>
        <w:t xml:space="preserve">truy xuất dữ liệu, để trả </w:t>
      </w:r>
      <w:r w:rsidRPr="00452625">
        <w:rPr>
          <w:rFonts w:ascii="Times New Roman" w:hAnsi="Times New Roman"/>
          <w:b w:val="0"/>
          <w:bCs/>
          <w:spacing w:val="-3"/>
          <w:sz w:val="26"/>
          <w:szCs w:val="26"/>
        </w:rPr>
        <w:t xml:space="preserve">về </w:t>
      </w:r>
      <w:r w:rsidRPr="00452625">
        <w:rPr>
          <w:rFonts w:ascii="Times New Roman" w:hAnsi="Times New Roman"/>
          <w:b w:val="0"/>
          <w:bCs/>
          <w:sz w:val="26"/>
          <w:szCs w:val="26"/>
        </w:rPr>
        <w:t xml:space="preserve">trang web có nội dung thay đổi tùy theo đối tượng </w:t>
      </w:r>
      <w:r w:rsidRPr="00452625">
        <w:rPr>
          <w:rFonts w:ascii="Times New Roman" w:hAnsi="Times New Roman"/>
          <w:b w:val="0"/>
          <w:bCs/>
          <w:spacing w:val="-3"/>
          <w:sz w:val="26"/>
          <w:szCs w:val="26"/>
        </w:rPr>
        <w:t xml:space="preserve">và </w:t>
      </w:r>
      <w:r w:rsidRPr="00452625">
        <w:rPr>
          <w:rFonts w:ascii="Times New Roman" w:hAnsi="Times New Roman"/>
          <w:b w:val="0"/>
          <w:bCs/>
          <w:sz w:val="26"/>
          <w:szCs w:val="26"/>
        </w:rPr>
        <w:t>hoàn cảnh (web</w:t>
      </w:r>
      <w:r w:rsidRPr="00452625">
        <w:rPr>
          <w:rFonts w:ascii="Times New Roman" w:hAnsi="Times New Roman"/>
          <w:b w:val="0"/>
          <w:bCs/>
          <w:spacing w:val="-26"/>
          <w:sz w:val="26"/>
          <w:szCs w:val="26"/>
        </w:rPr>
        <w:t xml:space="preserve"> </w:t>
      </w:r>
      <w:r w:rsidRPr="00452625">
        <w:rPr>
          <w:rFonts w:ascii="Times New Roman" w:hAnsi="Times New Roman"/>
          <w:b w:val="0"/>
          <w:bCs/>
          <w:sz w:val="26"/>
          <w:szCs w:val="26"/>
        </w:rPr>
        <w:t>động).</w:t>
      </w:r>
    </w:p>
    <w:p w14:paraId="09CAD82D" w14:textId="14F84D7A" w:rsidR="00AC049B" w:rsidRPr="00452625" w:rsidRDefault="00AC049B" w:rsidP="00781326">
      <w:pPr>
        <w:pStyle w:val="BodyText"/>
        <w:spacing w:before="3" w:line="360" w:lineRule="auto"/>
        <w:ind w:right="159" w:firstLine="360"/>
        <w:rPr>
          <w:rFonts w:ascii="Times New Roman" w:hAnsi="Times New Roman"/>
          <w:b w:val="0"/>
          <w:bCs/>
          <w:sz w:val="26"/>
          <w:szCs w:val="26"/>
        </w:rPr>
      </w:pPr>
      <w:r w:rsidRPr="00452625">
        <w:rPr>
          <w:rFonts w:ascii="Times New Roman" w:hAnsi="Times New Roman"/>
          <w:b w:val="0"/>
          <w:bCs/>
          <w:sz w:val="26"/>
          <w:szCs w:val="26"/>
        </w:rPr>
        <w:t>Các ngôn ngữ script có thể là : CGI, Perl, ASP, VBScript (dựa trên ngôn ngữ Visual Basic), PHP (theo cú pháp ngôn ngữ C++), JSP, JavaScript (dựa trên ngôn ngữ Java)… Các script này có thể được quy định chạy phía máy server hoặc client. Tuy nhiên, để dụng được các script này server phải được cài đặt và cấu hình phù hợp.</w:t>
      </w:r>
    </w:p>
    <w:p w14:paraId="45D3DFC8" w14:textId="77777777" w:rsidR="00AC049B" w:rsidRDefault="00AC049B" w:rsidP="00781326">
      <w:pPr>
        <w:pStyle w:val="BodyText"/>
        <w:spacing w:line="360" w:lineRule="auto"/>
        <w:ind w:right="152" w:firstLine="566"/>
      </w:pPr>
      <w:r w:rsidRPr="00452625">
        <w:rPr>
          <w:rFonts w:ascii="Times New Roman" w:hAnsi="Times New Roman"/>
          <w:b w:val="0"/>
          <w:bCs/>
          <w:sz w:val="26"/>
          <w:szCs w:val="26"/>
        </w:rPr>
        <w:t>Ngoài ra, các công nghệ mới như : Java Bean, Java Applet, Dot Net,… cũng được giới thiệu và sử dụng ngày càng nhiều trong lập trình web để tạo các ứng dụng xử lý ở phía server và trả về trang web cho phía client.</w:t>
      </w:r>
    </w:p>
    <w:p w14:paraId="6C3CE6A7" w14:textId="2A625A54" w:rsidR="00AC049B" w:rsidRDefault="00AC049B" w:rsidP="00781326">
      <w:pPr>
        <w:pStyle w:val="Heading4"/>
        <w:keepNext w:val="0"/>
        <w:keepLines w:val="0"/>
        <w:widowControl w:val="0"/>
        <w:numPr>
          <w:ilvl w:val="2"/>
          <w:numId w:val="58"/>
        </w:numPr>
        <w:spacing w:before="8" w:line="360" w:lineRule="auto"/>
        <w:ind w:left="1080"/>
      </w:pPr>
      <w:r>
        <w:rPr>
          <w:spacing w:val="-3"/>
        </w:rPr>
        <w:lastRenderedPageBreak/>
        <w:t xml:space="preserve">Cơ sở </w:t>
      </w:r>
      <w:r>
        <w:rPr>
          <w:spacing w:val="-5"/>
        </w:rPr>
        <w:t xml:space="preserve">dữ </w:t>
      </w:r>
      <w:r>
        <w:rPr>
          <w:spacing w:val="-4"/>
        </w:rPr>
        <w:t xml:space="preserve">liệu </w:t>
      </w:r>
      <w:r>
        <w:rPr>
          <w:spacing w:val="-3"/>
        </w:rPr>
        <w:t xml:space="preserve">và </w:t>
      </w:r>
      <w:r>
        <w:rPr>
          <w:spacing w:val="-4"/>
        </w:rPr>
        <w:t>ứng dụng</w:t>
      </w:r>
      <w:r>
        <w:rPr>
          <w:spacing w:val="-42"/>
        </w:rPr>
        <w:t xml:space="preserve"> </w:t>
      </w:r>
      <w:r>
        <w:rPr>
          <w:spacing w:val="-6"/>
        </w:rPr>
        <w:t>Web:</w:t>
      </w:r>
    </w:p>
    <w:p w14:paraId="77697D31" w14:textId="77777777" w:rsidR="00AC049B" w:rsidRPr="002B432D" w:rsidRDefault="00AC049B" w:rsidP="00781326">
      <w:pPr>
        <w:pStyle w:val="BodyText"/>
        <w:spacing w:before="85" w:line="360" w:lineRule="auto"/>
        <w:ind w:right="152" w:firstLine="360"/>
        <w:jc w:val="both"/>
        <w:rPr>
          <w:rFonts w:ascii="Times New Roman" w:hAnsi="Times New Roman"/>
          <w:b w:val="0"/>
          <w:bCs/>
          <w:sz w:val="26"/>
          <w:szCs w:val="26"/>
        </w:rPr>
      </w:pPr>
      <w:r w:rsidRPr="002B432D">
        <w:rPr>
          <w:rFonts w:ascii="Times New Roman" w:hAnsi="Times New Roman"/>
          <w:b w:val="0"/>
          <w:bCs/>
          <w:sz w:val="26"/>
          <w:szCs w:val="26"/>
        </w:rPr>
        <w:t xml:space="preserve">Ngày nay, các </w:t>
      </w:r>
      <w:r w:rsidRPr="002B432D">
        <w:rPr>
          <w:rFonts w:ascii="Times New Roman" w:hAnsi="Times New Roman"/>
          <w:b w:val="0"/>
          <w:bCs/>
          <w:spacing w:val="2"/>
          <w:sz w:val="26"/>
          <w:szCs w:val="26"/>
        </w:rPr>
        <w:t xml:space="preserve">ứng </w:t>
      </w:r>
      <w:r w:rsidRPr="002B432D">
        <w:rPr>
          <w:rFonts w:ascii="Times New Roman" w:hAnsi="Times New Roman"/>
          <w:b w:val="0"/>
          <w:bCs/>
          <w:sz w:val="26"/>
          <w:szCs w:val="26"/>
        </w:rPr>
        <w:t>dụng web đều đòi hỏi kết nối với 1 cơ sở dữ liệu nào đó, để lưu trữ</w:t>
      </w:r>
      <w:r w:rsidRPr="002B432D">
        <w:rPr>
          <w:rFonts w:ascii="Times New Roman" w:hAnsi="Times New Roman"/>
          <w:b w:val="0"/>
          <w:bCs/>
          <w:spacing w:val="-5"/>
          <w:sz w:val="26"/>
          <w:szCs w:val="26"/>
        </w:rPr>
        <w:t xml:space="preserve"> </w:t>
      </w:r>
      <w:r w:rsidRPr="002B432D">
        <w:rPr>
          <w:rFonts w:ascii="Times New Roman" w:hAnsi="Times New Roman"/>
          <w:b w:val="0"/>
          <w:bCs/>
          <w:sz w:val="26"/>
          <w:szCs w:val="26"/>
        </w:rPr>
        <w:t>các</w:t>
      </w:r>
      <w:r w:rsidRPr="002B432D">
        <w:rPr>
          <w:rFonts w:ascii="Times New Roman" w:hAnsi="Times New Roman"/>
          <w:b w:val="0"/>
          <w:bCs/>
          <w:spacing w:val="-4"/>
          <w:sz w:val="26"/>
          <w:szCs w:val="26"/>
        </w:rPr>
        <w:t xml:space="preserve"> </w:t>
      </w:r>
      <w:r w:rsidRPr="002B432D">
        <w:rPr>
          <w:rFonts w:ascii="Times New Roman" w:hAnsi="Times New Roman"/>
          <w:b w:val="0"/>
          <w:bCs/>
          <w:sz w:val="26"/>
          <w:szCs w:val="26"/>
        </w:rPr>
        <w:t>thông</w:t>
      </w:r>
      <w:r w:rsidRPr="002B432D">
        <w:rPr>
          <w:rFonts w:ascii="Times New Roman" w:hAnsi="Times New Roman"/>
          <w:b w:val="0"/>
          <w:bCs/>
          <w:spacing w:val="-8"/>
          <w:sz w:val="26"/>
          <w:szCs w:val="26"/>
        </w:rPr>
        <w:t xml:space="preserve"> </w:t>
      </w:r>
      <w:r w:rsidRPr="002B432D">
        <w:rPr>
          <w:rFonts w:ascii="Times New Roman" w:hAnsi="Times New Roman"/>
          <w:b w:val="0"/>
          <w:bCs/>
          <w:sz w:val="26"/>
          <w:szCs w:val="26"/>
        </w:rPr>
        <w:t>tin</w:t>
      </w:r>
      <w:r w:rsidRPr="002B432D">
        <w:rPr>
          <w:rFonts w:ascii="Times New Roman" w:hAnsi="Times New Roman"/>
          <w:b w:val="0"/>
          <w:bCs/>
          <w:spacing w:val="-4"/>
          <w:sz w:val="26"/>
          <w:szCs w:val="26"/>
        </w:rPr>
        <w:t xml:space="preserve"> </w:t>
      </w:r>
      <w:r w:rsidRPr="002B432D">
        <w:rPr>
          <w:rFonts w:ascii="Times New Roman" w:hAnsi="Times New Roman"/>
          <w:b w:val="0"/>
          <w:bCs/>
          <w:sz w:val="26"/>
          <w:szCs w:val="26"/>
        </w:rPr>
        <w:t>cập</w:t>
      </w:r>
      <w:r w:rsidRPr="002B432D">
        <w:rPr>
          <w:rFonts w:ascii="Times New Roman" w:hAnsi="Times New Roman"/>
          <w:b w:val="0"/>
          <w:bCs/>
          <w:spacing w:val="-4"/>
          <w:sz w:val="26"/>
          <w:szCs w:val="26"/>
        </w:rPr>
        <w:t xml:space="preserve"> </w:t>
      </w:r>
      <w:r w:rsidRPr="002B432D">
        <w:rPr>
          <w:rFonts w:ascii="Times New Roman" w:hAnsi="Times New Roman"/>
          <w:b w:val="0"/>
          <w:bCs/>
          <w:sz w:val="26"/>
          <w:szCs w:val="26"/>
        </w:rPr>
        <w:t>nhật,</w:t>
      </w:r>
      <w:r w:rsidRPr="002B432D">
        <w:rPr>
          <w:rFonts w:ascii="Times New Roman" w:hAnsi="Times New Roman"/>
          <w:b w:val="0"/>
          <w:bCs/>
          <w:spacing w:val="-5"/>
          <w:sz w:val="26"/>
          <w:szCs w:val="26"/>
        </w:rPr>
        <w:t xml:space="preserve"> </w:t>
      </w:r>
      <w:r w:rsidRPr="002B432D">
        <w:rPr>
          <w:rFonts w:ascii="Times New Roman" w:hAnsi="Times New Roman"/>
          <w:b w:val="0"/>
          <w:bCs/>
          <w:sz w:val="26"/>
          <w:szCs w:val="26"/>
        </w:rPr>
        <w:t>cũng</w:t>
      </w:r>
      <w:r w:rsidRPr="002B432D">
        <w:rPr>
          <w:rFonts w:ascii="Times New Roman" w:hAnsi="Times New Roman"/>
          <w:b w:val="0"/>
          <w:bCs/>
          <w:spacing w:val="-8"/>
          <w:sz w:val="26"/>
          <w:szCs w:val="26"/>
        </w:rPr>
        <w:t xml:space="preserve"> </w:t>
      </w:r>
      <w:r w:rsidRPr="002B432D">
        <w:rPr>
          <w:rFonts w:ascii="Times New Roman" w:hAnsi="Times New Roman"/>
          <w:b w:val="0"/>
          <w:bCs/>
          <w:sz w:val="26"/>
          <w:szCs w:val="26"/>
        </w:rPr>
        <w:t>như</w:t>
      </w:r>
      <w:r w:rsidRPr="002B432D">
        <w:rPr>
          <w:rFonts w:ascii="Times New Roman" w:hAnsi="Times New Roman"/>
          <w:b w:val="0"/>
          <w:bCs/>
          <w:spacing w:val="-5"/>
          <w:sz w:val="26"/>
          <w:szCs w:val="26"/>
        </w:rPr>
        <w:t xml:space="preserve"> </w:t>
      </w:r>
      <w:r w:rsidRPr="002B432D">
        <w:rPr>
          <w:rFonts w:ascii="Times New Roman" w:hAnsi="Times New Roman"/>
          <w:b w:val="0"/>
          <w:bCs/>
          <w:sz w:val="26"/>
          <w:szCs w:val="26"/>
        </w:rPr>
        <w:t>các</w:t>
      </w:r>
      <w:r w:rsidRPr="002B432D">
        <w:rPr>
          <w:rFonts w:ascii="Times New Roman" w:hAnsi="Times New Roman"/>
          <w:b w:val="0"/>
          <w:bCs/>
          <w:spacing w:val="-4"/>
          <w:sz w:val="26"/>
          <w:szCs w:val="26"/>
        </w:rPr>
        <w:t xml:space="preserve"> </w:t>
      </w:r>
      <w:r w:rsidRPr="002B432D">
        <w:rPr>
          <w:rFonts w:ascii="Times New Roman" w:hAnsi="Times New Roman"/>
          <w:b w:val="0"/>
          <w:bCs/>
          <w:sz w:val="26"/>
          <w:szCs w:val="26"/>
        </w:rPr>
        <w:t>giao</w:t>
      </w:r>
      <w:r w:rsidRPr="002B432D">
        <w:rPr>
          <w:rFonts w:ascii="Times New Roman" w:hAnsi="Times New Roman"/>
          <w:b w:val="0"/>
          <w:bCs/>
          <w:spacing w:val="-4"/>
          <w:sz w:val="26"/>
          <w:szCs w:val="26"/>
        </w:rPr>
        <w:t xml:space="preserve"> </w:t>
      </w:r>
      <w:r w:rsidRPr="002B432D">
        <w:rPr>
          <w:rFonts w:ascii="Times New Roman" w:hAnsi="Times New Roman"/>
          <w:b w:val="0"/>
          <w:bCs/>
          <w:sz w:val="26"/>
          <w:szCs w:val="26"/>
        </w:rPr>
        <w:t>dịch</w:t>
      </w:r>
      <w:r w:rsidRPr="002B432D">
        <w:rPr>
          <w:rFonts w:ascii="Times New Roman" w:hAnsi="Times New Roman"/>
          <w:b w:val="0"/>
          <w:bCs/>
          <w:spacing w:val="-4"/>
          <w:sz w:val="26"/>
          <w:szCs w:val="26"/>
        </w:rPr>
        <w:t xml:space="preserve"> </w:t>
      </w:r>
      <w:r w:rsidRPr="002B432D">
        <w:rPr>
          <w:rFonts w:ascii="Times New Roman" w:hAnsi="Times New Roman"/>
          <w:b w:val="0"/>
          <w:bCs/>
          <w:sz w:val="26"/>
          <w:szCs w:val="26"/>
        </w:rPr>
        <w:t>tiến</w:t>
      </w:r>
      <w:r w:rsidRPr="002B432D">
        <w:rPr>
          <w:rFonts w:ascii="Times New Roman" w:hAnsi="Times New Roman"/>
          <w:b w:val="0"/>
          <w:bCs/>
          <w:spacing w:val="-7"/>
          <w:sz w:val="26"/>
          <w:szCs w:val="26"/>
        </w:rPr>
        <w:t xml:space="preserve"> </w:t>
      </w:r>
      <w:r w:rsidRPr="002B432D">
        <w:rPr>
          <w:rFonts w:ascii="Times New Roman" w:hAnsi="Times New Roman"/>
          <w:b w:val="0"/>
          <w:bCs/>
          <w:sz w:val="26"/>
          <w:szCs w:val="26"/>
        </w:rPr>
        <w:t>hành</w:t>
      </w:r>
      <w:r w:rsidRPr="002B432D">
        <w:rPr>
          <w:rFonts w:ascii="Times New Roman" w:hAnsi="Times New Roman"/>
          <w:b w:val="0"/>
          <w:bCs/>
          <w:spacing w:val="-4"/>
          <w:sz w:val="26"/>
          <w:szCs w:val="26"/>
        </w:rPr>
        <w:t xml:space="preserve"> </w:t>
      </w:r>
      <w:r w:rsidRPr="002B432D">
        <w:rPr>
          <w:rFonts w:ascii="Times New Roman" w:hAnsi="Times New Roman"/>
          <w:b w:val="0"/>
          <w:bCs/>
          <w:sz w:val="26"/>
          <w:szCs w:val="26"/>
        </w:rPr>
        <w:t>trên</w:t>
      </w:r>
      <w:r w:rsidRPr="002B432D">
        <w:rPr>
          <w:rFonts w:ascii="Times New Roman" w:hAnsi="Times New Roman"/>
          <w:b w:val="0"/>
          <w:bCs/>
          <w:spacing w:val="-4"/>
          <w:sz w:val="26"/>
          <w:szCs w:val="26"/>
        </w:rPr>
        <w:t xml:space="preserve"> </w:t>
      </w:r>
      <w:r w:rsidRPr="002B432D">
        <w:rPr>
          <w:rFonts w:ascii="Times New Roman" w:hAnsi="Times New Roman"/>
          <w:b w:val="0"/>
          <w:bCs/>
          <w:sz w:val="26"/>
          <w:szCs w:val="26"/>
        </w:rPr>
        <w:t>mạng.</w:t>
      </w:r>
      <w:r w:rsidRPr="002B432D">
        <w:rPr>
          <w:rFonts w:ascii="Times New Roman" w:hAnsi="Times New Roman"/>
          <w:b w:val="0"/>
          <w:bCs/>
          <w:spacing w:val="-2"/>
          <w:sz w:val="26"/>
          <w:szCs w:val="26"/>
        </w:rPr>
        <w:t xml:space="preserve"> </w:t>
      </w:r>
      <w:r w:rsidRPr="002B432D">
        <w:rPr>
          <w:rFonts w:ascii="Times New Roman" w:hAnsi="Times New Roman"/>
          <w:b w:val="0"/>
          <w:bCs/>
          <w:sz w:val="26"/>
          <w:szCs w:val="26"/>
        </w:rPr>
        <w:t>Việc</w:t>
      </w:r>
      <w:r w:rsidRPr="002B432D">
        <w:rPr>
          <w:rFonts w:ascii="Times New Roman" w:hAnsi="Times New Roman"/>
          <w:b w:val="0"/>
          <w:bCs/>
          <w:spacing w:val="-4"/>
          <w:sz w:val="26"/>
          <w:szCs w:val="26"/>
        </w:rPr>
        <w:t xml:space="preserve"> </w:t>
      </w:r>
      <w:r w:rsidRPr="002B432D">
        <w:rPr>
          <w:rFonts w:ascii="Times New Roman" w:hAnsi="Times New Roman"/>
          <w:b w:val="0"/>
          <w:bCs/>
          <w:sz w:val="26"/>
          <w:szCs w:val="26"/>
        </w:rPr>
        <w:t>kết</w:t>
      </w:r>
      <w:r w:rsidRPr="002B432D">
        <w:rPr>
          <w:rFonts w:ascii="Times New Roman" w:hAnsi="Times New Roman"/>
          <w:b w:val="0"/>
          <w:bCs/>
          <w:spacing w:val="-4"/>
          <w:sz w:val="26"/>
          <w:szCs w:val="26"/>
        </w:rPr>
        <w:t xml:space="preserve"> </w:t>
      </w:r>
      <w:r w:rsidRPr="002B432D">
        <w:rPr>
          <w:rFonts w:ascii="Times New Roman" w:hAnsi="Times New Roman"/>
          <w:b w:val="0"/>
          <w:bCs/>
          <w:sz w:val="26"/>
          <w:szCs w:val="26"/>
        </w:rPr>
        <w:t>nối</w:t>
      </w:r>
      <w:r w:rsidRPr="002B432D">
        <w:rPr>
          <w:rFonts w:ascii="Times New Roman" w:hAnsi="Times New Roman"/>
          <w:b w:val="0"/>
          <w:bCs/>
          <w:spacing w:val="-4"/>
          <w:sz w:val="26"/>
          <w:szCs w:val="26"/>
        </w:rPr>
        <w:t xml:space="preserve"> </w:t>
      </w:r>
      <w:r w:rsidRPr="002B432D">
        <w:rPr>
          <w:rFonts w:ascii="Times New Roman" w:hAnsi="Times New Roman"/>
          <w:b w:val="0"/>
          <w:bCs/>
          <w:sz w:val="26"/>
          <w:szCs w:val="26"/>
        </w:rPr>
        <w:t xml:space="preserve">CSDL của tổ chức với website TMĐT càng cần thiết hơn khi hoạt động TMĐT đã đạt đến mức độ phát triển cao, </w:t>
      </w:r>
      <w:r w:rsidRPr="002B432D">
        <w:rPr>
          <w:rFonts w:ascii="Times New Roman" w:hAnsi="Times New Roman"/>
          <w:b w:val="0"/>
          <w:bCs/>
          <w:spacing w:val="2"/>
          <w:sz w:val="26"/>
          <w:szCs w:val="26"/>
        </w:rPr>
        <w:t xml:space="preserve">đòi </w:t>
      </w:r>
      <w:r w:rsidRPr="002B432D">
        <w:rPr>
          <w:rFonts w:ascii="Times New Roman" w:hAnsi="Times New Roman"/>
          <w:b w:val="0"/>
          <w:bCs/>
          <w:sz w:val="26"/>
          <w:szCs w:val="26"/>
        </w:rPr>
        <w:t xml:space="preserve">hỏi phải tích hợp với các hệ thống thông tin quản lý </w:t>
      </w:r>
      <w:r w:rsidRPr="002B432D">
        <w:rPr>
          <w:rFonts w:ascii="Times New Roman" w:hAnsi="Times New Roman"/>
          <w:b w:val="0"/>
          <w:bCs/>
          <w:spacing w:val="-3"/>
          <w:sz w:val="26"/>
          <w:szCs w:val="26"/>
        </w:rPr>
        <w:t xml:space="preserve">trong </w:t>
      </w:r>
      <w:r w:rsidRPr="002B432D">
        <w:rPr>
          <w:rFonts w:ascii="Times New Roman" w:hAnsi="Times New Roman"/>
          <w:b w:val="0"/>
          <w:bCs/>
          <w:sz w:val="26"/>
          <w:szCs w:val="26"/>
        </w:rPr>
        <w:t xml:space="preserve">tổ </w:t>
      </w:r>
      <w:r w:rsidRPr="002B432D">
        <w:rPr>
          <w:rFonts w:ascii="Times New Roman" w:hAnsi="Times New Roman"/>
          <w:b w:val="0"/>
          <w:bCs/>
          <w:spacing w:val="-3"/>
          <w:sz w:val="26"/>
          <w:szCs w:val="26"/>
        </w:rPr>
        <w:t xml:space="preserve">chức, </w:t>
      </w:r>
      <w:r w:rsidRPr="002B432D">
        <w:rPr>
          <w:rFonts w:ascii="Times New Roman" w:hAnsi="Times New Roman"/>
          <w:b w:val="0"/>
          <w:bCs/>
          <w:sz w:val="26"/>
          <w:szCs w:val="26"/>
        </w:rPr>
        <w:t>như</w:t>
      </w:r>
      <w:r w:rsidRPr="002B432D">
        <w:rPr>
          <w:rFonts w:ascii="Times New Roman" w:hAnsi="Times New Roman"/>
          <w:b w:val="0"/>
          <w:bCs/>
          <w:spacing w:val="-12"/>
          <w:sz w:val="26"/>
          <w:szCs w:val="26"/>
        </w:rPr>
        <w:t xml:space="preserve"> </w:t>
      </w:r>
      <w:r w:rsidRPr="002B432D">
        <w:rPr>
          <w:rFonts w:ascii="Times New Roman" w:hAnsi="Times New Roman"/>
          <w:b w:val="0"/>
          <w:bCs/>
          <w:sz w:val="26"/>
          <w:szCs w:val="26"/>
        </w:rPr>
        <w:t>:</w:t>
      </w:r>
      <w:r w:rsidRPr="002B432D">
        <w:rPr>
          <w:rFonts w:ascii="Times New Roman" w:hAnsi="Times New Roman"/>
          <w:b w:val="0"/>
          <w:bCs/>
          <w:spacing w:val="-11"/>
          <w:sz w:val="26"/>
          <w:szCs w:val="26"/>
        </w:rPr>
        <w:t xml:space="preserve"> </w:t>
      </w:r>
      <w:r w:rsidRPr="002B432D">
        <w:rPr>
          <w:rFonts w:ascii="Times New Roman" w:hAnsi="Times New Roman"/>
          <w:b w:val="0"/>
          <w:bCs/>
          <w:sz w:val="26"/>
          <w:szCs w:val="26"/>
        </w:rPr>
        <w:t>hệ</w:t>
      </w:r>
      <w:r w:rsidRPr="002B432D">
        <w:rPr>
          <w:rFonts w:ascii="Times New Roman" w:hAnsi="Times New Roman"/>
          <w:b w:val="0"/>
          <w:bCs/>
          <w:spacing w:val="-11"/>
          <w:sz w:val="26"/>
          <w:szCs w:val="26"/>
        </w:rPr>
        <w:t xml:space="preserve"> </w:t>
      </w:r>
      <w:r w:rsidRPr="002B432D">
        <w:rPr>
          <w:rFonts w:ascii="Times New Roman" w:hAnsi="Times New Roman"/>
          <w:b w:val="0"/>
          <w:bCs/>
          <w:spacing w:val="-3"/>
          <w:sz w:val="26"/>
          <w:szCs w:val="26"/>
        </w:rPr>
        <w:t>thống</w:t>
      </w:r>
      <w:r w:rsidRPr="002B432D">
        <w:rPr>
          <w:rFonts w:ascii="Times New Roman" w:hAnsi="Times New Roman"/>
          <w:b w:val="0"/>
          <w:bCs/>
          <w:spacing w:val="-11"/>
          <w:sz w:val="26"/>
          <w:szCs w:val="26"/>
        </w:rPr>
        <w:t xml:space="preserve"> </w:t>
      </w:r>
      <w:r w:rsidRPr="002B432D">
        <w:rPr>
          <w:rFonts w:ascii="Times New Roman" w:hAnsi="Times New Roman"/>
          <w:b w:val="0"/>
          <w:bCs/>
          <w:sz w:val="26"/>
          <w:szCs w:val="26"/>
        </w:rPr>
        <w:t>xử</w:t>
      </w:r>
      <w:r w:rsidRPr="002B432D">
        <w:rPr>
          <w:rFonts w:ascii="Times New Roman" w:hAnsi="Times New Roman"/>
          <w:b w:val="0"/>
          <w:bCs/>
          <w:spacing w:val="-12"/>
          <w:sz w:val="26"/>
          <w:szCs w:val="26"/>
        </w:rPr>
        <w:t xml:space="preserve"> </w:t>
      </w:r>
      <w:r w:rsidRPr="002B432D">
        <w:rPr>
          <w:rFonts w:ascii="Times New Roman" w:hAnsi="Times New Roman"/>
          <w:b w:val="0"/>
          <w:bCs/>
          <w:sz w:val="26"/>
          <w:szCs w:val="26"/>
        </w:rPr>
        <w:t>lý</w:t>
      </w:r>
      <w:r w:rsidRPr="002B432D">
        <w:rPr>
          <w:rFonts w:ascii="Times New Roman" w:hAnsi="Times New Roman"/>
          <w:b w:val="0"/>
          <w:bCs/>
          <w:spacing w:val="-11"/>
          <w:sz w:val="26"/>
          <w:szCs w:val="26"/>
        </w:rPr>
        <w:t xml:space="preserve"> </w:t>
      </w:r>
      <w:r w:rsidRPr="002B432D">
        <w:rPr>
          <w:rFonts w:ascii="Times New Roman" w:hAnsi="Times New Roman"/>
          <w:b w:val="0"/>
          <w:bCs/>
          <w:sz w:val="26"/>
          <w:szCs w:val="26"/>
        </w:rPr>
        <w:t>đơn</w:t>
      </w:r>
      <w:r w:rsidRPr="002B432D">
        <w:rPr>
          <w:rFonts w:ascii="Times New Roman" w:hAnsi="Times New Roman"/>
          <w:b w:val="0"/>
          <w:bCs/>
          <w:spacing w:val="-11"/>
          <w:sz w:val="26"/>
          <w:szCs w:val="26"/>
        </w:rPr>
        <w:t xml:space="preserve"> </w:t>
      </w:r>
      <w:r w:rsidRPr="002B432D">
        <w:rPr>
          <w:rFonts w:ascii="Times New Roman" w:hAnsi="Times New Roman"/>
          <w:b w:val="0"/>
          <w:bCs/>
          <w:spacing w:val="-4"/>
          <w:sz w:val="26"/>
          <w:szCs w:val="26"/>
        </w:rPr>
        <w:t xml:space="preserve">hàng, </w:t>
      </w:r>
      <w:r w:rsidRPr="002B432D">
        <w:rPr>
          <w:rFonts w:ascii="Times New Roman" w:hAnsi="Times New Roman"/>
          <w:b w:val="0"/>
          <w:bCs/>
          <w:sz w:val="26"/>
          <w:szCs w:val="26"/>
        </w:rPr>
        <w:t>hệ</w:t>
      </w:r>
      <w:r w:rsidRPr="002B432D">
        <w:rPr>
          <w:rFonts w:ascii="Times New Roman" w:hAnsi="Times New Roman"/>
          <w:b w:val="0"/>
          <w:bCs/>
          <w:spacing w:val="-11"/>
          <w:sz w:val="26"/>
          <w:szCs w:val="26"/>
        </w:rPr>
        <w:t xml:space="preserve"> </w:t>
      </w:r>
      <w:r w:rsidRPr="002B432D">
        <w:rPr>
          <w:rFonts w:ascii="Times New Roman" w:hAnsi="Times New Roman"/>
          <w:b w:val="0"/>
          <w:bCs/>
          <w:sz w:val="26"/>
          <w:szCs w:val="26"/>
        </w:rPr>
        <w:t>thống</w:t>
      </w:r>
      <w:r w:rsidRPr="002B432D">
        <w:rPr>
          <w:rFonts w:ascii="Times New Roman" w:hAnsi="Times New Roman"/>
          <w:b w:val="0"/>
          <w:bCs/>
          <w:spacing w:val="-11"/>
          <w:sz w:val="26"/>
          <w:szCs w:val="26"/>
        </w:rPr>
        <w:t xml:space="preserve"> </w:t>
      </w:r>
      <w:r w:rsidRPr="002B432D">
        <w:rPr>
          <w:rFonts w:ascii="Times New Roman" w:hAnsi="Times New Roman"/>
          <w:b w:val="0"/>
          <w:bCs/>
          <w:sz w:val="26"/>
          <w:szCs w:val="26"/>
        </w:rPr>
        <w:t>kế</w:t>
      </w:r>
      <w:r w:rsidRPr="002B432D">
        <w:rPr>
          <w:rFonts w:ascii="Times New Roman" w:hAnsi="Times New Roman"/>
          <w:b w:val="0"/>
          <w:bCs/>
          <w:spacing w:val="-11"/>
          <w:sz w:val="26"/>
          <w:szCs w:val="26"/>
        </w:rPr>
        <w:t xml:space="preserve"> </w:t>
      </w:r>
      <w:r w:rsidRPr="002B432D">
        <w:rPr>
          <w:rFonts w:ascii="Times New Roman" w:hAnsi="Times New Roman"/>
          <w:b w:val="0"/>
          <w:bCs/>
          <w:sz w:val="26"/>
          <w:szCs w:val="26"/>
        </w:rPr>
        <w:t>toán,</w:t>
      </w:r>
      <w:r w:rsidRPr="002B432D">
        <w:rPr>
          <w:rFonts w:ascii="Times New Roman" w:hAnsi="Times New Roman"/>
          <w:b w:val="0"/>
          <w:bCs/>
          <w:spacing w:val="-8"/>
          <w:sz w:val="26"/>
          <w:szCs w:val="26"/>
        </w:rPr>
        <w:t xml:space="preserve"> </w:t>
      </w:r>
      <w:r w:rsidRPr="002B432D">
        <w:rPr>
          <w:rFonts w:ascii="Times New Roman" w:hAnsi="Times New Roman"/>
          <w:b w:val="0"/>
          <w:bCs/>
          <w:spacing w:val="-3"/>
          <w:sz w:val="26"/>
          <w:szCs w:val="26"/>
        </w:rPr>
        <w:t>hệ</w:t>
      </w:r>
      <w:r w:rsidRPr="002B432D">
        <w:rPr>
          <w:rFonts w:ascii="Times New Roman" w:hAnsi="Times New Roman"/>
          <w:b w:val="0"/>
          <w:bCs/>
          <w:spacing w:val="-11"/>
          <w:sz w:val="26"/>
          <w:szCs w:val="26"/>
        </w:rPr>
        <w:t xml:space="preserve"> </w:t>
      </w:r>
      <w:r w:rsidRPr="002B432D">
        <w:rPr>
          <w:rFonts w:ascii="Times New Roman" w:hAnsi="Times New Roman"/>
          <w:b w:val="0"/>
          <w:bCs/>
          <w:spacing w:val="-3"/>
          <w:sz w:val="26"/>
          <w:szCs w:val="26"/>
        </w:rPr>
        <w:t>thống</w:t>
      </w:r>
      <w:r w:rsidRPr="002B432D">
        <w:rPr>
          <w:rFonts w:ascii="Times New Roman" w:hAnsi="Times New Roman"/>
          <w:b w:val="0"/>
          <w:bCs/>
          <w:spacing w:val="-11"/>
          <w:sz w:val="26"/>
          <w:szCs w:val="26"/>
        </w:rPr>
        <w:t xml:space="preserve"> </w:t>
      </w:r>
      <w:r w:rsidRPr="002B432D">
        <w:rPr>
          <w:rFonts w:ascii="Times New Roman" w:hAnsi="Times New Roman"/>
          <w:b w:val="0"/>
          <w:bCs/>
          <w:sz w:val="26"/>
          <w:szCs w:val="26"/>
        </w:rPr>
        <w:t>quản</w:t>
      </w:r>
      <w:r w:rsidRPr="002B432D">
        <w:rPr>
          <w:rFonts w:ascii="Times New Roman" w:hAnsi="Times New Roman"/>
          <w:b w:val="0"/>
          <w:bCs/>
          <w:spacing w:val="-11"/>
          <w:sz w:val="26"/>
          <w:szCs w:val="26"/>
        </w:rPr>
        <w:t xml:space="preserve"> </w:t>
      </w:r>
      <w:r w:rsidRPr="002B432D">
        <w:rPr>
          <w:rFonts w:ascii="Times New Roman" w:hAnsi="Times New Roman"/>
          <w:b w:val="0"/>
          <w:bCs/>
          <w:spacing w:val="-3"/>
          <w:sz w:val="26"/>
          <w:szCs w:val="26"/>
        </w:rPr>
        <w:t>lý</w:t>
      </w:r>
      <w:r w:rsidRPr="002B432D">
        <w:rPr>
          <w:rFonts w:ascii="Times New Roman" w:hAnsi="Times New Roman"/>
          <w:b w:val="0"/>
          <w:bCs/>
          <w:spacing w:val="-7"/>
          <w:sz w:val="26"/>
          <w:szCs w:val="26"/>
        </w:rPr>
        <w:t xml:space="preserve"> </w:t>
      </w:r>
      <w:r w:rsidRPr="002B432D">
        <w:rPr>
          <w:rFonts w:ascii="Times New Roman" w:hAnsi="Times New Roman"/>
          <w:b w:val="0"/>
          <w:bCs/>
          <w:spacing w:val="-3"/>
          <w:sz w:val="26"/>
          <w:szCs w:val="26"/>
        </w:rPr>
        <w:t>nhân</w:t>
      </w:r>
      <w:r w:rsidRPr="002B432D">
        <w:rPr>
          <w:rFonts w:ascii="Times New Roman" w:hAnsi="Times New Roman"/>
          <w:b w:val="0"/>
          <w:bCs/>
          <w:spacing w:val="-10"/>
          <w:sz w:val="26"/>
          <w:szCs w:val="26"/>
        </w:rPr>
        <w:t xml:space="preserve"> </w:t>
      </w:r>
      <w:r w:rsidRPr="002B432D">
        <w:rPr>
          <w:rFonts w:ascii="Times New Roman" w:hAnsi="Times New Roman"/>
          <w:b w:val="0"/>
          <w:bCs/>
          <w:spacing w:val="-3"/>
          <w:sz w:val="26"/>
          <w:szCs w:val="26"/>
        </w:rPr>
        <w:t>sự,</w:t>
      </w:r>
      <w:r w:rsidRPr="002B432D">
        <w:rPr>
          <w:rFonts w:ascii="Times New Roman" w:hAnsi="Times New Roman"/>
          <w:b w:val="0"/>
          <w:bCs/>
          <w:spacing w:val="-8"/>
          <w:sz w:val="26"/>
          <w:szCs w:val="26"/>
        </w:rPr>
        <w:t xml:space="preserve"> </w:t>
      </w:r>
      <w:r w:rsidRPr="002B432D">
        <w:rPr>
          <w:rFonts w:ascii="Times New Roman" w:hAnsi="Times New Roman"/>
          <w:b w:val="0"/>
          <w:bCs/>
          <w:sz w:val="26"/>
          <w:szCs w:val="26"/>
        </w:rPr>
        <w:t>…</w:t>
      </w:r>
    </w:p>
    <w:p w14:paraId="24F4A9A1" w14:textId="77777777" w:rsidR="00AC049B" w:rsidRPr="002B432D" w:rsidRDefault="00AC049B" w:rsidP="00781326">
      <w:pPr>
        <w:pStyle w:val="BodyText"/>
        <w:spacing w:before="3" w:line="360" w:lineRule="auto"/>
        <w:ind w:right="150" w:firstLine="360"/>
        <w:jc w:val="both"/>
        <w:rPr>
          <w:rFonts w:ascii="Times New Roman" w:hAnsi="Times New Roman"/>
          <w:b w:val="0"/>
          <w:bCs/>
          <w:sz w:val="26"/>
          <w:szCs w:val="26"/>
        </w:rPr>
      </w:pPr>
      <w:r w:rsidRPr="002B432D">
        <w:rPr>
          <w:rFonts w:ascii="Times New Roman" w:hAnsi="Times New Roman"/>
          <w:b w:val="0"/>
          <w:bCs/>
          <w:sz w:val="26"/>
          <w:szCs w:val="26"/>
        </w:rPr>
        <w:t>Hiện nay, các doanh nghiệp thường sử dụng 1 hệ quản trị cơ sở dữ liệu để quản lý toàn</w:t>
      </w:r>
      <w:r w:rsidRPr="002B432D">
        <w:rPr>
          <w:rFonts w:ascii="Times New Roman" w:hAnsi="Times New Roman"/>
          <w:b w:val="0"/>
          <w:bCs/>
          <w:spacing w:val="-7"/>
          <w:sz w:val="26"/>
          <w:szCs w:val="26"/>
        </w:rPr>
        <w:t xml:space="preserve"> </w:t>
      </w:r>
      <w:r w:rsidRPr="002B432D">
        <w:rPr>
          <w:rFonts w:ascii="Times New Roman" w:hAnsi="Times New Roman"/>
          <w:b w:val="0"/>
          <w:bCs/>
          <w:spacing w:val="-3"/>
          <w:sz w:val="26"/>
          <w:szCs w:val="26"/>
        </w:rPr>
        <w:t>bộ</w:t>
      </w:r>
      <w:r w:rsidRPr="002B432D">
        <w:rPr>
          <w:rFonts w:ascii="Times New Roman" w:hAnsi="Times New Roman"/>
          <w:b w:val="0"/>
          <w:bCs/>
          <w:spacing w:val="-7"/>
          <w:sz w:val="26"/>
          <w:szCs w:val="26"/>
        </w:rPr>
        <w:t xml:space="preserve"> </w:t>
      </w:r>
      <w:r w:rsidRPr="002B432D">
        <w:rPr>
          <w:rFonts w:ascii="Times New Roman" w:hAnsi="Times New Roman"/>
          <w:b w:val="0"/>
          <w:bCs/>
          <w:sz w:val="26"/>
          <w:szCs w:val="26"/>
        </w:rPr>
        <w:t>dữ</w:t>
      </w:r>
      <w:r w:rsidRPr="002B432D">
        <w:rPr>
          <w:rFonts w:ascii="Times New Roman" w:hAnsi="Times New Roman"/>
          <w:b w:val="0"/>
          <w:bCs/>
          <w:spacing w:val="-8"/>
          <w:sz w:val="26"/>
          <w:szCs w:val="26"/>
        </w:rPr>
        <w:t xml:space="preserve"> </w:t>
      </w:r>
      <w:r w:rsidRPr="002B432D">
        <w:rPr>
          <w:rFonts w:ascii="Times New Roman" w:hAnsi="Times New Roman"/>
          <w:b w:val="0"/>
          <w:bCs/>
          <w:sz w:val="26"/>
          <w:szCs w:val="26"/>
        </w:rPr>
        <w:t>liệu</w:t>
      </w:r>
      <w:r w:rsidRPr="002B432D">
        <w:rPr>
          <w:rFonts w:ascii="Times New Roman" w:hAnsi="Times New Roman"/>
          <w:b w:val="0"/>
          <w:bCs/>
          <w:spacing w:val="-7"/>
          <w:sz w:val="26"/>
          <w:szCs w:val="26"/>
        </w:rPr>
        <w:t xml:space="preserve"> </w:t>
      </w:r>
      <w:r w:rsidRPr="002B432D">
        <w:rPr>
          <w:rFonts w:ascii="Times New Roman" w:hAnsi="Times New Roman"/>
          <w:b w:val="0"/>
          <w:bCs/>
          <w:sz w:val="26"/>
          <w:szCs w:val="26"/>
        </w:rPr>
        <w:t>hoạt</w:t>
      </w:r>
      <w:r w:rsidRPr="002B432D">
        <w:rPr>
          <w:rFonts w:ascii="Times New Roman" w:hAnsi="Times New Roman"/>
          <w:b w:val="0"/>
          <w:bCs/>
          <w:spacing w:val="-7"/>
          <w:sz w:val="26"/>
          <w:szCs w:val="26"/>
        </w:rPr>
        <w:t xml:space="preserve"> </w:t>
      </w:r>
      <w:r w:rsidRPr="002B432D">
        <w:rPr>
          <w:rFonts w:ascii="Times New Roman" w:hAnsi="Times New Roman"/>
          <w:b w:val="0"/>
          <w:bCs/>
          <w:spacing w:val="-3"/>
          <w:sz w:val="26"/>
          <w:szCs w:val="26"/>
        </w:rPr>
        <w:t>động,</w:t>
      </w:r>
      <w:r w:rsidRPr="002B432D">
        <w:rPr>
          <w:rFonts w:ascii="Times New Roman" w:hAnsi="Times New Roman"/>
          <w:b w:val="0"/>
          <w:bCs/>
          <w:spacing w:val="-5"/>
          <w:sz w:val="26"/>
          <w:szCs w:val="26"/>
        </w:rPr>
        <w:t xml:space="preserve"> </w:t>
      </w:r>
      <w:r w:rsidRPr="002B432D">
        <w:rPr>
          <w:rFonts w:ascii="Times New Roman" w:hAnsi="Times New Roman"/>
          <w:b w:val="0"/>
          <w:bCs/>
          <w:sz w:val="26"/>
          <w:szCs w:val="26"/>
        </w:rPr>
        <w:t>kinh</w:t>
      </w:r>
      <w:r w:rsidRPr="002B432D">
        <w:rPr>
          <w:rFonts w:ascii="Times New Roman" w:hAnsi="Times New Roman"/>
          <w:b w:val="0"/>
          <w:bCs/>
          <w:spacing w:val="-7"/>
          <w:sz w:val="26"/>
          <w:szCs w:val="26"/>
        </w:rPr>
        <w:t xml:space="preserve"> </w:t>
      </w:r>
      <w:r w:rsidRPr="002B432D">
        <w:rPr>
          <w:rFonts w:ascii="Times New Roman" w:hAnsi="Times New Roman"/>
          <w:b w:val="0"/>
          <w:bCs/>
          <w:sz w:val="26"/>
          <w:szCs w:val="26"/>
        </w:rPr>
        <w:t>doanh</w:t>
      </w:r>
      <w:r w:rsidRPr="002B432D">
        <w:rPr>
          <w:rFonts w:ascii="Times New Roman" w:hAnsi="Times New Roman"/>
          <w:b w:val="0"/>
          <w:bCs/>
          <w:spacing w:val="-12"/>
          <w:sz w:val="26"/>
          <w:szCs w:val="26"/>
        </w:rPr>
        <w:t xml:space="preserve"> </w:t>
      </w:r>
      <w:r w:rsidRPr="002B432D">
        <w:rPr>
          <w:rFonts w:ascii="Times New Roman" w:hAnsi="Times New Roman"/>
          <w:b w:val="0"/>
          <w:bCs/>
          <w:sz w:val="26"/>
          <w:szCs w:val="26"/>
        </w:rPr>
        <w:t>của</w:t>
      </w:r>
      <w:r w:rsidRPr="002B432D">
        <w:rPr>
          <w:rFonts w:ascii="Times New Roman" w:hAnsi="Times New Roman"/>
          <w:b w:val="0"/>
          <w:bCs/>
          <w:spacing w:val="-7"/>
          <w:sz w:val="26"/>
          <w:szCs w:val="26"/>
        </w:rPr>
        <w:t xml:space="preserve"> </w:t>
      </w:r>
      <w:r w:rsidRPr="002B432D">
        <w:rPr>
          <w:rFonts w:ascii="Times New Roman" w:hAnsi="Times New Roman"/>
          <w:b w:val="0"/>
          <w:bCs/>
          <w:spacing w:val="-3"/>
          <w:sz w:val="26"/>
          <w:szCs w:val="26"/>
        </w:rPr>
        <w:t>tổ</w:t>
      </w:r>
      <w:r w:rsidRPr="002B432D">
        <w:rPr>
          <w:rFonts w:ascii="Times New Roman" w:hAnsi="Times New Roman"/>
          <w:b w:val="0"/>
          <w:bCs/>
          <w:spacing w:val="-7"/>
          <w:sz w:val="26"/>
          <w:szCs w:val="26"/>
        </w:rPr>
        <w:t xml:space="preserve"> </w:t>
      </w:r>
      <w:r w:rsidRPr="002B432D">
        <w:rPr>
          <w:rFonts w:ascii="Times New Roman" w:hAnsi="Times New Roman"/>
          <w:b w:val="0"/>
          <w:bCs/>
          <w:sz w:val="26"/>
          <w:szCs w:val="26"/>
        </w:rPr>
        <w:t>chức.</w:t>
      </w:r>
      <w:r w:rsidRPr="002B432D">
        <w:rPr>
          <w:rFonts w:ascii="Times New Roman" w:hAnsi="Times New Roman"/>
          <w:b w:val="0"/>
          <w:bCs/>
          <w:spacing w:val="-5"/>
          <w:sz w:val="26"/>
          <w:szCs w:val="26"/>
        </w:rPr>
        <w:t xml:space="preserve"> </w:t>
      </w:r>
      <w:r w:rsidRPr="002B432D">
        <w:rPr>
          <w:rFonts w:ascii="Times New Roman" w:hAnsi="Times New Roman"/>
          <w:b w:val="0"/>
          <w:bCs/>
          <w:spacing w:val="-3"/>
          <w:sz w:val="26"/>
          <w:szCs w:val="26"/>
        </w:rPr>
        <w:t>Có</w:t>
      </w:r>
      <w:r w:rsidRPr="002B432D">
        <w:rPr>
          <w:rFonts w:ascii="Times New Roman" w:hAnsi="Times New Roman"/>
          <w:b w:val="0"/>
          <w:bCs/>
          <w:spacing w:val="-7"/>
          <w:sz w:val="26"/>
          <w:szCs w:val="26"/>
        </w:rPr>
        <w:t xml:space="preserve"> </w:t>
      </w:r>
      <w:r w:rsidRPr="002B432D">
        <w:rPr>
          <w:rFonts w:ascii="Times New Roman" w:hAnsi="Times New Roman"/>
          <w:b w:val="0"/>
          <w:bCs/>
          <w:sz w:val="26"/>
          <w:szCs w:val="26"/>
        </w:rPr>
        <w:t>rất</w:t>
      </w:r>
      <w:r w:rsidRPr="002B432D">
        <w:rPr>
          <w:rFonts w:ascii="Times New Roman" w:hAnsi="Times New Roman"/>
          <w:b w:val="0"/>
          <w:bCs/>
          <w:spacing w:val="-7"/>
          <w:sz w:val="26"/>
          <w:szCs w:val="26"/>
        </w:rPr>
        <w:t xml:space="preserve"> </w:t>
      </w:r>
      <w:r w:rsidRPr="002B432D">
        <w:rPr>
          <w:rFonts w:ascii="Times New Roman" w:hAnsi="Times New Roman"/>
          <w:b w:val="0"/>
          <w:bCs/>
          <w:spacing w:val="-3"/>
          <w:sz w:val="26"/>
          <w:szCs w:val="26"/>
        </w:rPr>
        <w:t>nhiều</w:t>
      </w:r>
      <w:r w:rsidRPr="002B432D">
        <w:rPr>
          <w:rFonts w:ascii="Times New Roman" w:hAnsi="Times New Roman"/>
          <w:b w:val="0"/>
          <w:bCs/>
          <w:spacing w:val="-7"/>
          <w:sz w:val="26"/>
          <w:szCs w:val="26"/>
        </w:rPr>
        <w:t xml:space="preserve"> </w:t>
      </w:r>
      <w:r w:rsidRPr="002B432D">
        <w:rPr>
          <w:rFonts w:ascii="Times New Roman" w:hAnsi="Times New Roman"/>
          <w:b w:val="0"/>
          <w:bCs/>
          <w:sz w:val="26"/>
          <w:szCs w:val="26"/>
        </w:rPr>
        <w:t>hệ</w:t>
      </w:r>
      <w:r w:rsidRPr="002B432D">
        <w:rPr>
          <w:rFonts w:ascii="Times New Roman" w:hAnsi="Times New Roman"/>
          <w:b w:val="0"/>
          <w:bCs/>
          <w:spacing w:val="-7"/>
          <w:sz w:val="26"/>
          <w:szCs w:val="26"/>
        </w:rPr>
        <w:t xml:space="preserve"> </w:t>
      </w:r>
      <w:r w:rsidRPr="002B432D">
        <w:rPr>
          <w:rFonts w:ascii="Times New Roman" w:hAnsi="Times New Roman"/>
          <w:b w:val="0"/>
          <w:bCs/>
          <w:sz w:val="26"/>
          <w:szCs w:val="26"/>
        </w:rPr>
        <w:t>quản</w:t>
      </w:r>
      <w:r w:rsidRPr="002B432D">
        <w:rPr>
          <w:rFonts w:ascii="Times New Roman" w:hAnsi="Times New Roman"/>
          <w:b w:val="0"/>
          <w:bCs/>
          <w:spacing w:val="-7"/>
          <w:sz w:val="26"/>
          <w:szCs w:val="26"/>
        </w:rPr>
        <w:t xml:space="preserve"> </w:t>
      </w:r>
      <w:r w:rsidRPr="002B432D">
        <w:rPr>
          <w:rFonts w:ascii="Times New Roman" w:hAnsi="Times New Roman"/>
          <w:b w:val="0"/>
          <w:bCs/>
          <w:sz w:val="26"/>
          <w:szCs w:val="26"/>
        </w:rPr>
        <w:t>trị</w:t>
      </w:r>
      <w:r w:rsidRPr="002B432D">
        <w:rPr>
          <w:rFonts w:ascii="Times New Roman" w:hAnsi="Times New Roman"/>
          <w:b w:val="0"/>
          <w:bCs/>
          <w:spacing w:val="-7"/>
          <w:sz w:val="26"/>
          <w:szCs w:val="26"/>
        </w:rPr>
        <w:t xml:space="preserve"> </w:t>
      </w:r>
      <w:r w:rsidRPr="002B432D">
        <w:rPr>
          <w:rFonts w:ascii="Times New Roman" w:hAnsi="Times New Roman"/>
          <w:b w:val="0"/>
          <w:bCs/>
          <w:sz w:val="26"/>
          <w:szCs w:val="26"/>
        </w:rPr>
        <w:t>CSDL</w:t>
      </w:r>
      <w:r w:rsidRPr="002B432D">
        <w:rPr>
          <w:rFonts w:ascii="Times New Roman" w:hAnsi="Times New Roman"/>
          <w:b w:val="0"/>
          <w:bCs/>
          <w:spacing w:val="-12"/>
          <w:sz w:val="26"/>
          <w:szCs w:val="26"/>
        </w:rPr>
        <w:t xml:space="preserve"> </w:t>
      </w:r>
      <w:r w:rsidRPr="002B432D">
        <w:rPr>
          <w:rFonts w:ascii="Times New Roman" w:hAnsi="Times New Roman"/>
          <w:b w:val="0"/>
          <w:bCs/>
          <w:sz w:val="26"/>
          <w:szCs w:val="26"/>
        </w:rPr>
        <w:t>phổ</w:t>
      </w:r>
      <w:r w:rsidRPr="002B432D">
        <w:rPr>
          <w:rFonts w:ascii="Times New Roman" w:hAnsi="Times New Roman"/>
          <w:b w:val="0"/>
          <w:bCs/>
          <w:spacing w:val="52"/>
          <w:sz w:val="26"/>
          <w:szCs w:val="26"/>
        </w:rPr>
        <w:t xml:space="preserve"> </w:t>
      </w:r>
      <w:r w:rsidRPr="002B432D">
        <w:rPr>
          <w:rFonts w:ascii="Times New Roman" w:hAnsi="Times New Roman"/>
          <w:b w:val="0"/>
          <w:bCs/>
          <w:sz w:val="26"/>
          <w:szCs w:val="26"/>
        </w:rPr>
        <w:t xml:space="preserve">biến hiện </w:t>
      </w:r>
      <w:r w:rsidRPr="002B432D">
        <w:rPr>
          <w:rFonts w:ascii="Times New Roman" w:hAnsi="Times New Roman"/>
          <w:b w:val="0"/>
          <w:bCs/>
          <w:spacing w:val="-3"/>
          <w:sz w:val="26"/>
          <w:szCs w:val="26"/>
        </w:rPr>
        <w:t xml:space="preserve">nay, </w:t>
      </w:r>
      <w:r w:rsidRPr="002B432D">
        <w:rPr>
          <w:rFonts w:ascii="Times New Roman" w:hAnsi="Times New Roman"/>
          <w:b w:val="0"/>
          <w:bCs/>
          <w:sz w:val="26"/>
          <w:szCs w:val="26"/>
        </w:rPr>
        <w:t xml:space="preserve">như là: </w:t>
      </w:r>
      <w:r w:rsidRPr="002B432D">
        <w:rPr>
          <w:rFonts w:ascii="Times New Roman" w:hAnsi="Times New Roman"/>
          <w:b w:val="0"/>
          <w:bCs/>
          <w:spacing w:val="-3"/>
          <w:sz w:val="26"/>
          <w:szCs w:val="26"/>
        </w:rPr>
        <w:t xml:space="preserve">Access, Foxpro, SQL </w:t>
      </w:r>
      <w:r w:rsidRPr="002B432D">
        <w:rPr>
          <w:rFonts w:ascii="Times New Roman" w:hAnsi="Times New Roman"/>
          <w:b w:val="0"/>
          <w:bCs/>
          <w:sz w:val="26"/>
          <w:szCs w:val="26"/>
        </w:rPr>
        <w:t xml:space="preserve">Server, </w:t>
      </w:r>
      <w:r w:rsidRPr="002B432D">
        <w:rPr>
          <w:rFonts w:ascii="Times New Roman" w:hAnsi="Times New Roman"/>
          <w:b w:val="0"/>
          <w:bCs/>
          <w:spacing w:val="-3"/>
          <w:sz w:val="26"/>
          <w:szCs w:val="26"/>
        </w:rPr>
        <w:t xml:space="preserve">MySQL, SyBase, </w:t>
      </w:r>
      <w:r w:rsidRPr="002B432D">
        <w:rPr>
          <w:rFonts w:ascii="Times New Roman" w:hAnsi="Times New Roman"/>
          <w:b w:val="0"/>
          <w:bCs/>
          <w:sz w:val="26"/>
          <w:szCs w:val="26"/>
        </w:rPr>
        <w:t xml:space="preserve">Oracle, DB2… Các hệ QTCSDL này đều hỗ trợ </w:t>
      </w:r>
      <w:r w:rsidRPr="002B432D">
        <w:rPr>
          <w:rFonts w:ascii="Times New Roman" w:hAnsi="Times New Roman"/>
          <w:b w:val="0"/>
          <w:bCs/>
          <w:spacing w:val="-3"/>
          <w:sz w:val="26"/>
          <w:szCs w:val="26"/>
        </w:rPr>
        <w:t xml:space="preserve">mô </w:t>
      </w:r>
      <w:r w:rsidRPr="002B432D">
        <w:rPr>
          <w:rFonts w:ascii="Times New Roman" w:hAnsi="Times New Roman"/>
          <w:b w:val="0"/>
          <w:bCs/>
          <w:sz w:val="26"/>
          <w:szCs w:val="26"/>
        </w:rPr>
        <w:t xml:space="preserve">hình CSDL quan hệ, đây là 1 </w:t>
      </w:r>
      <w:r w:rsidRPr="002B432D">
        <w:rPr>
          <w:rFonts w:ascii="Times New Roman" w:hAnsi="Times New Roman"/>
          <w:b w:val="0"/>
          <w:bCs/>
          <w:spacing w:val="-3"/>
          <w:sz w:val="26"/>
          <w:szCs w:val="26"/>
        </w:rPr>
        <w:t xml:space="preserve">mô </w:t>
      </w:r>
      <w:r w:rsidRPr="002B432D">
        <w:rPr>
          <w:rFonts w:ascii="Times New Roman" w:hAnsi="Times New Roman"/>
          <w:b w:val="0"/>
          <w:bCs/>
          <w:sz w:val="26"/>
          <w:szCs w:val="26"/>
        </w:rPr>
        <w:t>hình CSDL phổ biến, được phát</w:t>
      </w:r>
      <w:r w:rsidRPr="002B432D">
        <w:rPr>
          <w:rFonts w:ascii="Times New Roman" w:hAnsi="Times New Roman"/>
          <w:b w:val="0"/>
          <w:bCs/>
          <w:spacing w:val="-12"/>
          <w:sz w:val="26"/>
          <w:szCs w:val="26"/>
        </w:rPr>
        <w:t xml:space="preserve"> </w:t>
      </w:r>
      <w:r w:rsidRPr="002B432D">
        <w:rPr>
          <w:rFonts w:ascii="Times New Roman" w:hAnsi="Times New Roman"/>
          <w:b w:val="0"/>
          <w:bCs/>
          <w:sz w:val="26"/>
          <w:szCs w:val="26"/>
        </w:rPr>
        <w:t>triển</w:t>
      </w:r>
      <w:r w:rsidRPr="002B432D">
        <w:rPr>
          <w:rFonts w:ascii="Times New Roman" w:hAnsi="Times New Roman"/>
          <w:b w:val="0"/>
          <w:bCs/>
          <w:spacing w:val="-8"/>
          <w:sz w:val="26"/>
          <w:szCs w:val="26"/>
        </w:rPr>
        <w:t xml:space="preserve"> </w:t>
      </w:r>
      <w:r w:rsidRPr="002B432D">
        <w:rPr>
          <w:rFonts w:ascii="Times New Roman" w:hAnsi="Times New Roman"/>
          <w:b w:val="0"/>
          <w:bCs/>
          <w:spacing w:val="-3"/>
          <w:sz w:val="26"/>
          <w:szCs w:val="26"/>
        </w:rPr>
        <w:t>dựa</w:t>
      </w:r>
      <w:r w:rsidRPr="002B432D">
        <w:rPr>
          <w:rFonts w:ascii="Times New Roman" w:hAnsi="Times New Roman"/>
          <w:b w:val="0"/>
          <w:bCs/>
          <w:spacing w:val="-8"/>
          <w:sz w:val="26"/>
          <w:szCs w:val="26"/>
        </w:rPr>
        <w:t xml:space="preserve"> </w:t>
      </w:r>
      <w:r w:rsidRPr="002B432D">
        <w:rPr>
          <w:rFonts w:ascii="Times New Roman" w:hAnsi="Times New Roman"/>
          <w:b w:val="0"/>
          <w:bCs/>
          <w:sz w:val="26"/>
          <w:szCs w:val="26"/>
        </w:rPr>
        <w:t>trên</w:t>
      </w:r>
      <w:r w:rsidRPr="002B432D">
        <w:rPr>
          <w:rFonts w:ascii="Times New Roman" w:hAnsi="Times New Roman"/>
          <w:b w:val="0"/>
          <w:bCs/>
          <w:spacing w:val="-8"/>
          <w:sz w:val="26"/>
          <w:szCs w:val="26"/>
        </w:rPr>
        <w:t xml:space="preserve"> </w:t>
      </w:r>
      <w:r w:rsidRPr="002B432D">
        <w:rPr>
          <w:rFonts w:ascii="Times New Roman" w:hAnsi="Times New Roman"/>
          <w:b w:val="0"/>
          <w:bCs/>
          <w:spacing w:val="-3"/>
          <w:sz w:val="26"/>
          <w:szCs w:val="26"/>
        </w:rPr>
        <w:t>cơ</w:t>
      </w:r>
      <w:r w:rsidRPr="002B432D">
        <w:rPr>
          <w:rFonts w:ascii="Times New Roman" w:hAnsi="Times New Roman"/>
          <w:b w:val="0"/>
          <w:bCs/>
          <w:spacing w:val="-6"/>
          <w:sz w:val="26"/>
          <w:szCs w:val="26"/>
        </w:rPr>
        <w:t xml:space="preserve"> </w:t>
      </w:r>
      <w:r w:rsidRPr="002B432D">
        <w:rPr>
          <w:rFonts w:ascii="Times New Roman" w:hAnsi="Times New Roman"/>
          <w:b w:val="0"/>
          <w:bCs/>
          <w:sz w:val="26"/>
          <w:szCs w:val="26"/>
        </w:rPr>
        <w:t>sở</w:t>
      </w:r>
      <w:r w:rsidRPr="002B432D">
        <w:rPr>
          <w:rFonts w:ascii="Times New Roman" w:hAnsi="Times New Roman"/>
          <w:b w:val="0"/>
          <w:bCs/>
          <w:spacing w:val="-6"/>
          <w:sz w:val="26"/>
          <w:szCs w:val="26"/>
        </w:rPr>
        <w:t xml:space="preserve"> </w:t>
      </w:r>
      <w:r w:rsidRPr="002B432D">
        <w:rPr>
          <w:rFonts w:ascii="Times New Roman" w:hAnsi="Times New Roman"/>
          <w:b w:val="0"/>
          <w:bCs/>
          <w:sz w:val="26"/>
          <w:szCs w:val="26"/>
        </w:rPr>
        <w:t>toán</w:t>
      </w:r>
      <w:r w:rsidRPr="002B432D">
        <w:rPr>
          <w:rFonts w:ascii="Times New Roman" w:hAnsi="Times New Roman"/>
          <w:b w:val="0"/>
          <w:bCs/>
          <w:spacing w:val="-12"/>
          <w:sz w:val="26"/>
          <w:szCs w:val="26"/>
        </w:rPr>
        <w:t xml:space="preserve"> </w:t>
      </w:r>
      <w:r w:rsidRPr="002B432D">
        <w:rPr>
          <w:rFonts w:ascii="Times New Roman" w:hAnsi="Times New Roman"/>
          <w:b w:val="0"/>
          <w:bCs/>
          <w:sz w:val="26"/>
          <w:szCs w:val="26"/>
        </w:rPr>
        <w:t>học</w:t>
      </w:r>
      <w:r w:rsidRPr="002B432D">
        <w:rPr>
          <w:rFonts w:ascii="Times New Roman" w:hAnsi="Times New Roman"/>
          <w:b w:val="0"/>
          <w:bCs/>
          <w:spacing w:val="-12"/>
          <w:sz w:val="26"/>
          <w:szCs w:val="26"/>
        </w:rPr>
        <w:t xml:space="preserve"> </w:t>
      </w:r>
      <w:r w:rsidRPr="002B432D">
        <w:rPr>
          <w:rFonts w:ascii="Times New Roman" w:hAnsi="Times New Roman"/>
          <w:b w:val="0"/>
          <w:bCs/>
          <w:sz w:val="26"/>
          <w:szCs w:val="26"/>
        </w:rPr>
        <w:t>là</w:t>
      </w:r>
      <w:r w:rsidRPr="002B432D">
        <w:rPr>
          <w:rFonts w:ascii="Times New Roman" w:hAnsi="Times New Roman"/>
          <w:b w:val="0"/>
          <w:bCs/>
          <w:spacing w:val="-8"/>
          <w:sz w:val="26"/>
          <w:szCs w:val="26"/>
        </w:rPr>
        <w:t xml:space="preserve"> </w:t>
      </w:r>
      <w:r w:rsidRPr="002B432D">
        <w:rPr>
          <w:rFonts w:ascii="Times New Roman" w:hAnsi="Times New Roman"/>
          <w:b w:val="0"/>
          <w:bCs/>
          <w:sz w:val="26"/>
          <w:szCs w:val="26"/>
        </w:rPr>
        <w:t>đại</w:t>
      </w:r>
      <w:r w:rsidRPr="002B432D">
        <w:rPr>
          <w:rFonts w:ascii="Times New Roman" w:hAnsi="Times New Roman"/>
          <w:b w:val="0"/>
          <w:bCs/>
          <w:spacing w:val="-7"/>
          <w:sz w:val="26"/>
          <w:szCs w:val="26"/>
        </w:rPr>
        <w:t xml:space="preserve"> </w:t>
      </w:r>
      <w:r w:rsidRPr="002B432D">
        <w:rPr>
          <w:rFonts w:ascii="Times New Roman" w:hAnsi="Times New Roman"/>
          <w:b w:val="0"/>
          <w:bCs/>
          <w:spacing w:val="-3"/>
          <w:sz w:val="26"/>
          <w:szCs w:val="26"/>
        </w:rPr>
        <w:t>số</w:t>
      </w:r>
      <w:r w:rsidRPr="002B432D">
        <w:rPr>
          <w:rFonts w:ascii="Times New Roman" w:hAnsi="Times New Roman"/>
          <w:b w:val="0"/>
          <w:bCs/>
          <w:spacing w:val="-7"/>
          <w:sz w:val="26"/>
          <w:szCs w:val="26"/>
        </w:rPr>
        <w:t xml:space="preserve"> </w:t>
      </w:r>
      <w:r w:rsidRPr="002B432D">
        <w:rPr>
          <w:rFonts w:ascii="Times New Roman" w:hAnsi="Times New Roman"/>
          <w:b w:val="0"/>
          <w:bCs/>
          <w:sz w:val="26"/>
          <w:szCs w:val="26"/>
        </w:rPr>
        <w:t>quan</w:t>
      </w:r>
      <w:r w:rsidRPr="002B432D">
        <w:rPr>
          <w:rFonts w:ascii="Times New Roman" w:hAnsi="Times New Roman"/>
          <w:b w:val="0"/>
          <w:bCs/>
          <w:spacing w:val="-8"/>
          <w:sz w:val="26"/>
          <w:szCs w:val="26"/>
        </w:rPr>
        <w:t xml:space="preserve"> </w:t>
      </w:r>
      <w:r w:rsidRPr="002B432D">
        <w:rPr>
          <w:rFonts w:ascii="Times New Roman" w:hAnsi="Times New Roman"/>
          <w:b w:val="0"/>
          <w:bCs/>
          <w:sz w:val="26"/>
          <w:szCs w:val="26"/>
        </w:rPr>
        <w:t>hệ.</w:t>
      </w:r>
    </w:p>
    <w:p w14:paraId="591C3D75" w14:textId="77777777" w:rsidR="00AC049B" w:rsidRPr="002B432D" w:rsidRDefault="00AC049B" w:rsidP="00781326">
      <w:pPr>
        <w:pStyle w:val="BodyText"/>
        <w:spacing w:before="3" w:line="360" w:lineRule="auto"/>
        <w:ind w:right="1993" w:firstLine="360"/>
        <w:rPr>
          <w:rFonts w:ascii="Times New Roman" w:hAnsi="Times New Roman"/>
          <w:b w:val="0"/>
          <w:bCs/>
          <w:sz w:val="26"/>
          <w:szCs w:val="26"/>
        </w:rPr>
      </w:pPr>
      <w:r w:rsidRPr="002B432D">
        <w:rPr>
          <w:rFonts w:ascii="Times New Roman" w:hAnsi="Times New Roman"/>
          <w:b w:val="0"/>
          <w:bCs/>
          <w:sz w:val="26"/>
          <w:szCs w:val="26"/>
        </w:rPr>
        <w:t>Các hệ QTCSDL quan hệ này đều có 2 chức năng cơ bản sau :</w:t>
      </w:r>
    </w:p>
    <w:p w14:paraId="2B6EA5A5" w14:textId="77777777" w:rsidR="00AC049B" w:rsidRDefault="00AC049B" w:rsidP="00781326">
      <w:pPr>
        <w:pStyle w:val="ListParagraph"/>
        <w:widowControl w:val="0"/>
        <w:numPr>
          <w:ilvl w:val="0"/>
          <w:numId w:val="59"/>
        </w:numPr>
        <w:tabs>
          <w:tab w:val="left" w:pos="880"/>
        </w:tabs>
        <w:spacing w:before="90" w:after="0" w:line="360" w:lineRule="auto"/>
        <w:ind w:right="154"/>
        <w:jc w:val="both"/>
      </w:pPr>
      <w:r w:rsidRPr="00AB4CFD">
        <w:rPr>
          <w:b/>
        </w:rPr>
        <w:t xml:space="preserve">Tổ chức lưu trữ dữ liệu: </w:t>
      </w:r>
      <w:r>
        <w:t xml:space="preserve">dưới dạng 1 bảng, gồm các cột (field) và các dòng (record). Các bảng thường có quan hệ với </w:t>
      </w:r>
      <w:r w:rsidRPr="00AB4CFD">
        <w:rPr>
          <w:spacing w:val="-3"/>
        </w:rPr>
        <w:t xml:space="preserve">nhau, </w:t>
      </w:r>
      <w:r>
        <w:t xml:space="preserve">trên </w:t>
      </w:r>
      <w:r w:rsidRPr="00AB4CFD">
        <w:rPr>
          <w:spacing w:val="-3"/>
        </w:rPr>
        <w:t xml:space="preserve">đó </w:t>
      </w:r>
      <w:r>
        <w:t xml:space="preserve">có cài đặt các </w:t>
      </w:r>
      <w:r w:rsidRPr="00AB4CFD">
        <w:rPr>
          <w:spacing w:val="-3"/>
        </w:rPr>
        <w:t xml:space="preserve">cơ </w:t>
      </w:r>
      <w:r>
        <w:t xml:space="preserve">chế đảm bảo </w:t>
      </w:r>
      <w:r w:rsidRPr="00AB4CFD">
        <w:rPr>
          <w:spacing w:val="-3"/>
        </w:rPr>
        <w:t xml:space="preserve">nhất quán và toàn vẹn </w:t>
      </w:r>
      <w:r>
        <w:t>dữ</w:t>
      </w:r>
      <w:r w:rsidRPr="00AB4CFD">
        <w:rPr>
          <w:spacing w:val="-19"/>
        </w:rPr>
        <w:t xml:space="preserve"> </w:t>
      </w:r>
      <w:r w:rsidRPr="00AB4CFD">
        <w:rPr>
          <w:spacing w:val="-3"/>
        </w:rPr>
        <w:t>liệu.</w:t>
      </w:r>
    </w:p>
    <w:p w14:paraId="28B29F5A" w14:textId="77777777" w:rsidR="00CF6455" w:rsidRDefault="00AC049B" w:rsidP="00781326">
      <w:pPr>
        <w:pStyle w:val="ListParagraph"/>
        <w:widowControl w:val="0"/>
        <w:numPr>
          <w:ilvl w:val="0"/>
          <w:numId w:val="59"/>
        </w:numPr>
        <w:tabs>
          <w:tab w:val="left" w:pos="880"/>
        </w:tabs>
        <w:spacing w:before="7" w:after="0" w:line="360" w:lineRule="auto"/>
        <w:jc w:val="both"/>
      </w:pPr>
      <w:r w:rsidRPr="00AB4CFD">
        <w:rPr>
          <w:b/>
        </w:rPr>
        <w:t>Truy</w:t>
      </w:r>
      <w:r w:rsidRPr="00AB4CFD">
        <w:rPr>
          <w:b/>
          <w:spacing w:val="37"/>
        </w:rPr>
        <w:t xml:space="preserve"> </w:t>
      </w:r>
      <w:r w:rsidRPr="00AB4CFD">
        <w:rPr>
          <w:b/>
          <w:spacing w:val="2"/>
        </w:rPr>
        <w:t>vấn</w:t>
      </w:r>
      <w:r w:rsidRPr="00AB4CFD">
        <w:rPr>
          <w:b/>
          <w:spacing w:val="37"/>
        </w:rPr>
        <w:t xml:space="preserve"> </w:t>
      </w:r>
      <w:r w:rsidRPr="00AB4CFD">
        <w:rPr>
          <w:b/>
        </w:rPr>
        <w:t>dữ</w:t>
      </w:r>
      <w:r w:rsidRPr="00AB4CFD">
        <w:rPr>
          <w:b/>
          <w:spacing w:val="35"/>
        </w:rPr>
        <w:t xml:space="preserve"> </w:t>
      </w:r>
      <w:r w:rsidRPr="00AB4CFD">
        <w:rPr>
          <w:b/>
          <w:spacing w:val="2"/>
        </w:rPr>
        <w:t>liệu:</w:t>
      </w:r>
      <w:r w:rsidRPr="00AB4CFD">
        <w:rPr>
          <w:b/>
          <w:spacing w:val="30"/>
        </w:rPr>
        <w:t xml:space="preserve"> </w:t>
      </w:r>
      <w:r>
        <w:t>sử</w:t>
      </w:r>
      <w:r w:rsidRPr="00AB4CFD">
        <w:rPr>
          <w:spacing w:val="33"/>
        </w:rPr>
        <w:t xml:space="preserve"> </w:t>
      </w:r>
      <w:r>
        <w:t>dụng</w:t>
      </w:r>
      <w:r w:rsidRPr="00AB4CFD">
        <w:rPr>
          <w:spacing w:val="30"/>
        </w:rPr>
        <w:t xml:space="preserve"> </w:t>
      </w:r>
      <w:r>
        <w:t>ngôn</w:t>
      </w:r>
      <w:r w:rsidRPr="00AB4CFD">
        <w:rPr>
          <w:spacing w:val="34"/>
        </w:rPr>
        <w:t xml:space="preserve"> </w:t>
      </w:r>
      <w:r>
        <w:t>ngữ</w:t>
      </w:r>
      <w:r w:rsidRPr="00AB4CFD">
        <w:rPr>
          <w:spacing w:val="38"/>
        </w:rPr>
        <w:t xml:space="preserve"> </w:t>
      </w:r>
      <w:r>
        <w:t>SQL</w:t>
      </w:r>
      <w:r w:rsidRPr="00AB4CFD">
        <w:rPr>
          <w:spacing w:val="34"/>
        </w:rPr>
        <w:t xml:space="preserve"> </w:t>
      </w:r>
      <w:r>
        <w:t>là</w:t>
      </w:r>
      <w:r w:rsidRPr="00AB4CFD">
        <w:rPr>
          <w:spacing w:val="35"/>
        </w:rPr>
        <w:t xml:space="preserve"> </w:t>
      </w:r>
      <w:r>
        <w:t>1</w:t>
      </w:r>
      <w:r w:rsidRPr="00AB4CFD">
        <w:rPr>
          <w:spacing w:val="30"/>
        </w:rPr>
        <w:t xml:space="preserve"> </w:t>
      </w:r>
      <w:r>
        <w:t>ngôn</w:t>
      </w:r>
      <w:r w:rsidRPr="00AB4CFD">
        <w:rPr>
          <w:spacing w:val="34"/>
        </w:rPr>
        <w:t xml:space="preserve"> </w:t>
      </w:r>
      <w:r>
        <w:t>ngữ</w:t>
      </w:r>
      <w:r w:rsidRPr="00AB4CFD">
        <w:rPr>
          <w:spacing w:val="33"/>
        </w:rPr>
        <w:t xml:space="preserve"> </w:t>
      </w:r>
      <w:r>
        <w:t>theo</w:t>
      </w:r>
      <w:r w:rsidRPr="00AB4CFD">
        <w:rPr>
          <w:spacing w:val="30"/>
        </w:rPr>
        <w:t xml:space="preserve"> </w:t>
      </w:r>
      <w:r>
        <w:t>chuẩn</w:t>
      </w:r>
      <w:r w:rsidRPr="00AB4CFD">
        <w:rPr>
          <w:spacing w:val="34"/>
        </w:rPr>
        <w:t xml:space="preserve"> </w:t>
      </w:r>
      <w:r>
        <w:t>ANSI</w:t>
      </w:r>
      <w:r w:rsidRPr="00AB4CFD">
        <w:rPr>
          <w:spacing w:val="35"/>
        </w:rPr>
        <w:t xml:space="preserve"> </w:t>
      </w:r>
      <w:r>
        <w:t>&amp;</w:t>
      </w:r>
      <w:r w:rsidR="002B432D">
        <w:t xml:space="preserve"> </w:t>
      </w:r>
      <w:r>
        <w:t xml:space="preserve">ISO để truy vấn dữ liệu 1 cách nhanh chóng và </w:t>
      </w:r>
      <w:r w:rsidRPr="00AB4CFD">
        <w:rPr>
          <w:spacing w:val="2"/>
        </w:rPr>
        <w:t xml:space="preserve">hiệu </w:t>
      </w:r>
      <w:r>
        <w:t>quả.</w:t>
      </w:r>
    </w:p>
    <w:p w14:paraId="6DB31C96" w14:textId="55F8077E" w:rsidR="00AC049B" w:rsidRDefault="00AC049B" w:rsidP="00781326">
      <w:pPr>
        <w:widowControl w:val="0"/>
        <w:spacing w:before="7" w:after="0" w:line="360" w:lineRule="auto"/>
        <w:ind w:firstLine="360"/>
        <w:jc w:val="both"/>
      </w:pPr>
      <w:r>
        <w:rPr>
          <w:spacing w:val="-4"/>
        </w:rPr>
        <w:t xml:space="preserve">Ngoài ra, </w:t>
      </w:r>
      <w:r>
        <w:t xml:space="preserve">các </w:t>
      </w:r>
      <w:r>
        <w:rPr>
          <w:spacing w:val="-3"/>
        </w:rPr>
        <w:t xml:space="preserve">HQTCSDL </w:t>
      </w:r>
      <w:r>
        <w:t xml:space="preserve">còn </w:t>
      </w:r>
      <w:r>
        <w:rPr>
          <w:spacing w:val="-3"/>
        </w:rPr>
        <w:t xml:space="preserve">có </w:t>
      </w:r>
      <w:r>
        <w:t xml:space="preserve">thể </w:t>
      </w:r>
      <w:r>
        <w:rPr>
          <w:spacing w:val="-3"/>
        </w:rPr>
        <w:t xml:space="preserve">có </w:t>
      </w:r>
      <w:r>
        <w:rPr>
          <w:spacing w:val="-4"/>
        </w:rPr>
        <w:t xml:space="preserve">các </w:t>
      </w:r>
      <w:r>
        <w:t>chức năng sau:</w:t>
      </w:r>
    </w:p>
    <w:p w14:paraId="0B5CAB7E" w14:textId="22AB2E3A" w:rsidR="00AC049B" w:rsidRPr="00F17FD0" w:rsidRDefault="00AC049B" w:rsidP="00781326">
      <w:pPr>
        <w:pStyle w:val="BodyText"/>
        <w:numPr>
          <w:ilvl w:val="0"/>
          <w:numId w:val="60"/>
        </w:numPr>
        <w:spacing w:before="3" w:line="360" w:lineRule="auto"/>
        <w:ind w:left="1080" w:right="111"/>
        <w:rPr>
          <w:rFonts w:ascii="Times New Roman" w:hAnsi="Times New Roman"/>
          <w:b w:val="0"/>
          <w:bCs/>
          <w:sz w:val="26"/>
          <w:szCs w:val="26"/>
        </w:rPr>
      </w:pPr>
      <w:r w:rsidRPr="00F17FD0">
        <w:rPr>
          <w:rFonts w:ascii="Times New Roman" w:hAnsi="Times New Roman"/>
          <w:b w:val="0"/>
          <w:bCs/>
          <w:sz w:val="26"/>
          <w:szCs w:val="26"/>
        </w:rPr>
        <w:t>Quản lý sao lưu và phục hồi dữ liệu.</w:t>
      </w:r>
    </w:p>
    <w:p w14:paraId="7D2BC421" w14:textId="0C6C63E5" w:rsidR="00AC049B" w:rsidRPr="00F17FD0" w:rsidRDefault="00AC049B" w:rsidP="00781326">
      <w:pPr>
        <w:pStyle w:val="BodyText"/>
        <w:numPr>
          <w:ilvl w:val="0"/>
          <w:numId w:val="60"/>
        </w:numPr>
        <w:spacing w:before="85" w:line="360" w:lineRule="auto"/>
        <w:ind w:left="1080" w:right="86"/>
        <w:rPr>
          <w:rFonts w:ascii="Times New Roman" w:hAnsi="Times New Roman"/>
          <w:b w:val="0"/>
          <w:bCs/>
          <w:sz w:val="26"/>
          <w:szCs w:val="26"/>
        </w:rPr>
      </w:pPr>
      <w:r w:rsidRPr="00F17FD0">
        <w:rPr>
          <w:rFonts w:ascii="Times New Roman" w:hAnsi="Times New Roman"/>
          <w:b w:val="0"/>
          <w:bCs/>
          <w:spacing w:val="-3"/>
          <w:sz w:val="26"/>
          <w:szCs w:val="26"/>
        </w:rPr>
        <w:t xml:space="preserve">Quản lý bảo </w:t>
      </w:r>
      <w:r w:rsidRPr="00F17FD0">
        <w:rPr>
          <w:rFonts w:ascii="Times New Roman" w:hAnsi="Times New Roman"/>
          <w:b w:val="0"/>
          <w:bCs/>
          <w:spacing w:val="-4"/>
          <w:sz w:val="26"/>
          <w:szCs w:val="26"/>
        </w:rPr>
        <w:t xml:space="preserve">mật </w:t>
      </w:r>
      <w:r w:rsidRPr="00F17FD0">
        <w:rPr>
          <w:rFonts w:ascii="Times New Roman" w:hAnsi="Times New Roman"/>
          <w:b w:val="0"/>
          <w:bCs/>
          <w:spacing w:val="-3"/>
          <w:sz w:val="26"/>
          <w:szCs w:val="26"/>
        </w:rPr>
        <w:t xml:space="preserve">và </w:t>
      </w:r>
      <w:r w:rsidRPr="00F17FD0">
        <w:rPr>
          <w:rFonts w:ascii="Times New Roman" w:hAnsi="Times New Roman"/>
          <w:b w:val="0"/>
          <w:bCs/>
          <w:sz w:val="26"/>
          <w:szCs w:val="26"/>
        </w:rPr>
        <w:t xml:space="preserve">cấp </w:t>
      </w:r>
      <w:r w:rsidRPr="00F17FD0">
        <w:rPr>
          <w:rFonts w:ascii="Times New Roman" w:hAnsi="Times New Roman"/>
          <w:b w:val="0"/>
          <w:bCs/>
          <w:spacing w:val="-3"/>
          <w:sz w:val="26"/>
          <w:szCs w:val="26"/>
        </w:rPr>
        <w:t xml:space="preserve">phát quyền </w:t>
      </w:r>
      <w:r w:rsidRPr="00F17FD0">
        <w:rPr>
          <w:rFonts w:ascii="Times New Roman" w:hAnsi="Times New Roman"/>
          <w:b w:val="0"/>
          <w:bCs/>
          <w:sz w:val="26"/>
          <w:szCs w:val="26"/>
        </w:rPr>
        <w:t xml:space="preserve">cho </w:t>
      </w:r>
      <w:r w:rsidRPr="00F17FD0">
        <w:rPr>
          <w:rFonts w:ascii="Times New Roman" w:hAnsi="Times New Roman"/>
          <w:b w:val="0"/>
          <w:bCs/>
          <w:spacing w:val="-3"/>
          <w:sz w:val="26"/>
          <w:szCs w:val="26"/>
        </w:rPr>
        <w:t xml:space="preserve">người dùng </w:t>
      </w:r>
      <w:r w:rsidRPr="00F17FD0">
        <w:rPr>
          <w:rFonts w:ascii="Times New Roman" w:hAnsi="Times New Roman"/>
          <w:b w:val="0"/>
          <w:bCs/>
          <w:spacing w:val="-4"/>
          <w:sz w:val="26"/>
          <w:szCs w:val="26"/>
        </w:rPr>
        <w:t xml:space="preserve">CSDL. </w:t>
      </w:r>
      <w:r w:rsidRPr="00F17FD0">
        <w:rPr>
          <w:rFonts w:ascii="Times New Roman" w:hAnsi="Times New Roman"/>
          <w:b w:val="0"/>
          <w:bCs/>
          <w:sz w:val="26"/>
          <w:szCs w:val="26"/>
        </w:rPr>
        <w:t xml:space="preserve">+ </w:t>
      </w:r>
      <w:r w:rsidRPr="00F17FD0">
        <w:rPr>
          <w:rFonts w:ascii="Times New Roman" w:hAnsi="Times New Roman"/>
          <w:b w:val="0"/>
          <w:bCs/>
          <w:spacing w:val="-3"/>
          <w:sz w:val="26"/>
          <w:szCs w:val="26"/>
        </w:rPr>
        <w:t xml:space="preserve">Quản lý nhập, xuất và </w:t>
      </w:r>
      <w:r w:rsidRPr="00F17FD0">
        <w:rPr>
          <w:rFonts w:ascii="Times New Roman" w:hAnsi="Times New Roman"/>
          <w:b w:val="0"/>
          <w:bCs/>
          <w:spacing w:val="-5"/>
          <w:sz w:val="26"/>
          <w:szCs w:val="26"/>
        </w:rPr>
        <w:t xml:space="preserve">chuyển </w:t>
      </w:r>
      <w:r w:rsidRPr="00F17FD0">
        <w:rPr>
          <w:rFonts w:ascii="Times New Roman" w:hAnsi="Times New Roman"/>
          <w:b w:val="0"/>
          <w:bCs/>
          <w:sz w:val="26"/>
          <w:szCs w:val="26"/>
        </w:rPr>
        <w:t xml:space="preserve">đổi </w:t>
      </w:r>
      <w:r w:rsidRPr="00F17FD0">
        <w:rPr>
          <w:rFonts w:ascii="Times New Roman" w:hAnsi="Times New Roman"/>
          <w:b w:val="0"/>
          <w:bCs/>
          <w:spacing w:val="-3"/>
          <w:sz w:val="26"/>
          <w:szCs w:val="26"/>
        </w:rPr>
        <w:t>dữ liệu.</w:t>
      </w:r>
    </w:p>
    <w:p w14:paraId="13103182" w14:textId="7FCDB50C" w:rsidR="00AC049B" w:rsidRPr="00F17FD0" w:rsidRDefault="00AC049B" w:rsidP="00781326">
      <w:pPr>
        <w:pStyle w:val="BodyText"/>
        <w:numPr>
          <w:ilvl w:val="0"/>
          <w:numId w:val="60"/>
        </w:numPr>
        <w:spacing w:before="3" w:line="360" w:lineRule="auto"/>
        <w:ind w:left="1080" w:right="111"/>
        <w:rPr>
          <w:rFonts w:ascii="Times New Roman" w:hAnsi="Times New Roman"/>
          <w:b w:val="0"/>
          <w:bCs/>
          <w:sz w:val="26"/>
          <w:szCs w:val="26"/>
        </w:rPr>
      </w:pPr>
      <w:r w:rsidRPr="00F17FD0">
        <w:rPr>
          <w:rFonts w:ascii="Times New Roman" w:hAnsi="Times New Roman"/>
          <w:b w:val="0"/>
          <w:bCs/>
          <w:sz w:val="26"/>
          <w:szCs w:val="26"/>
        </w:rPr>
        <w:t>Quản lý giao tác và lưu vết cập nhật dữ liệu…</w:t>
      </w:r>
    </w:p>
    <w:p w14:paraId="57BB4643" w14:textId="77777777" w:rsidR="004C0379" w:rsidRDefault="00AC049B" w:rsidP="00781326">
      <w:pPr>
        <w:spacing w:line="360" w:lineRule="auto"/>
        <w:ind w:firstLine="360"/>
      </w:pPr>
      <w:r w:rsidRPr="00F17FD0">
        <w:t>Với 1 lượng dữ liệu lớn trong CSDL vận hành (operational database), các doanh nghiệp có thể tập hợp chúng lại thành 1 kho dữ liệu tổ chức (data warehouse). Từ đó, họ có thể sử dụng các công cụ, như : suy luận tình huống (case bases reasoning), khai mỏ dữ liệu (data mining), hoặc xử lý dữ liệu trực tuyến (olap)… để phân tích dữ liệu, tái sử dụng tri thức, hoặc rút trích ra các thông tin quý giá, cần thiết cho việc ra quyết định và cải tiến các hoạt động kinh doanh.</w:t>
      </w:r>
    </w:p>
    <w:p w14:paraId="38D1EB94" w14:textId="46835999" w:rsidR="0064719E" w:rsidRPr="004C0379" w:rsidRDefault="0064719E" w:rsidP="00781326">
      <w:pPr>
        <w:spacing w:line="360" w:lineRule="auto"/>
        <w:sectPr w:rsidR="0064719E" w:rsidRPr="004C0379" w:rsidSect="00BD188F">
          <w:footerReference w:type="default" r:id="rId26"/>
          <w:headerReference w:type="first" r:id="rId27"/>
          <w:type w:val="continuous"/>
          <w:pgSz w:w="11906" w:h="16838" w:code="9"/>
          <w:pgMar w:top="1180" w:right="980" w:bottom="1400" w:left="1540" w:header="747" w:footer="288" w:gutter="0"/>
          <w:cols w:space="720"/>
          <w:titlePg/>
          <w:docGrid w:linePitch="354"/>
        </w:sectPr>
      </w:pPr>
    </w:p>
    <w:p w14:paraId="15FE9C92" w14:textId="2C0E1848" w:rsidR="00AC049B" w:rsidRDefault="00AC049B" w:rsidP="00781326">
      <w:pPr>
        <w:pStyle w:val="Heading4"/>
        <w:keepNext w:val="0"/>
        <w:keepLines w:val="0"/>
        <w:widowControl w:val="0"/>
        <w:numPr>
          <w:ilvl w:val="2"/>
          <w:numId w:val="58"/>
        </w:numPr>
        <w:spacing w:before="68" w:line="360" w:lineRule="auto"/>
        <w:ind w:left="1080"/>
      </w:pPr>
      <w:r>
        <w:rPr>
          <w:spacing w:val="-3"/>
        </w:rPr>
        <w:t>Ngôn ngữ</w:t>
      </w:r>
      <w:r>
        <w:rPr>
          <w:spacing w:val="-18"/>
        </w:rPr>
        <w:t xml:space="preserve"> </w:t>
      </w:r>
      <w:r>
        <w:rPr>
          <w:spacing w:val="-4"/>
        </w:rPr>
        <w:t>XML:</w:t>
      </w:r>
    </w:p>
    <w:p w14:paraId="63C945C2" w14:textId="77777777" w:rsidR="00AC049B" w:rsidRPr="0064719E" w:rsidRDefault="00AC049B" w:rsidP="00781326">
      <w:pPr>
        <w:pStyle w:val="BodyText"/>
        <w:spacing w:before="85" w:line="360" w:lineRule="auto"/>
        <w:ind w:right="153" w:firstLine="360"/>
        <w:rPr>
          <w:rFonts w:ascii="Times New Roman" w:hAnsi="Times New Roman"/>
          <w:b w:val="0"/>
          <w:bCs/>
          <w:sz w:val="26"/>
          <w:szCs w:val="26"/>
        </w:rPr>
      </w:pPr>
      <w:r w:rsidRPr="0064719E">
        <w:rPr>
          <w:rFonts w:ascii="Times New Roman" w:hAnsi="Times New Roman"/>
          <w:b w:val="0"/>
          <w:bCs/>
          <w:sz w:val="26"/>
          <w:szCs w:val="26"/>
        </w:rPr>
        <w:lastRenderedPageBreak/>
        <w:t xml:space="preserve">Ngôn ngữ đánh dấu </w:t>
      </w:r>
      <w:r w:rsidRPr="0064719E">
        <w:rPr>
          <w:rFonts w:ascii="Times New Roman" w:hAnsi="Times New Roman"/>
          <w:b w:val="0"/>
          <w:bCs/>
          <w:spacing w:val="-3"/>
          <w:sz w:val="26"/>
          <w:szCs w:val="26"/>
        </w:rPr>
        <w:t xml:space="preserve">mở </w:t>
      </w:r>
      <w:r w:rsidRPr="0064719E">
        <w:rPr>
          <w:rFonts w:ascii="Times New Roman" w:hAnsi="Times New Roman"/>
          <w:b w:val="0"/>
          <w:bCs/>
          <w:sz w:val="26"/>
          <w:szCs w:val="26"/>
        </w:rPr>
        <w:t xml:space="preserve">rộng - XML (eXtensible Markup Language) là </w:t>
      </w:r>
      <w:r w:rsidRPr="0064719E">
        <w:rPr>
          <w:rFonts w:ascii="Times New Roman" w:hAnsi="Times New Roman"/>
          <w:b w:val="0"/>
          <w:bCs/>
          <w:spacing w:val="2"/>
          <w:sz w:val="26"/>
          <w:szCs w:val="26"/>
        </w:rPr>
        <w:t xml:space="preserve">một </w:t>
      </w:r>
      <w:r w:rsidRPr="0064719E">
        <w:rPr>
          <w:rFonts w:ascii="Times New Roman" w:hAnsi="Times New Roman"/>
          <w:b w:val="0"/>
          <w:bCs/>
          <w:sz w:val="26"/>
          <w:szCs w:val="26"/>
        </w:rPr>
        <w:t xml:space="preserve">kỹ thuật phát triển tương tự ngôn ngữ đánh dấu siêu văn bản HTML (HyperText Markup Language). Đây là 1 </w:t>
      </w:r>
      <w:r w:rsidRPr="0064719E">
        <w:rPr>
          <w:rFonts w:ascii="Times New Roman" w:hAnsi="Times New Roman"/>
          <w:b w:val="0"/>
          <w:bCs/>
          <w:spacing w:val="2"/>
          <w:sz w:val="26"/>
          <w:szCs w:val="26"/>
        </w:rPr>
        <w:t xml:space="preserve">chuẩn </w:t>
      </w:r>
      <w:r w:rsidRPr="0064719E">
        <w:rPr>
          <w:rFonts w:ascii="Times New Roman" w:hAnsi="Times New Roman"/>
          <w:b w:val="0"/>
          <w:bCs/>
          <w:sz w:val="26"/>
          <w:szCs w:val="26"/>
        </w:rPr>
        <w:t xml:space="preserve">mới về dữ </w:t>
      </w:r>
      <w:r w:rsidRPr="0064719E">
        <w:rPr>
          <w:rFonts w:ascii="Times New Roman" w:hAnsi="Times New Roman"/>
          <w:b w:val="0"/>
          <w:bCs/>
          <w:spacing w:val="2"/>
          <w:sz w:val="26"/>
          <w:szCs w:val="26"/>
        </w:rPr>
        <w:t xml:space="preserve">liệu </w:t>
      </w:r>
      <w:r w:rsidRPr="0064719E">
        <w:rPr>
          <w:rFonts w:ascii="Times New Roman" w:hAnsi="Times New Roman"/>
          <w:b w:val="0"/>
          <w:bCs/>
          <w:sz w:val="26"/>
          <w:szCs w:val="26"/>
        </w:rPr>
        <w:t xml:space="preserve">trên  Internet,  giúp  cho các  ứng </w:t>
      </w:r>
      <w:r w:rsidRPr="0064719E">
        <w:rPr>
          <w:rFonts w:ascii="Times New Roman" w:hAnsi="Times New Roman"/>
          <w:b w:val="0"/>
          <w:bCs/>
          <w:spacing w:val="3"/>
          <w:sz w:val="26"/>
          <w:szCs w:val="26"/>
        </w:rPr>
        <w:t xml:space="preserve">dụng </w:t>
      </w:r>
      <w:r w:rsidRPr="0064719E">
        <w:rPr>
          <w:rFonts w:ascii="Times New Roman" w:hAnsi="Times New Roman"/>
          <w:b w:val="0"/>
          <w:bCs/>
          <w:sz w:val="26"/>
          <w:szCs w:val="26"/>
        </w:rPr>
        <w:t xml:space="preserve">dựa </w:t>
      </w:r>
      <w:r w:rsidRPr="0064719E">
        <w:rPr>
          <w:rFonts w:ascii="Times New Roman" w:hAnsi="Times New Roman"/>
          <w:b w:val="0"/>
          <w:bCs/>
          <w:spacing w:val="-3"/>
          <w:sz w:val="26"/>
          <w:szCs w:val="26"/>
        </w:rPr>
        <w:t>trên</w:t>
      </w:r>
      <w:r w:rsidRPr="0064719E">
        <w:rPr>
          <w:rFonts w:ascii="Times New Roman" w:hAnsi="Times New Roman"/>
          <w:b w:val="0"/>
          <w:bCs/>
          <w:spacing w:val="-11"/>
          <w:sz w:val="26"/>
          <w:szCs w:val="26"/>
        </w:rPr>
        <w:t xml:space="preserve"> </w:t>
      </w:r>
      <w:r w:rsidRPr="0064719E">
        <w:rPr>
          <w:rFonts w:ascii="Times New Roman" w:hAnsi="Times New Roman"/>
          <w:b w:val="0"/>
          <w:bCs/>
          <w:sz w:val="26"/>
          <w:szCs w:val="26"/>
        </w:rPr>
        <w:t>các</w:t>
      </w:r>
      <w:r w:rsidRPr="0064719E">
        <w:rPr>
          <w:rFonts w:ascii="Times New Roman" w:hAnsi="Times New Roman"/>
          <w:b w:val="0"/>
          <w:bCs/>
          <w:spacing w:val="-11"/>
          <w:sz w:val="26"/>
          <w:szCs w:val="26"/>
        </w:rPr>
        <w:t xml:space="preserve"> </w:t>
      </w:r>
      <w:r w:rsidRPr="0064719E">
        <w:rPr>
          <w:rFonts w:ascii="Times New Roman" w:hAnsi="Times New Roman"/>
          <w:b w:val="0"/>
          <w:bCs/>
          <w:sz w:val="26"/>
          <w:szCs w:val="26"/>
        </w:rPr>
        <w:t>hệ</w:t>
      </w:r>
      <w:r w:rsidRPr="0064719E">
        <w:rPr>
          <w:rFonts w:ascii="Times New Roman" w:hAnsi="Times New Roman"/>
          <w:b w:val="0"/>
          <w:bCs/>
          <w:spacing w:val="-11"/>
          <w:sz w:val="26"/>
          <w:szCs w:val="26"/>
        </w:rPr>
        <w:t xml:space="preserve"> </w:t>
      </w:r>
      <w:r w:rsidRPr="0064719E">
        <w:rPr>
          <w:rFonts w:ascii="Times New Roman" w:hAnsi="Times New Roman"/>
          <w:b w:val="0"/>
          <w:bCs/>
          <w:spacing w:val="-3"/>
          <w:sz w:val="26"/>
          <w:szCs w:val="26"/>
        </w:rPr>
        <w:t>quản</w:t>
      </w:r>
      <w:r w:rsidRPr="0064719E">
        <w:rPr>
          <w:rFonts w:ascii="Times New Roman" w:hAnsi="Times New Roman"/>
          <w:b w:val="0"/>
          <w:bCs/>
          <w:spacing w:val="-8"/>
          <w:sz w:val="26"/>
          <w:szCs w:val="26"/>
        </w:rPr>
        <w:t xml:space="preserve"> </w:t>
      </w:r>
      <w:r w:rsidRPr="0064719E">
        <w:rPr>
          <w:rFonts w:ascii="Times New Roman" w:hAnsi="Times New Roman"/>
          <w:b w:val="0"/>
          <w:bCs/>
          <w:sz w:val="26"/>
          <w:szCs w:val="26"/>
        </w:rPr>
        <w:t>trị</w:t>
      </w:r>
      <w:r w:rsidRPr="0064719E">
        <w:rPr>
          <w:rFonts w:ascii="Times New Roman" w:hAnsi="Times New Roman"/>
          <w:b w:val="0"/>
          <w:bCs/>
          <w:spacing w:val="-11"/>
          <w:sz w:val="26"/>
          <w:szCs w:val="26"/>
        </w:rPr>
        <w:t xml:space="preserve"> </w:t>
      </w:r>
      <w:r w:rsidRPr="0064719E">
        <w:rPr>
          <w:rFonts w:ascii="Times New Roman" w:hAnsi="Times New Roman"/>
          <w:b w:val="0"/>
          <w:bCs/>
          <w:sz w:val="26"/>
          <w:szCs w:val="26"/>
        </w:rPr>
        <w:t>CSDL</w:t>
      </w:r>
      <w:r w:rsidRPr="0064719E">
        <w:rPr>
          <w:rFonts w:ascii="Times New Roman" w:hAnsi="Times New Roman"/>
          <w:b w:val="0"/>
          <w:bCs/>
          <w:spacing w:val="-11"/>
          <w:sz w:val="26"/>
          <w:szCs w:val="26"/>
        </w:rPr>
        <w:t xml:space="preserve"> </w:t>
      </w:r>
      <w:r w:rsidRPr="0064719E">
        <w:rPr>
          <w:rFonts w:ascii="Times New Roman" w:hAnsi="Times New Roman"/>
          <w:b w:val="0"/>
          <w:bCs/>
          <w:spacing w:val="-3"/>
          <w:sz w:val="26"/>
          <w:szCs w:val="26"/>
        </w:rPr>
        <w:t>khác</w:t>
      </w:r>
      <w:r w:rsidRPr="0064719E">
        <w:rPr>
          <w:rFonts w:ascii="Times New Roman" w:hAnsi="Times New Roman"/>
          <w:b w:val="0"/>
          <w:bCs/>
          <w:spacing w:val="-11"/>
          <w:sz w:val="26"/>
          <w:szCs w:val="26"/>
        </w:rPr>
        <w:t xml:space="preserve"> </w:t>
      </w:r>
      <w:r w:rsidRPr="0064719E">
        <w:rPr>
          <w:rFonts w:ascii="Times New Roman" w:hAnsi="Times New Roman"/>
          <w:b w:val="0"/>
          <w:bCs/>
          <w:sz w:val="26"/>
          <w:szCs w:val="26"/>
        </w:rPr>
        <w:t>nhau</w:t>
      </w:r>
      <w:r w:rsidRPr="0064719E">
        <w:rPr>
          <w:rFonts w:ascii="Times New Roman" w:hAnsi="Times New Roman"/>
          <w:b w:val="0"/>
          <w:bCs/>
          <w:spacing w:val="-11"/>
          <w:sz w:val="26"/>
          <w:szCs w:val="26"/>
        </w:rPr>
        <w:t xml:space="preserve"> </w:t>
      </w:r>
      <w:r w:rsidRPr="0064719E">
        <w:rPr>
          <w:rFonts w:ascii="Times New Roman" w:hAnsi="Times New Roman"/>
          <w:b w:val="0"/>
          <w:bCs/>
          <w:spacing w:val="-3"/>
          <w:sz w:val="26"/>
          <w:szCs w:val="26"/>
        </w:rPr>
        <w:t>có</w:t>
      </w:r>
      <w:r w:rsidRPr="0064719E">
        <w:rPr>
          <w:rFonts w:ascii="Times New Roman" w:hAnsi="Times New Roman"/>
          <w:b w:val="0"/>
          <w:bCs/>
          <w:spacing w:val="-8"/>
          <w:sz w:val="26"/>
          <w:szCs w:val="26"/>
        </w:rPr>
        <w:t xml:space="preserve"> </w:t>
      </w:r>
      <w:r w:rsidRPr="0064719E">
        <w:rPr>
          <w:rFonts w:ascii="Times New Roman" w:hAnsi="Times New Roman"/>
          <w:b w:val="0"/>
          <w:bCs/>
          <w:sz w:val="26"/>
          <w:szCs w:val="26"/>
        </w:rPr>
        <w:t>thể</w:t>
      </w:r>
      <w:r w:rsidRPr="0064719E">
        <w:rPr>
          <w:rFonts w:ascii="Times New Roman" w:hAnsi="Times New Roman"/>
          <w:b w:val="0"/>
          <w:bCs/>
          <w:spacing w:val="-11"/>
          <w:sz w:val="26"/>
          <w:szCs w:val="26"/>
        </w:rPr>
        <w:t xml:space="preserve"> </w:t>
      </w:r>
      <w:r w:rsidRPr="0064719E">
        <w:rPr>
          <w:rFonts w:ascii="Times New Roman" w:hAnsi="Times New Roman"/>
          <w:b w:val="0"/>
          <w:bCs/>
          <w:spacing w:val="-3"/>
          <w:sz w:val="26"/>
          <w:szCs w:val="26"/>
        </w:rPr>
        <w:t>hiểu</w:t>
      </w:r>
      <w:r w:rsidRPr="0064719E">
        <w:rPr>
          <w:rFonts w:ascii="Times New Roman" w:hAnsi="Times New Roman"/>
          <w:b w:val="0"/>
          <w:bCs/>
          <w:spacing w:val="-7"/>
          <w:sz w:val="26"/>
          <w:szCs w:val="26"/>
        </w:rPr>
        <w:t xml:space="preserve"> </w:t>
      </w:r>
      <w:r w:rsidRPr="0064719E">
        <w:rPr>
          <w:rFonts w:ascii="Times New Roman" w:hAnsi="Times New Roman"/>
          <w:b w:val="0"/>
          <w:bCs/>
          <w:spacing w:val="-3"/>
          <w:sz w:val="26"/>
          <w:szCs w:val="26"/>
        </w:rPr>
        <w:t>và</w:t>
      </w:r>
      <w:r w:rsidRPr="0064719E">
        <w:rPr>
          <w:rFonts w:ascii="Times New Roman" w:hAnsi="Times New Roman"/>
          <w:b w:val="0"/>
          <w:bCs/>
          <w:spacing w:val="-11"/>
          <w:sz w:val="26"/>
          <w:szCs w:val="26"/>
        </w:rPr>
        <w:t xml:space="preserve"> </w:t>
      </w:r>
      <w:r w:rsidRPr="0064719E">
        <w:rPr>
          <w:rFonts w:ascii="Times New Roman" w:hAnsi="Times New Roman"/>
          <w:b w:val="0"/>
          <w:bCs/>
          <w:sz w:val="26"/>
          <w:szCs w:val="26"/>
        </w:rPr>
        <w:t>nói</w:t>
      </w:r>
      <w:r w:rsidRPr="0064719E">
        <w:rPr>
          <w:rFonts w:ascii="Times New Roman" w:hAnsi="Times New Roman"/>
          <w:b w:val="0"/>
          <w:bCs/>
          <w:spacing w:val="-11"/>
          <w:sz w:val="26"/>
          <w:szCs w:val="26"/>
        </w:rPr>
        <w:t xml:space="preserve"> </w:t>
      </w:r>
      <w:r w:rsidRPr="0064719E">
        <w:rPr>
          <w:rFonts w:ascii="Times New Roman" w:hAnsi="Times New Roman"/>
          <w:b w:val="0"/>
          <w:bCs/>
          <w:sz w:val="26"/>
          <w:szCs w:val="26"/>
        </w:rPr>
        <w:t>chuyện</w:t>
      </w:r>
      <w:r w:rsidRPr="0064719E">
        <w:rPr>
          <w:rFonts w:ascii="Times New Roman" w:hAnsi="Times New Roman"/>
          <w:b w:val="0"/>
          <w:bCs/>
          <w:spacing w:val="-11"/>
          <w:sz w:val="26"/>
          <w:szCs w:val="26"/>
        </w:rPr>
        <w:t xml:space="preserve"> </w:t>
      </w:r>
      <w:r w:rsidRPr="0064719E">
        <w:rPr>
          <w:rFonts w:ascii="Times New Roman" w:hAnsi="Times New Roman"/>
          <w:b w:val="0"/>
          <w:bCs/>
          <w:spacing w:val="-3"/>
          <w:sz w:val="26"/>
          <w:szCs w:val="26"/>
        </w:rPr>
        <w:t>được</w:t>
      </w:r>
      <w:r w:rsidRPr="0064719E">
        <w:rPr>
          <w:rFonts w:ascii="Times New Roman" w:hAnsi="Times New Roman"/>
          <w:b w:val="0"/>
          <w:bCs/>
          <w:spacing w:val="-7"/>
          <w:sz w:val="26"/>
          <w:szCs w:val="26"/>
        </w:rPr>
        <w:t xml:space="preserve"> </w:t>
      </w:r>
      <w:r w:rsidRPr="0064719E">
        <w:rPr>
          <w:rFonts w:ascii="Times New Roman" w:hAnsi="Times New Roman"/>
          <w:b w:val="0"/>
          <w:bCs/>
          <w:spacing w:val="-3"/>
          <w:sz w:val="26"/>
          <w:szCs w:val="26"/>
        </w:rPr>
        <w:t>với</w:t>
      </w:r>
      <w:r w:rsidRPr="0064719E">
        <w:rPr>
          <w:rFonts w:ascii="Times New Roman" w:hAnsi="Times New Roman"/>
          <w:b w:val="0"/>
          <w:bCs/>
          <w:spacing w:val="-11"/>
          <w:sz w:val="26"/>
          <w:szCs w:val="26"/>
        </w:rPr>
        <w:t xml:space="preserve"> </w:t>
      </w:r>
      <w:r w:rsidRPr="0064719E">
        <w:rPr>
          <w:rFonts w:ascii="Times New Roman" w:hAnsi="Times New Roman"/>
          <w:b w:val="0"/>
          <w:bCs/>
          <w:spacing w:val="-3"/>
          <w:sz w:val="26"/>
          <w:szCs w:val="26"/>
        </w:rPr>
        <w:t>nhau.</w:t>
      </w:r>
    </w:p>
    <w:p w14:paraId="3B861093" w14:textId="77777777" w:rsidR="00AC049B" w:rsidRPr="0064719E" w:rsidRDefault="00AC049B" w:rsidP="00781326">
      <w:pPr>
        <w:pStyle w:val="BodyText"/>
        <w:spacing w:before="3" w:line="360" w:lineRule="auto"/>
        <w:ind w:right="151" w:firstLine="360"/>
        <w:rPr>
          <w:rFonts w:ascii="Times New Roman" w:hAnsi="Times New Roman"/>
          <w:b w:val="0"/>
          <w:bCs/>
          <w:sz w:val="26"/>
          <w:szCs w:val="26"/>
        </w:rPr>
      </w:pPr>
      <w:r w:rsidRPr="0064719E">
        <w:rPr>
          <w:rFonts w:ascii="Times New Roman" w:hAnsi="Times New Roman"/>
          <w:b w:val="0"/>
          <w:bCs/>
          <w:sz w:val="26"/>
          <w:szCs w:val="26"/>
        </w:rPr>
        <w:t xml:space="preserve">Vì việc chuyển đổi dữ liệu được tiến hành qua 1 hệ thống chung (web), việc tương thích không còn là vấn đề lớn. Trong quá khứ,  các công ty với các hệ thống quản lý  thông tin không tương thích có thể gặp khó khăn khi thực hiện các giao dịch. XML, một chuẩn phát triển web, </w:t>
      </w:r>
      <w:r w:rsidRPr="0064719E">
        <w:rPr>
          <w:rFonts w:ascii="Times New Roman" w:hAnsi="Times New Roman"/>
          <w:b w:val="0"/>
          <w:bCs/>
          <w:spacing w:val="-4"/>
          <w:sz w:val="26"/>
          <w:szCs w:val="26"/>
        </w:rPr>
        <w:t xml:space="preserve">có  </w:t>
      </w:r>
      <w:r w:rsidRPr="0064719E">
        <w:rPr>
          <w:rFonts w:ascii="Times New Roman" w:hAnsi="Times New Roman"/>
          <w:b w:val="0"/>
          <w:bCs/>
          <w:sz w:val="26"/>
          <w:szCs w:val="26"/>
        </w:rPr>
        <w:t xml:space="preserve">thể được dùng để cải tiến sự tương thích giữa các hệ  thống  riêng rẽ, tạo ra các cơ hội cho thị trường mới. Ngày nay, </w:t>
      </w:r>
      <w:r w:rsidRPr="0064719E">
        <w:rPr>
          <w:rFonts w:ascii="Times New Roman" w:hAnsi="Times New Roman"/>
          <w:b w:val="0"/>
          <w:bCs/>
          <w:spacing w:val="2"/>
          <w:sz w:val="26"/>
          <w:szCs w:val="26"/>
        </w:rPr>
        <w:t xml:space="preserve">hầu </w:t>
      </w:r>
      <w:r w:rsidRPr="0064719E">
        <w:rPr>
          <w:rFonts w:ascii="Times New Roman" w:hAnsi="Times New Roman"/>
          <w:b w:val="0"/>
          <w:bCs/>
          <w:sz w:val="26"/>
          <w:szCs w:val="26"/>
        </w:rPr>
        <w:t xml:space="preserve">hết các ứng dụng trên web đều hỗ trợ chuẩn XML. Hơn nữa,  người ta còn sử  dụng XML để  biểu diễn ngữ nghĩa  của trang web, từ </w:t>
      </w:r>
      <w:r w:rsidRPr="0064719E">
        <w:rPr>
          <w:rFonts w:ascii="Times New Roman" w:hAnsi="Times New Roman"/>
          <w:b w:val="0"/>
          <w:bCs/>
          <w:spacing w:val="-3"/>
          <w:sz w:val="26"/>
          <w:szCs w:val="26"/>
        </w:rPr>
        <w:t xml:space="preserve">đó </w:t>
      </w:r>
      <w:r w:rsidRPr="0064719E">
        <w:rPr>
          <w:rFonts w:ascii="Times New Roman" w:hAnsi="Times New Roman"/>
          <w:b w:val="0"/>
          <w:bCs/>
          <w:sz w:val="26"/>
          <w:szCs w:val="26"/>
        </w:rPr>
        <w:t xml:space="preserve">giúp cho việc tìm kiếm thông tin trên Internet hiệu quả </w:t>
      </w:r>
      <w:r w:rsidRPr="0064719E">
        <w:rPr>
          <w:rFonts w:ascii="Times New Roman" w:hAnsi="Times New Roman"/>
          <w:b w:val="0"/>
          <w:bCs/>
          <w:spacing w:val="-5"/>
          <w:sz w:val="26"/>
          <w:szCs w:val="26"/>
        </w:rPr>
        <w:t xml:space="preserve">và </w:t>
      </w:r>
      <w:r w:rsidRPr="0064719E">
        <w:rPr>
          <w:rFonts w:ascii="Times New Roman" w:hAnsi="Times New Roman"/>
          <w:b w:val="0"/>
          <w:bCs/>
          <w:spacing w:val="-4"/>
          <w:sz w:val="26"/>
          <w:szCs w:val="26"/>
        </w:rPr>
        <w:t xml:space="preserve">chính </w:t>
      </w:r>
      <w:r w:rsidRPr="0064719E">
        <w:rPr>
          <w:rFonts w:ascii="Times New Roman" w:hAnsi="Times New Roman"/>
          <w:b w:val="0"/>
          <w:bCs/>
          <w:sz w:val="26"/>
          <w:szCs w:val="26"/>
        </w:rPr>
        <w:t xml:space="preserve">xác </w:t>
      </w:r>
      <w:r w:rsidRPr="0064719E">
        <w:rPr>
          <w:rFonts w:ascii="Times New Roman" w:hAnsi="Times New Roman"/>
          <w:b w:val="0"/>
          <w:bCs/>
          <w:spacing w:val="-4"/>
          <w:sz w:val="26"/>
          <w:szCs w:val="26"/>
        </w:rPr>
        <w:t>hơn.</w:t>
      </w:r>
    </w:p>
    <w:p w14:paraId="21369CDD" w14:textId="2BC6626A" w:rsidR="00AC049B" w:rsidRDefault="00AC049B" w:rsidP="00781326">
      <w:pPr>
        <w:pStyle w:val="BodyText"/>
        <w:spacing w:before="3" w:line="360" w:lineRule="auto"/>
        <w:ind w:right="150" w:firstLine="360"/>
        <w:rPr>
          <w:rFonts w:ascii="Times New Roman" w:hAnsi="Times New Roman"/>
          <w:b w:val="0"/>
          <w:bCs/>
          <w:sz w:val="26"/>
          <w:szCs w:val="26"/>
        </w:rPr>
      </w:pPr>
      <w:r w:rsidRPr="0064719E">
        <w:rPr>
          <w:rFonts w:ascii="Times New Roman" w:hAnsi="Times New Roman"/>
          <w:b w:val="0"/>
          <w:bCs/>
          <w:sz w:val="26"/>
          <w:szCs w:val="26"/>
        </w:rPr>
        <w:t xml:space="preserve">Chẳng </w:t>
      </w:r>
      <w:r w:rsidRPr="0064719E">
        <w:rPr>
          <w:rFonts w:ascii="Times New Roman" w:hAnsi="Times New Roman"/>
          <w:b w:val="0"/>
          <w:bCs/>
          <w:spacing w:val="-3"/>
          <w:sz w:val="26"/>
          <w:szCs w:val="26"/>
        </w:rPr>
        <w:t xml:space="preserve">hạn, </w:t>
      </w:r>
      <w:r w:rsidRPr="0064719E">
        <w:rPr>
          <w:rFonts w:ascii="Times New Roman" w:hAnsi="Times New Roman"/>
          <w:b w:val="0"/>
          <w:bCs/>
          <w:sz w:val="26"/>
          <w:szCs w:val="26"/>
        </w:rPr>
        <w:t xml:space="preserve">nhà phát triển XML có thể </w:t>
      </w:r>
      <w:r w:rsidRPr="0064719E">
        <w:rPr>
          <w:rFonts w:ascii="Times New Roman" w:hAnsi="Times New Roman"/>
          <w:b w:val="0"/>
          <w:bCs/>
          <w:spacing w:val="-3"/>
          <w:sz w:val="26"/>
          <w:szCs w:val="26"/>
        </w:rPr>
        <w:t xml:space="preserve">mã </w:t>
      </w:r>
      <w:r w:rsidRPr="0064719E">
        <w:rPr>
          <w:rFonts w:ascii="Times New Roman" w:hAnsi="Times New Roman"/>
          <w:b w:val="0"/>
          <w:bCs/>
          <w:sz w:val="26"/>
          <w:szCs w:val="26"/>
        </w:rPr>
        <w:t xml:space="preserve">hóa dữ liệu trong một danh mục sản phẩm bằng XML. Mỗi sản phẩm trong danh mục được gán một thẻ mô tả kích thước, màu sắc, giá cả, nhà cung cấp, thời gian chờ ước lượng </w:t>
      </w:r>
      <w:r w:rsidRPr="0064719E">
        <w:rPr>
          <w:rFonts w:ascii="Times New Roman" w:hAnsi="Times New Roman"/>
          <w:b w:val="0"/>
          <w:bCs/>
          <w:spacing w:val="-3"/>
          <w:sz w:val="26"/>
          <w:szCs w:val="26"/>
        </w:rPr>
        <w:t xml:space="preserve">và </w:t>
      </w:r>
      <w:r w:rsidRPr="0064719E">
        <w:rPr>
          <w:rFonts w:ascii="Times New Roman" w:hAnsi="Times New Roman"/>
          <w:b w:val="0"/>
          <w:bCs/>
          <w:sz w:val="26"/>
          <w:szCs w:val="26"/>
        </w:rPr>
        <w:t xml:space="preserve">chính sách giảm giá. Vì XML có thể được sử dụng với nhiều hệ thống </w:t>
      </w:r>
      <w:r w:rsidRPr="0064719E">
        <w:rPr>
          <w:rFonts w:ascii="Times New Roman" w:hAnsi="Times New Roman"/>
          <w:b w:val="0"/>
          <w:bCs/>
          <w:spacing w:val="-3"/>
          <w:sz w:val="26"/>
          <w:szCs w:val="26"/>
        </w:rPr>
        <w:t xml:space="preserve">và </w:t>
      </w:r>
      <w:r w:rsidRPr="0064719E">
        <w:rPr>
          <w:rFonts w:ascii="Times New Roman" w:hAnsi="Times New Roman"/>
          <w:b w:val="0"/>
          <w:bCs/>
          <w:sz w:val="26"/>
          <w:szCs w:val="26"/>
        </w:rPr>
        <w:t xml:space="preserve">nền tảng, các công ty có thể cung cấp dữ liệu danh mục của nó trên nhiều địa chỉ trao đổi B2B. Tên sản phẩm, giá cả </w:t>
      </w:r>
      <w:r w:rsidRPr="0064719E">
        <w:rPr>
          <w:rFonts w:ascii="Times New Roman" w:hAnsi="Times New Roman"/>
          <w:b w:val="0"/>
          <w:bCs/>
          <w:spacing w:val="-3"/>
          <w:sz w:val="26"/>
          <w:szCs w:val="26"/>
        </w:rPr>
        <w:t xml:space="preserve">và </w:t>
      </w:r>
      <w:r w:rsidRPr="0064719E">
        <w:rPr>
          <w:rFonts w:ascii="Times New Roman" w:hAnsi="Times New Roman"/>
          <w:b w:val="0"/>
          <w:bCs/>
          <w:sz w:val="26"/>
          <w:szCs w:val="26"/>
        </w:rPr>
        <w:t xml:space="preserve">các dữ liệu </w:t>
      </w:r>
      <w:r w:rsidRPr="0064719E">
        <w:rPr>
          <w:rFonts w:ascii="Times New Roman" w:hAnsi="Times New Roman"/>
          <w:b w:val="0"/>
          <w:bCs/>
          <w:spacing w:val="-3"/>
          <w:sz w:val="26"/>
          <w:szCs w:val="26"/>
        </w:rPr>
        <w:t xml:space="preserve">mô </w:t>
      </w:r>
      <w:r w:rsidRPr="0064719E">
        <w:rPr>
          <w:rFonts w:ascii="Times New Roman" w:hAnsi="Times New Roman"/>
          <w:b w:val="0"/>
          <w:bCs/>
          <w:sz w:val="26"/>
          <w:szCs w:val="26"/>
        </w:rPr>
        <w:t xml:space="preserve">tả khác được định dạng tự động để phù hợp với hình thức </w:t>
      </w:r>
      <w:r w:rsidRPr="0064719E">
        <w:rPr>
          <w:rFonts w:ascii="Times New Roman" w:hAnsi="Times New Roman"/>
          <w:b w:val="0"/>
          <w:bCs/>
          <w:spacing w:val="-3"/>
          <w:sz w:val="26"/>
          <w:szCs w:val="26"/>
        </w:rPr>
        <w:t xml:space="preserve">và </w:t>
      </w:r>
      <w:r w:rsidRPr="0064719E">
        <w:rPr>
          <w:rFonts w:ascii="Times New Roman" w:hAnsi="Times New Roman"/>
          <w:b w:val="0"/>
          <w:bCs/>
          <w:sz w:val="26"/>
          <w:szCs w:val="26"/>
        </w:rPr>
        <w:t>cảm nhận</w:t>
      </w:r>
      <w:r w:rsidRPr="0064719E">
        <w:rPr>
          <w:rFonts w:ascii="Times New Roman" w:hAnsi="Times New Roman"/>
          <w:b w:val="0"/>
          <w:bCs/>
          <w:spacing w:val="-3"/>
          <w:sz w:val="26"/>
          <w:szCs w:val="26"/>
        </w:rPr>
        <w:t xml:space="preserve"> về </w:t>
      </w:r>
      <w:r w:rsidRPr="0064719E">
        <w:rPr>
          <w:rFonts w:ascii="Times New Roman" w:hAnsi="Times New Roman"/>
          <w:b w:val="0"/>
          <w:bCs/>
          <w:sz w:val="26"/>
          <w:szCs w:val="26"/>
        </w:rPr>
        <w:t>một địa chỉ.</w:t>
      </w:r>
    </w:p>
    <w:p w14:paraId="4420D03C" w14:textId="1C4FBC08" w:rsidR="00697967" w:rsidRDefault="00697967" w:rsidP="00781326">
      <w:pPr>
        <w:pStyle w:val="Heading3"/>
        <w:numPr>
          <w:ilvl w:val="1"/>
          <w:numId w:val="58"/>
        </w:numPr>
        <w:spacing w:line="360" w:lineRule="auto"/>
        <w:ind w:left="900" w:hanging="540"/>
      </w:pPr>
      <w:bookmarkStart w:id="44" w:name="_Toc28993153"/>
      <w:r>
        <w:rPr>
          <w:spacing w:val="-3"/>
        </w:rPr>
        <w:t xml:space="preserve">Ứng </w:t>
      </w:r>
      <w:r>
        <w:t xml:space="preserve">dụng </w:t>
      </w:r>
      <w:r>
        <w:rPr>
          <w:spacing w:val="-3"/>
        </w:rPr>
        <w:t xml:space="preserve">của </w:t>
      </w:r>
      <w:r>
        <w:t>thương mại điện</w:t>
      </w:r>
      <w:r>
        <w:rPr>
          <w:spacing w:val="5"/>
        </w:rPr>
        <w:t xml:space="preserve"> </w:t>
      </w:r>
      <w:r>
        <w:t>tử:</w:t>
      </w:r>
      <w:bookmarkEnd w:id="44"/>
    </w:p>
    <w:p w14:paraId="39E164A4" w14:textId="559B1366" w:rsidR="00697967" w:rsidRDefault="00697967" w:rsidP="00781326">
      <w:pPr>
        <w:pStyle w:val="Heading4"/>
        <w:numPr>
          <w:ilvl w:val="2"/>
          <w:numId w:val="44"/>
        </w:numPr>
        <w:spacing w:line="360" w:lineRule="auto"/>
        <w:ind w:left="1080"/>
      </w:pPr>
      <w:r>
        <w:t>Các cấp độ ứng dụng</w:t>
      </w:r>
      <w:r>
        <w:rPr>
          <w:spacing w:val="-17"/>
        </w:rPr>
        <w:t xml:space="preserve"> </w:t>
      </w:r>
      <w:r>
        <w:t>TMĐT:</w:t>
      </w:r>
    </w:p>
    <w:p w14:paraId="16DEAF10" w14:textId="77777777" w:rsidR="00697967" w:rsidRPr="0070603B" w:rsidRDefault="00697967" w:rsidP="00781326">
      <w:pPr>
        <w:pStyle w:val="BodyText"/>
        <w:spacing w:before="85" w:line="360" w:lineRule="auto"/>
        <w:ind w:right="158" w:firstLine="360"/>
        <w:rPr>
          <w:rFonts w:ascii="Times New Roman" w:hAnsi="Times New Roman"/>
          <w:b w:val="0"/>
          <w:bCs/>
          <w:sz w:val="26"/>
          <w:szCs w:val="26"/>
        </w:rPr>
      </w:pPr>
      <w:r w:rsidRPr="0070603B">
        <w:rPr>
          <w:rFonts w:ascii="Times New Roman" w:hAnsi="Times New Roman"/>
          <w:b w:val="0"/>
          <w:bCs/>
          <w:sz w:val="26"/>
          <w:szCs w:val="26"/>
        </w:rPr>
        <w:t>Có 2 cách phân chia theo cấp độ ứng dụng TMĐT: chia theo 3 cấp độ hoặc chia theo  6 cấp</w:t>
      </w:r>
      <w:r w:rsidRPr="0070603B">
        <w:rPr>
          <w:rFonts w:ascii="Times New Roman" w:hAnsi="Times New Roman"/>
          <w:b w:val="0"/>
          <w:bCs/>
          <w:spacing w:val="10"/>
          <w:sz w:val="26"/>
          <w:szCs w:val="26"/>
        </w:rPr>
        <w:t xml:space="preserve"> </w:t>
      </w:r>
      <w:r w:rsidRPr="0070603B">
        <w:rPr>
          <w:rFonts w:ascii="Times New Roman" w:hAnsi="Times New Roman"/>
          <w:b w:val="0"/>
          <w:bCs/>
          <w:sz w:val="26"/>
          <w:szCs w:val="26"/>
        </w:rPr>
        <w:t>độ.</w:t>
      </w:r>
    </w:p>
    <w:p w14:paraId="77EEB73A" w14:textId="77777777" w:rsidR="00697967" w:rsidRDefault="00697967" w:rsidP="00781326">
      <w:pPr>
        <w:spacing w:line="360" w:lineRule="auto"/>
      </w:pPr>
      <w:r>
        <w:t>Chia theo 3 cấp</w:t>
      </w:r>
      <w:r>
        <w:rPr>
          <w:spacing w:val="-10"/>
        </w:rPr>
        <w:t xml:space="preserve"> </w:t>
      </w:r>
      <w:r>
        <w:t>độ:</w:t>
      </w:r>
    </w:p>
    <w:p w14:paraId="04C3A5E6" w14:textId="77777777" w:rsidR="001A023B" w:rsidRPr="001A023B" w:rsidRDefault="00697967" w:rsidP="00781326">
      <w:pPr>
        <w:pStyle w:val="ListParagraph"/>
        <w:numPr>
          <w:ilvl w:val="0"/>
          <w:numId w:val="63"/>
        </w:numPr>
        <w:spacing w:before="85" w:line="360" w:lineRule="auto"/>
        <w:ind w:right="156"/>
        <w:jc w:val="both"/>
        <w:rPr>
          <w:rFonts w:cs="Times New Roman"/>
          <w:bCs/>
          <w:szCs w:val="26"/>
        </w:rPr>
      </w:pPr>
      <w:r w:rsidRPr="001A023B">
        <w:rPr>
          <w:rFonts w:cs="Times New Roman"/>
          <w:b/>
          <w:szCs w:val="26"/>
        </w:rPr>
        <w:t>Thương mại thông tin (i-commerce):</w:t>
      </w:r>
      <w:r w:rsidRPr="001A023B">
        <w:rPr>
          <w:rFonts w:cs="Times New Roman"/>
          <w:bCs/>
          <w:szCs w:val="26"/>
        </w:rPr>
        <w:t xml:space="preserve"> doanh nghiệp có website trên mạng để cung cấp thông tin về sản phẩm, dịch vụ… Các hoạt động mua, bán vẫn thực hiện theo cách truyền thống.</w:t>
      </w:r>
    </w:p>
    <w:p w14:paraId="16CAD904" w14:textId="7CAC9B02" w:rsidR="00697967" w:rsidRPr="001A023B" w:rsidRDefault="00697967" w:rsidP="00781326">
      <w:pPr>
        <w:pStyle w:val="ListParagraph"/>
        <w:numPr>
          <w:ilvl w:val="0"/>
          <w:numId w:val="63"/>
        </w:numPr>
        <w:spacing w:before="85" w:line="360" w:lineRule="auto"/>
        <w:ind w:right="156"/>
        <w:jc w:val="both"/>
        <w:rPr>
          <w:rFonts w:cs="Times New Roman"/>
          <w:bCs/>
          <w:szCs w:val="26"/>
        </w:rPr>
      </w:pPr>
      <w:r w:rsidRPr="001A023B">
        <w:rPr>
          <w:rFonts w:cs="Times New Roman"/>
          <w:b/>
          <w:szCs w:val="26"/>
        </w:rPr>
        <w:lastRenderedPageBreak/>
        <w:t>Thương mại giao dịch (t-commerce):</w:t>
      </w:r>
      <w:r w:rsidRPr="001A023B">
        <w:rPr>
          <w:rFonts w:cs="Times New Roman"/>
          <w:bCs/>
          <w:szCs w:val="26"/>
        </w:rPr>
        <w:t xml:space="preserve"> doanh nghiệp cho phép khách hàng thực  hiện </w:t>
      </w:r>
      <w:r w:rsidRPr="001A023B">
        <w:rPr>
          <w:rFonts w:cs="Times New Roman"/>
          <w:bCs/>
          <w:spacing w:val="-4"/>
          <w:szCs w:val="26"/>
        </w:rPr>
        <w:t xml:space="preserve">các giao </w:t>
      </w:r>
      <w:r w:rsidRPr="001A023B">
        <w:rPr>
          <w:rFonts w:cs="Times New Roman"/>
          <w:bCs/>
          <w:szCs w:val="26"/>
        </w:rPr>
        <w:t xml:space="preserve">dịch đặt </w:t>
      </w:r>
      <w:r w:rsidRPr="001A023B">
        <w:rPr>
          <w:rFonts w:cs="Times New Roman"/>
          <w:bCs/>
          <w:spacing w:val="-4"/>
          <w:szCs w:val="26"/>
        </w:rPr>
        <w:t xml:space="preserve">hàng, </w:t>
      </w:r>
      <w:r w:rsidRPr="001A023B">
        <w:rPr>
          <w:rFonts w:cs="Times New Roman"/>
          <w:bCs/>
          <w:spacing w:val="-3"/>
          <w:szCs w:val="26"/>
        </w:rPr>
        <w:t xml:space="preserve">mua hàng </w:t>
      </w:r>
      <w:r w:rsidRPr="001A023B">
        <w:rPr>
          <w:rFonts w:cs="Times New Roman"/>
          <w:bCs/>
          <w:szCs w:val="26"/>
        </w:rPr>
        <w:t xml:space="preserve">qua </w:t>
      </w:r>
      <w:r w:rsidRPr="001A023B">
        <w:rPr>
          <w:rFonts w:cs="Times New Roman"/>
          <w:bCs/>
          <w:spacing w:val="-3"/>
          <w:szCs w:val="26"/>
        </w:rPr>
        <w:t xml:space="preserve">website </w:t>
      </w:r>
      <w:r w:rsidRPr="001A023B">
        <w:rPr>
          <w:rFonts w:cs="Times New Roman"/>
          <w:bCs/>
          <w:szCs w:val="26"/>
        </w:rPr>
        <w:t xml:space="preserve">trên </w:t>
      </w:r>
      <w:r w:rsidRPr="001A023B">
        <w:rPr>
          <w:rFonts w:cs="Times New Roman"/>
          <w:bCs/>
          <w:spacing w:val="-4"/>
          <w:szCs w:val="26"/>
        </w:rPr>
        <w:t xml:space="preserve">Internet, </w:t>
      </w:r>
      <w:r w:rsidRPr="001A023B">
        <w:rPr>
          <w:rFonts w:cs="Times New Roman"/>
          <w:bCs/>
          <w:spacing w:val="-3"/>
          <w:szCs w:val="26"/>
        </w:rPr>
        <w:t xml:space="preserve">có </w:t>
      </w:r>
      <w:r w:rsidRPr="001A023B">
        <w:rPr>
          <w:rFonts w:cs="Times New Roman"/>
          <w:bCs/>
          <w:szCs w:val="26"/>
        </w:rPr>
        <w:t xml:space="preserve">thể </w:t>
      </w:r>
      <w:r w:rsidRPr="001A023B">
        <w:rPr>
          <w:rFonts w:cs="Times New Roman"/>
          <w:bCs/>
          <w:spacing w:val="-3"/>
          <w:szCs w:val="26"/>
        </w:rPr>
        <w:t xml:space="preserve">có hoặc </w:t>
      </w:r>
      <w:r w:rsidRPr="001A023B">
        <w:rPr>
          <w:rFonts w:cs="Times New Roman"/>
          <w:bCs/>
          <w:szCs w:val="26"/>
        </w:rPr>
        <w:t xml:space="preserve">chưa có </w:t>
      </w:r>
      <w:r w:rsidRPr="001A023B">
        <w:rPr>
          <w:rFonts w:cs="Times New Roman"/>
          <w:bCs/>
          <w:spacing w:val="-3"/>
          <w:szCs w:val="26"/>
        </w:rPr>
        <w:t>thanh toán trực</w:t>
      </w:r>
      <w:r w:rsidRPr="001A023B">
        <w:rPr>
          <w:rFonts w:cs="Times New Roman"/>
          <w:bCs/>
          <w:spacing w:val="-18"/>
          <w:szCs w:val="26"/>
        </w:rPr>
        <w:t xml:space="preserve"> </w:t>
      </w:r>
      <w:r w:rsidRPr="001A023B">
        <w:rPr>
          <w:rFonts w:cs="Times New Roman"/>
          <w:bCs/>
          <w:spacing w:val="-4"/>
          <w:szCs w:val="26"/>
        </w:rPr>
        <w:t>tuyến.</w:t>
      </w:r>
    </w:p>
    <w:p w14:paraId="7A6871F7" w14:textId="23A0E238" w:rsidR="00697967" w:rsidRPr="001A023B" w:rsidRDefault="00697967" w:rsidP="00781326">
      <w:pPr>
        <w:pStyle w:val="ListParagraph"/>
        <w:numPr>
          <w:ilvl w:val="0"/>
          <w:numId w:val="63"/>
        </w:numPr>
        <w:spacing w:before="3" w:line="360" w:lineRule="auto"/>
        <w:ind w:right="111"/>
        <w:rPr>
          <w:rFonts w:cs="Times New Roman"/>
          <w:bCs/>
          <w:szCs w:val="26"/>
        </w:rPr>
      </w:pPr>
      <w:r w:rsidRPr="001A023B">
        <w:rPr>
          <w:rFonts w:cs="Times New Roman"/>
          <w:b/>
          <w:szCs w:val="26"/>
        </w:rPr>
        <w:t>Thương mại tích hợp (c-business):</w:t>
      </w:r>
      <w:r w:rsidRPr="001A023B">
        <w:rPr>
          <w:rFonts w:cs="Times New Roman"/>
          <w:bCs/>
          <w:szCs w:val="26"/>
        </w:rPr>
        <w:t xml:space="preserve"> website của doanh nghiệp liên kết trực tiếp vớ</w:t>
      </w:r>
      <w:r w:rsidR="001A023B" w:rsidRPr="001A023B">
        <w:rPr>
          <w:rFonts w:cs="Times New Roman"/>
          <w:bCs/>
          <w:szCs w:val="26"/>
        </w:rPr>
        <w:t xml:space="preserve">i </w:t>
      </w:r>
      <w:r w:rsidRPr="001A023B">
        <w:rPr>
          <w:rFonts w:cs="Times New Roman"/>
          <w:bCs/>
          <w:szCs w:val="26"/>
        </w:rPr>
        <w:t xml:space="preserve">cơ sở dữ liệu trong mạng nội bộ của doanh </w:t>
      </w:r>
      <w:r w:rsidRPr="001A023B">
        <w:rPr>
          <w:rFonts w:cs="Times New Roman"/>
          <w:bCs/>
          <w:spacing w:val="-3"/>
          <w:szCs w:val="26"/>
        </w:rPr>
        <w:t xml:space="preserve">nghiệp, </w:t>
      </w:r>
      <w:r w:rsidRPr="001A023B">
        <w:rPr>
          <w:rFonts w:cs="Times New Roman"/>
          <w:bCs/>
          <w:szCs w:val="26"/>
        </w:rPr>
        <w:t>mọi hoạt động truyền dữ liệu được tự động hóa, hạn chế sự can thiệp của con người, nhờ đó làm giảm đáng kể chi phí hoạt  động và tăng hiệu</w:t>
      </w:r>
      <w:r w:rsidRPr="001A023B">
        <w:rPr>
          <w:rFonts w:cs="Times New Roman"/>
          <w:bCs/>
          <w:spacing w:val="52"/>
          <w:szCs w:val="26"/>
        </w:rPr>
        <w:t xml:space="preserve"> </w:t>
      </w:r>
      <w:r w:rsidRPr="001A023B">
        <w:rPr>
          <w:rFonts w:cs="Times New Roman"/>
          <w:bCs/>
          <w:szCs w:val="26"/>
        </w:rPr>
        <w:t>quả.</w:t>
      </w:r>
    </w:p>
    <w:p w14:paraId="2B9448BD" w14:textId="77777777" w:rsidR="001A023B" w:rsidRDefault="001A023B" w:rsidP="00781326">
      <w:pPr>
        <w:spacing w:line="360" w:lineRule="auto"/>
      </w:pPr>
    </w:p>
    <w:p w14:paraId="13E90E03" w14:textId="6E180C14" w:rsidR="00697967" w:rsidRDefault="00697967" w:rsidP="00781326">
      <w:pPr>
        <w:spacing w:line="360" w:lineRule="auto"/>
      </w:pPr>
      <w:r>
        <w:t>Chia theo 6 cấp</w:t>
      </w:r>
      <w:r>
        <w:rPr>
          <w:spacing w:val="-10"/>
        </w:rPr>
        <w:t xml:space="preserve"> </w:t>
      </w:r>
      <w:r>
        <w:t>độ:</w:t>
      </w:r>
    </w:p>
    <w:p w14:paraId="6ECB578A" w14:textId="77777777" w:rsidR="00697967" w:rsidRPr="001A023B" w:rsidRDefault="00697967" w:rsidP="00781326">
      <w:pPr>
        <w:pStyle w:val="ListParagraph"/>
        <w:widowControl w:val="0"/>
        <w:numPr>
          <w:ilvl w:val="0"/>
          <w:numId w:val="62"/>
        </w:numPr>
        <w:tabs>
          <w:tab w:val="left" w:pos="812"/>
        </w:tabs>
        <w:spacing w:before="85" w:after="0" w:line="360" w:lineRule="auto"/>
        <w:ind w:right="150" w:firstLine="360"/>
        <w:contextualSpacing w:val="0"/>
        <w:jc w:val="both"/>
        <w:rPr>
          <w:bCs/>
        </w:rPr>
      </w:pPr>
      <w:r w:rsidRPr="001A023B">
        <w:rPr>
          <w:b/>
        </w:rPr>
        <w:t>Hiện diện trên mạng:</w:t>
      </w:r>
      <w:r w:rsidRPr="001A023B">
        <w:rPr>
          <w:bCs/>
        </w:rPr>
        <w:t xml:space="preserve"> doanh nghiệp bắt đầu có website trên mạng, tuy nhiên website</w:t>
      </w:r>
      <w:r w:rsidRPr="001A023B">
        <w:rPr>
          <w:bCs/>
          <w:spacing w:val="-6"/>
        </w:rPr>
        <w:t xml:space="preserve"> </w:t>
      </w:r>
      <w:r w:rsidRPr="001A023B">
        <w:rPr>
          <w:bCs/>
        </w:rPr>
        <w:t>chỉ</w:t>
      </w:r>
      <w:r w:rsidRPr="001A023B">
        <w:rPr>
          <w:bCs/>
          <w:spacing w:val="-3"/>
        </w:rPr>
        <w:t xml:space="preserve"> </w:t>
      </w:r>
      <w:r w:rsidRPr="001A023B">
        <w:rPr>
          <w:bCs/>
        </w:rPr>
        <w:t>rất</w:t>
      </w:r>
      <w:r w:rsidRPr="001A023B">
        <w:rPr>
          <w:bCs/>
          <w:spacing w:val="-3"/>
        </w:rPr>
        <w:t xml:space="preserve"> </w:t>
      </w:r>
      <w:r w:rsidRPr="001A023B">
        <w:rPr>
          <w:bCs/>
        </w:rPr>
        <w:t>đơn</w:t>
      </w:r>
      <w:r w:rsidRPr="001A023B">
        <w:rPr>
          <w:bCs/>
          <w:spacing w:val="-3"/>
        </w:rPr>
        <w:t xml:space="preserve"> </w:t>
      </w:r>
      <w:r w:rsidRPr="001A023B">
        <w:rPr>
          <w:bCs/>
        </w:rPr>
        <w:t>giản,</w:t>
      </w:r>
      <w:r w:rsidRPr="001A023B">
        <w:rPr>
          <w:bCs/>
          <w:spacing w:val="-5"/>
        </w:rPr>
        <w:t xml:space="preserve"> </w:t>
      </w:r>
      <w:r w:rsidRPr="001A023B">
        <w:rPr>
          <w:bCs/>
        </w:rPr>
        <w:t>cung</w:t>
      </w:r>
      <w:r w:rsidRPr="001A023B">
        <w:rPr>
          <w:bCs/>
          <w:spacing w:val="-7"/>
        </w:rPr>
        <w:t xml:space="preserve"> </w:t>
      </w:r>
      <w:r w:rsidRPr="001A023B">
        <w:rPr>
          <w:bCs/>
        </w:rPr>
        <w:t>cấp</w:t>
      </w:r>
      <w:r w:rsidRPr="001A023B">
        <w:rPr>
          <w:bCs/>
          <w:spacing w:val="-3"/>
        </w:rPr>
        <w:t xml:space="preserve"> </w:t>
      </w:r>
      <w:r w:rsidRPr="001A023B">
        <w:rPr>
          <w:bCs/>
        </w:rPr>
        <w:t>một</w:t>
      </w:r>
      <w:r w:rsidRPr="001A023B">
        <w:rPr>
          <w:bCs/>
          <w:spacing w:val="-3"/>
        </w:rPr>
        <w:t xml:space="preserve"> </w:t>
      </w:r>
      <w:r w:rsidRPr="001A023B">
        <w:rPr>
          <w:bCs/>
        </w:rPr>
        <w:t>số</w:t>
      </w:r>
      <w:r w:rsidRPr="001A023B">
        <w:rPr>
          <w:bCs/>
          <w:spacing w:val="-6"/>
        </w:rPr>
        <w:t xml:space="preserve"> </w:t>
      </w:r>
      <w:r w:rsidRPr="001A023B">
        <w:rPr>
          <w:bCs/>
        </w:rPr>
        <w:t>thông</w:t>
      </w:r>
      <w:r w:rsidRPr="001A023B">
        <w:rPr>
          <w:bCs/>
          <w:spacing w:val="-7"/>
        </w:rPr>
        <w:t xml:space="preserve"> </w:t>
      </w:r>
      <w:r w:rsidRPr="001A023B">
        <w:rPr>
          <w:bCs/>
        </w:rPr>
        <w:t>tin</w:t>
      </w:r>
      <w:r w:rsidRPr="001A023B">
        <w:rPr>
          <w:bCs/>
          <w:spacing w:val="-2"/>
        </w:rPr>
        <w:t xml:space="preserve"> </w:t>
      </w:r>
      <w:r w:rsidRPr="001A023B">
        <w:rPr>
          <w:bCs/>
        </w:rPr>
        <w:t>ở</w:t>
      </w:r>
      <w:r w:rsidRPr="001A023B">
        <w:rPr>
          <w:bCs/>
          <w:spacing w:val="-1"/>
        </w:rPr>
        <w:t xml:space="preserve"> </w:t>
      </w:r>
      <w:r w:rsidRPr="001A023B">
        <w:rPr>
          <w:bCs/>
          <w:spacing w:val="-3"/>
        </w:rPr>
        <w:t xml:space="preserve">mức </w:t>
      </w:r>
      <w:r w:rsidRPr="001A023B">
        <w:rPr>
          <w:bCs/>
        </w:rPr>
        <w:t>tối</w:t>
      </w:r>
      <w:r w:rsidRPr="001A023B">
        <w:rPr>
          <w:bCs/>
          <w:spacing w:val="-6"/>
        </w:rPr>
        <w:t xml:space="preserve"> </w:t>
      </w:r>
      <w:r w:rsidRPr="001A023B">
        <w:rPr>
          <w:bCs/>
        </w:rPr>
        <w:t>thiểu</w:t>
      </w:r>
      <w:r w:rsidRPr="001A023B">
        <w:rPr>
          <w:bCs/>
          <w:spacing w:val="-3"/>
        </w:rPr>
        <w:t xml:space="preserve"> về</w:t>
      </w:r>
      <w:r w:rsidRPr="001A023B">
        <w:rPr>
          <w:bCs/>
          <w:spacing w:val="-2"/>
        </w:rPr>
        <w:t xml:space="preserve"> </w:t>
      </w:r>
      <w:r w:rsidRPr="001A023B">
        <w:rPr>
          <w:bCs/>
        </w:rPr>
        <w:t>doanh</w:t>
      </w:r>
      <w:r w:rsidRPr="001A023B">
        <w:rPr>
          <w:bCs/>
          <w:spacing w:val="-3"/>
        </w:rPr>
        <w:t xml:space="preserve"> </w:t>
      </w:r>
      <w:r w:rsidRPr="001A023B">
        <w:rPr>
          <w:bCs/>
        </w:rPr>
        <w:t>nghiệp</w:t>
      </w:r>
      <w:r w:rsidRPr="001A023B">
        <w:rPr>
          <w:bCs/>
          <w:spacing w:val="-3"/>
        </w:rPr>
        <w:t xml:space="preserve"> và</w:t>
      </w:r>
      <w:r w:rsidRPr="001A023B">
        <w:rPr>
          <w:bCs/>
          <w:spacing w:val="-1"/>
        </w:rPr>
        <w:t xml:space="preserve"> </w:t>
      </w:r>
      <w:r w:rsidRPr="001A023B">
        <w:rPr>
          <w:bCs/>
          <w:spacing w:val="-4"/>
        </w:rPr>
        <w:t xml:space="preserve">sản </w:t>
      </w:r>
      <w:r w:rsidRPr="001A023B">
        <w:rPr>
          <w:bCs/>
          <w:spacing w:val="-3"/>
        </w:rPr>
        <w:t>phẩm</w:t>
      </w:r>
      <w:r w:rsidRPr="001A023B">
        <w:rPr>
          <w:bCs/>
          <w:spacing w:val="-12"/>
        </w:rPr>
        <w:t xml:space="preserve"> </w:t>
      </w:r>
      <w:r w:rsidRPr="001A023B">
        <w:rPr>
          <w:bCs/>
          <w:spacing w:val="-3"/>
        </w:rPr>
        <w:t>dưới</w:t>
      </w:r>
      <w:r w:rsidRPr="001A023B">
        <w:rPr>
          <w:bCs/>
          <w:spacing w:val="-7"/>
        </w:rPr>
        <w:t xml:space="preserve"> </w:t>
      </w:r>
      <w:r w:rsidRPr="001A023B">
        <w:rPr>
          <w:bCs/>
        </w:rPr>
        <w:t>dạng</w:t>
      </w:r>
      <w:r w:rsidRPr="001A023B">
        <w:rPr>
          <w:bCs/>
          <w:spacing w:val="-17"/>
        </w:rPr>
        <w:t xml:space="preserve"> </w:t>
      </w:r>
      <w:r w:rsidRPr="001A023B">
        <w:rPr>
          <w:bCs/>
        </w:rPr>
        <w:t>các</w:t>
      </w:r>
      <w:r w:rsidRPr="001A023B">
        <w:rPr>
          <w:bCs/>
          <w:spacing w:val="-7"/>
        </w:rPr>
        <w:t xml:space="preserve"> </w:t>
      </w:r>
      <w:r w:rsidRPr="001A023B">
        <w:rPr>
          <w:bCs/>
          <w:spacing w:val="-3"/>
        </w:rPr>
        <w:t>trang</w:t>
      </w:r>
      <w:r w:rsidRPr="001A023B">
        <w:rPr>
          <w:bCs/>
          <w:spacing w:val="-12"/>
        </w:rPr>
        <w:t xml:space="preserve"> </w:t>
      </w:r>
      <w:r w:rsidRPr="001A023B">
        <w:rPr>
          <w:bCs/>
        </w:rPr>
        <w:t>web</w:t>
      </w:r>
      <w:r w:rsidRPr="001A023B">
        <w:rPr>
          <w:bCs/>
          <w:spacing w:val="-12"/>
        </w:rPr>
        <w:t xml:space="preserve"> </w:t>
      </w:r>
      <w:r w:rsidRPr="001A023B">
        <w:rPr>
          <w:bCs/>
        </w:rPr>
        <w:t>tĩnh</w:t>
      </w:r>
      <w:r w:rsidRPr="001A023B">
        <w:rPr>
          <w:bCs/>
          <w:spacing w:val="-8"/>
        </w:rPr>
        <w:t xml:space="preserve"> </w:t>
      </w:r>
      <w:r w:rsidRPr="001A023B">
        <w:rPr>
          <w:bCs/>
          <w:spacing w:val="-3"/>
        </w:rPr>
        <w:t>và</w:t>
      </w:r>
      <w:r w:rsidRPr="001A023B">
        <w:rPr>
          <w:bCs/>
          <w:spacing w:val="-7"/>
        </w:rPr>
        <w:t xml:space="preserve"> </w:t>
      </w:r>
      <w:r w:rsidRPr="001A023B">
        <w:rPr>
          <w:bCs/>
          <w:spacing w:val="-3"/>
        </w:rPr>
        <w:t>không</w:t>
      </w:r>
      <w:r w:rsidRPr="001A023B">
        <w:rPr>
          <w:bCs/>
          <w:spacing w:val="-12"/>
        </w:rPr>
        <w:t xml:space="preserve"> </w:t>
      </w:r>
      <w:r w:rsidRPr="001A023B">
        <w:rPr>
          <w:bCs/>
          <w:spacing w:val="-3"/>
        </w:rPr>
        <w:t>có</w:t>
      </w:r>
      <w:r w:rsidRPr="001A023B">
        <w:rPr>
          <w:bCs/>
          <w:spacing w:val="-7"/>
        </w:rPr>
        <w:t xml:space="preserve"> </w:t>
      </w:r>
      <w:r w:rsidRPr="001A023B">
        <w:rPr>
          <w:bCs/>
          <w:spacing w:val="-4"/>
        </w:rPr>
        <w:t>các</w:t>
      </w:r>
      <w:r w:rsidRPr="001A023B">
        <w:rPr>
          <w:bCs/>
          <w:spacing w:val="-12"/>
        </w:rPr>
        <w:t xml:space="preserve"> </w:t>
      </w:r>
      <w:r w:rsidRPr="001A023B">
        <w:rPr>
          <w:bCs/>
        </w:rPr>
        <w:t>chức</w:t>
      </w:r>
      <w:r w:rsidRPr="001A023B">
        <w:rPr>
          <w:bCs/>
          <w:spacing w:val="-12"/>
        </w:rPr>
        <w:t xml:space="preserve"> </w:t>
      </w:r>
      <w:r w:rsidRPr="001A023B">
        <w:rPr>
          <w:bCs/>
        </w:rPr>
        <w:t>năng</w:t>
      </w:r>
      <w:r w:rsidRPr="001A023B">
        <w:rPr>
          <w:bCs/>
          <w:spacing w:val="-12"/>
        </w:rPr>
        <w:t xml:space="preserve"> </w:t>
      </w:r>
      <w:r w:rsidRPr="001A023B">
        <w:rPr>
          <w:bCs/>
        </w:rPr>
        <w:t>phức</w:t>
      </w:r>
      <w:r w:rsidRPr="001A023B">
        <w:rPr>
          <w:bCs/>
          <w:spacing w:val="-12"/>
        </w:rPr>
        <w:t xml:space="preserve"> </w:t>
      </w:r>
      <w:r w:rsidRPr="001A023B">
        <w:rPr>
          <w:bCs/>
        </w:rPr>
        <w:t>tạp</w:t>
      </w:r>
      <w:r w:rsidRPr="001A023B">
        <w:rPr>
          <w:bCs/>
          <w:spacing w:val="-8"/>
        </w:rPr>
        <w:t xml:space="preserve"> </w:t>
      </w:r>
      <w:r w:rsidRPr="001A023B">
        <w:rPr>
          <w:bCs/>
          <w:spacing w:val="-3"/>
        </w:rPr>
        <w:t>khác.</w:t>
      </w:r>
    </w:p>
    <w:p w14:paraId="09EA29CB" w14:textId="77777777" w:rsidR="00697967" w:rsidRPr="001A023B" w:rsidRDefault="00697967" w:rsidP="00781326">
      <w:pPr>
        <w:pStyle w:val="ListParagraph"/>
        <w:widowControl w:val="0"/>
        <w:numPr>
          <w:ilvl w:val="0"/>
          <w:numId w:val="62"/>
        </w:numPr>
        <w:tabs>
          <w:tab w:val="left" w:pos="788"/>
        </w:tabs>
        <w:spacing w:before="3" w:after="0" w:line="360" w:lineRule="auto"/>
        <w:ind w:right="152" w:firstLine="360"/>
        <w:contextualSpacing w:val="0"/>
        <w:jc w:val="both"/>
        <w:rPr>
          <w:bCs/>
        </w:rPr>
      </w:pPr>
      <w:r w:rsidRPr="001A023B">
        <w:rPr>
          <w:b/>
        </w:rPr>
        <w:t>Có website chuyên nghiệp:</w:t>
      </w:r>
      <w:r w:rsidRPr="001A023B">
        <w:rPr>
          <w:bCs/>
        </w:rPr>
        <w:t xml:space="preserve"> doanh nghiệp có website với cấu trúc phức tạp hơn, có nhiều chức năng tương tác với người xem, có chức năng cập nhật nội dung, giúp người xem liên lạc trực tiếp với doanh nghiệp một cách thuận</w:t>
      </w:r>
      <w:r w:rsidRPr="001A023B">
        <w:rPr>
          <w:bCs/>
          <w:spacing w:val="-22"/>
        </w:rPr>
        <w:t xml:space="preserve"> </w:t>
      </w:r>
      <w:r w:rsidRPr="001A023B">
        <w:rPr>
          <w:bCs/>
        </w:rPr>
        <w:t>tiện.</w:t>
      </w:r>
    </w:p>
    <w:p w14:paraId="77521082" w14:textId="77777777" w:rsidR="00697967" w:rsidRPr="001A023B" w:rsidRDefault="00697967" w:rsidP="00781326">
      <w:pPr>
        <w:pStyle w:val="ListParagraph"/>
        <w:widowControl w:val="0"/>
        <w:numPr>
          <w:ilvl w:val="0"/>
          <w:numId w:val="62"/>
        </w:numPr>
        <w:tabs>
          <w:tab w:val="left" w:pos="783"/>
        </w:tabs>
        <w:spacing w:before="3" w:after="0" w:line="360" w:lineRule="auto"/>
        <w:ind w:right="158" w:firstLine="360"/>
        <w:contextualSpacing w:val="0"/>
        <w:jc w:val="both"/>
        <w:rPr>
          <w:bCs/>
        </w:rPr>
      </w:pPr>
      <w:r w:rsidRPr="001A023B">
        <w:rPr>
          <w:b/>
          <w:spacing w:val="-3"/>
        </w:rPr>
        <w:t>Chuẩn bị TMĐT:</w:t>
      </w:r>
      <w:r w:rsidRPr="001A023B">
        <w:rPr>
          <w:bCs/>
          <w:spacing w:val="-3"/>
        </w:rPr>
        <w:t xml:space="preserve"> doanh nghiệp </w:t>
      </w:r>
      <w:r w:rsidRPr="001A023B">
        <w:rPr>
          <w:bCs/>
        </w:rPr>
        <w:t xml:space="preserve">bắt đầu triển </w:t>
      </w:r>
      <w:r w:rsidRPr="001A023B">
        <w:rPr>
          <w:bCs/>
          <w:spacing w:val="-3"/>
        </w:rPr>
        <w:t xml:space="preserve">khai </w:t>
      </w:r>
      <w:r w:rsidRPr="001A023B">
        <w:rPr>
          <w:bCs/>
        </w:rPr>
        <w:t xml:space="preserve">bán hàng hay dịch </w:t>
      </w:r>
      <w:r w:rsidRPr="001A023B">
        <w:rPr>
          <w:bCs/>
          <w:spacing w:val="-5"/>
        </w:rPr>
        <w:t xml:space="preserve">vụ </w:t>
      </w:r>
      <w:r w:rsidRPr="001A023B">
        <w:rPr>
          <w:bCs/>
        </w:rPr>
        <w:t xml:space="preserve">qua </w:t>
      </w:r>
      <w:r w:rsidRPr="001A023B">
        <w:rPr>
          <w:bCs/>
          <w:spacing w:val="-4"/>
        </w:rPr>
        <w:t>mạng.</w:t>
      </w:r>
      <w:r w:rsidRPr="001A023B">
        <w:rPr>
          <w:bCs/>
          <w:spacing w:val="57"/>
        </w:rPr>
        <w:t xml:space="preserve"> </w:t>
      </w:r>
      <w:r w:rsidRPr="001A023B">
        <w:rPr>
          <w:bCs/>
        </w:rPr>
        <w:t xml:space="preserve">Tuy nhiên, các giao dịch trên mạng chưa được kết nối với cơ sở dữ liệu nội bộ, vì vậy việc xử lý giao dịch còn chậm và kém an </w:t>
      </w:r>
      <w:r w:rsidRPr="001A023B">
        <w:rPr>
          <w:bCs/>
          <w:spacing w:val="8"/>
        </w:rPr>
        <w:t xml:space="preserve"> </w:t>
      </w:r>
      <w:r w:rsidRPr="001A023B">
        <w:rPr>
          <w:bCs/>
        </w:rPr>
        <w:t>toàn.</w:t>
      </w:r>
    </w:p>
    <w:p w14:paraId="22503B2C" w14:textId="77777777" w:rsidR="00697967" w:rsidRPr="001A023B" w:rsidRDefault="00697967" w:rsidP="00781326">
      <w:pPr>
        <w:pStyle w:val="ListParagraph"/>
        <w:widowControl w:val="0"/>
        <w:numPr>
          <w:ilvl w:val="0"/>
          <w:numId w:val="62"/>
        </w:numPr>
        <w:tabs>
          <w:tab w:val="left" w:pos="783"/>
        </w:tabs>
        <w:spacing w:before="3" w:after="0" w:line="360" w:lineRule="auto"/>
        <w:ind w:right="150" w:firstLine="360"/>
        <w:contextualSpacing w:val="0"/>
        <w:jc w:val="both"/>
        <w:rPr>
          <w:bCs/>
        </w:rPr>
      </w:pPr>
      <w:r w:rsidRPr="001A023B">
        <w:rPr>
          <w:b/>
        </w:rPr>
        <w:t>Áp dụng TMĐT:</w:t>
      </w:r>
      <w:r w:rsidRPr="001A023B">
        <w:rPr>
          <w:bCs/>
        </w:rPr>
        <w:t xml:space="preserve"> website của doanh nghiệp được kết nối trực tiếp với cơ sở dữ liệu nội bộ, mọi giao dịch đều được tự động hóa với rất ít sự can thiệp của con người, vì thế giảm</w:t>
      </w:r>
      <w:r w:rsidRPr="001A023B">
        <w:rPr>
          <w:bCs/>
          <w:spacing w:val="-9"/>
        </w:rPr>
        <w:t xml:space="preserve"> </w:t>
      </w:r>
      <w:r w:rsidRPr="001A023B">
        <w:rPr>
          <w:bCs/>
        </w:rPr>
        <w:t>đáng</w:t>
      </w:r>
      <w:r w:rsidRPr="001A023B">
        <w:rPr>
          <w:bCs/>
          <w:spacing w:val="-9"/>
        </w:rPr>
        <w:t xml:space="preserve"> </w:t>
      </w:r>
      <w:r w:rsidRPr="001A023B">
        <w:rPr>
          <w:bCs/>
        </w:rPr>
        <w:t>kể</w:t>
      </w:r>
      <w:r w:rsidRPr="001A023B">
        <w:rPr>
          <w:bCs/>
          <w:spacing w:val="-3"/>
        </w:rPr>
        <w:t xml:space="preserve"> </w:t>
      </w:r>
      <w:r w:rsidRPr="001A023B">
        <w:rPr>
          <w:bCs/>
        </w:rPr>
        <w:t>chi</w:t>
      </w:r>
      <w:r w:rsidRPr="001A023B">
        <w:rPr>
          <w:bCs/>
          <w:spacing w:val="-4"/>
        </w:rPr>
        <w:t xml:space="preserve"> </w:t>
      </w:r>
      <w:r w:rsidRPr="001A023B">
        <w:rPr>
          <w:bCs/>
        </w:rPr>
        <w:t>phí</w:t>
      </w:r>
      <w:r w:rsidRPr="001A023B">
        <w:rPr>
          <w:bCs/>
          <w:spacing w:val="-8"/>
        </w:rPr>
        <w:t xml:space="preserve"> </w:t>
      </w:r>
      <w:r w:rsidRPr="001A023B">
        <w:rPr>
          <w:bCs/>
        </w:rPr>
        <w:t>hoạt</w:t>
      </w:r>
      <w:r w:rsidRPr="001A023B">
        <w:rPr>
          <w:bCs/>
          <w:spacing w:val="-9"/>
        </w:rPr>
        <w:t xml:space="preserve"> </w:t>
      </w:r>
      <w:r w:rsidRPr="001A023B">
        <w:rPr>
          <w:bCs/>
        </w:rPr>
        <w:t>động</w:t>
      </w:r>
      <w:r w:rsidRPr="001A023B">
        <w:rPr>
          <w:bCs/>
          <w:spacing w:val="-9"/>
        </w:rPr>
        <w:t xml:space="preserve"> </w:t>
      </w:r>
      <w:r w:rsidRPr="001A023B">
        <w:rPr>
          <w:bCs/>
          <w:spacing w:val="-3"/>
        </w:rPr>
        <w:t>và</w:t>
      </w:r>
      <w:r w:rsidRPr="001A023B">
        <w:rPr>
          <w:bCs/>
          <w:spacing w:val="-4"/>
        </w:rPr>
        <w:t xml:space="preserve"> </w:t>
      </w:r>
      <w:r w:rsidRPr="001A023B">
        <w:rPr>
          <w:bCs/>
        </w:rPr>
        <w:t>tăng</w:t>
      </w:r>
      <w:r w:rsidRPr="001A023B">
        <w:rPr>
          <w:bCs/>
          <w:spacing w:val="-9"/>
        </w:rPr>
        <w:t xml:space="preserve"> </w:t>
      </w:r>
      <w:r w:rsidRPr="001A023B">
        <w:rPr>
          <w:bCs/>
        </w:rPr>
        <w:t>hiệu</w:t>
      </w:r>
      <w:r w:rsidRPr="001A023B">
        <w:rPr>
          <w:bCs/>
          <w:spacing w:val="-9"/>
        </w:rPr>
        <w:t xml:space="preserve"> </w:t>
      </w:r>
      <w:r w:rsidRPr="001A023B">
        <w:rPr>
          <w:bCs/>
        </w:rPr>
        <w:t>quả</w:t>
      </w:r>
      <w:r w:rsidRPr="001A023B">
        <w:rPr>
          <w:bCs/>
          <w:spacing w:val="-3"/>
        </w:rPr>
        <w:t xml:space="preserve"> </w:t>
      </w:r>
      <w:r w:rsidRPr="001A023B">
        <w:rPr>
          <w:bCs/>
        </w:rPr>
        <w:t>kinh</w:t>
      </w:r>
      <w:r w:rsidRPr="001A023B">
        <w:rPr>
          <w:bCs/>
          <w:spacing w:val="-4"/>
        </w:rPr>
        <w:t xml:space="preserve"> </w:t>
      </w:r>
      <w:r w:rsidRPr="001A023B">
        <w:rPr>
          <w:bCs/>
        </w:rPr>
        <w:t>doanh.</w:t>
      </w:r>
    </w:p>
    <w:p w14:paraId="7AFAC8D8" w14:textId="77777777" w:rsidR="00697967" w:rsidRPr="001A023B" w:rsidRDefault="00697967" w:rsidP="00781326">
      <w:pPr>
        <w:pStyle w:val="ListParagraph"/>
        <w:widowControl w:val="0"/>
        <w:numPr>
          <w:ilvl w:val="0"/>
          <w:numId w:val="62"/>
        </w:numPr>
        <w:tabs>
          <w:tab w:val="left" w:pos="822"/>
        </w:tabs>
        <w:spacing w:before="3" w:after="0" w:line="360" w:lineRule="auto"/>
        <w:ind w:right="150" w:firstLine="360"/>
        <w:contextualSpacing w:val="0"/>
        <w:jc w:val="both"/>
        <w:rPr>
          <w:bCs/>
        </w:rPr>
      </w:pPr>
      <w:r w:rsidRPr="001A023B">
        <w:rPr>
          <w:b/>
          <w:spacing w:val="3"/>
        </w:rPr>
        <w:t xml:space="preserve">TMĐT </w:t>
      </w:r>
      <w:r w:rsidRPr="001A023B">
        <w:rPr>
          <w:b/>
          <w:spacing w:val="2"/>
        </w:rPr>
        <w:t xml:space="preserve">không </w:t>
      </w:r>
      <w:r w:rsidRPr="001A023B">
        <w:rPr>
          <w:b/>
        </w:rPr>
        <w:t>dây:</w:t>
      </w:r>
      <w:r w:rsidRPr="001A023B">
        <w:rPr>
          <w:bCs/>
        </w:rPr>
        <w:t xml:space="preserve"> doanh nghiệp áp dụng TMĐT trên  các thiết bị  không dây  như điện thoại di động, máy trợ giúp cá </w:t>
      </w:r>
      <w:r w:rsidRPr="001A023B">
        <w:rPr>
          <w:bCs/>
          <w:spacing w:val="-3"/>
        </w:rPr>
        <w:t xml:space="preserve">nhân </w:t>
      </w:r>
      <w:r w:rsidRPr="001A023B">
        <w:rPr>
          <w:bCs/>
        </w:rPr>
        <w:t xml:space="preserve">kỹ thuật số (palm),… sử dụng giao thức truyền </w:t>
      </w:r>
      <w:r w:rsidRPr="001A023B">
        <w:rPr>
          <w:bCs/>
          <w:spacing w:val="-3"/>
        </w:rPr>
        <w:t xml:space="preserve">vô </w:t>
      </w:r>
      <w:r w:rsidRPr="001A023B">
        <w:rPr>
          <w:bCs/>
        </w:rPr>
        <w:t>tuyến -</w:t>
      </w:r>
      <w:r w:rsidRPr="001A023B">
        <w:rPr>
          <w:bCs/>
          <w:spacing w:val="-21"/>
        </w:rPr>
        <w:t xml:space="preserve"> </w:t>
      </w:r>
      <w:r w:rsidRPr="001A023B">
        <w:rPr>
          <w:bCs/>
          <w:spacing w:val="-3"/>
        </w:rPr>
        <w:t>wap.</w:t>
      </w:r>
    </w:p>
    <w:p w14:paraId="21337CAF" w14:textId="309CB4DA" w:rsidR="00697967" w:rsidRPr="001A023B" w:rsidRDefault="00697967" w:rsidP="00781326">
      <w:pPr>
        <w:pStyle w:val="ListParagraph"/>
        <w:widowControl w:val="0"/>
        <w:numPr>
          <w:ilvl w:val="0"/>
          <w:numId w:val="62"/>
        </w:numPr>
        <w:tabs>
          <w:tab w:val="left" w:pos="798"/>
        </w:tabs>
        <w:spacing w:before="3" w:after="0" w:line="360" w:lineRule="auto"/>
        <w:ind w:right="155" w:firstLine="360"/>
        <w:contextualSpacing w:val="0"/>
        <w:jc w:val="both"/>
        <w:rPr>
          <w:bCs/>
        </w:rPr>
      </w:pPr>
      <w:r w:rsidRPr="001A023B">
        <w:rPr>
          <w:b/>
        </w:rPr>
        <w:t xml:space="preserve">Tất cả </w:t>
      </w:r>
      <w:r w:rsidRPr="001A023B">
        <w:rPr>
          <w:b/>
          <w:spacing w:val="-3"/>
        </w:rPr>
        <w:t xml:space="preserve">trong </w:t>
      </w:r>
      <w:r w:rsidRPr="001A023B">
        <w:rPr>
          <w:b/>
        </w:rPr>
        <w:t xml:space="preserve">một </w:t>
      </w:r>
      <w:r w:rsidRPr="001A023B">
        <w:rPr>
          <w:b/>
          <w:spacing w:val="-3"/>
        </w:rPr>
        <w:t xml:space="preserve">máy </w:t>
      </w:r>
      <w:r w:rsidRPr="001A023B">
        <w:rPr>
          <w:b/>
        </w:rPr>
        <w:t>tính:</w:t>
      </w:r>
      <w:r w:rsidRPr="001A023B">
        <w:rPr>
          <w:bCs/>
        </w:rPr>
        <w:t xml:space="preserve"> chỉ với 1 thiết bị điện tử, người ta có thể truy cập </w:t>
      </w:r>
      <w:r w:rsidRPr="001A023B">
        <w:rPr>
          <w:bCs/>
          <w:spacing w:val="-3"/>
        </w:rPr>
        <w:t xml:space="preserve">và </w:t>
      </w:r>
      <w:r w:rsidRPr="001A023B">
        <w:rPr>
          <w:bCs/>
        </w:rPr>
        <w:t>tìm</w:t>
      </w:r>
      <w:r w:rsidRPr="001A023B">
        <w:rPr>
          <w:bCs/>
          <w:spacing w:val="-12"/>
        </w:rPr>
        <w:t xml:space="preserve"> </w:t>
      </w:r>
      <w:r w:rsidRPr="001A023B">
        <w:rPr>
          <w:bCs/>
        </w:rPr>
        <w:t>kiếm</w:t>
      </w:r>
      <w:r w:rsidRPr="001A023B">
        <w:rPr>
          <w:bCs/>
          <w:spacing w:val="-12"/>
        </w:rPr>
        <w:t xml:space="preserve"> </w:t>
      </w:r>
      <w:r w:rsidRPr="001A023B">
        <w:rPr>
          <w:bCs/>
          <w:spacing w:val="-4"/>
        </w:rPr>
        <w:t>các</w:t>
      </w:r>
      <w:r w:rsidRPr="001A023B">
        <w:rPr>
          <w:bCs/>
          <w:spacing w:val="-6"/>
        </w:rPr>
        <w:t xml:space="preserve"> </w:t>
      </w:r>
      <w:r w:rsidRPr="001A023B">
        <w:rPr>
          <w:bCs/>
          <w:spacing w:val="-3"/>
        </w:rPr>
        <w:t>thông</w:t>
      </w:r>
      <w:r w:rsidRPr="001A023B">
        <w:rPr>
          <w:bCs/>
          <w:spacing w:val="-11"/>
        </w:rPr>
        <w:t xml:space="preserve"> </w:t>
      </w:r>
      <w:r w:rsidRPr="001A023B">
        <w:rPr>
          <w:bCs/>
        </w:rPr>
        <w:t>tin</w:t>
      </w:r>
      <w:r w:rsidRPr="001A023B">
        <w:rPr>
          <w:bCs/>
          <w:spacing w:val="-7"/>
        </w:rPr>
        <w:t xml:space="preserve"> </w:t>
      </w:r>
      <w:r w:rsidRPr="001A023B">
        <w:rPr>
          <w:bCs/>
        </w:rPr>
        <w:t>về</w:t>
      </w:r>
      <w:r w:rsidRPr="001A023B">
        <w:rPr>
          <w:bCs/>
          <w:spacing w:val="-11"/>
        </w:rPr>
        <w:t xml:space="preserve"> </w:t>
      </w:r>
      <w:r w:rsidRPr="001A023B">
        <w:rPr>
          <w:bCs/>
          <w:spacing w:val="-3"/>
        </w:rPr>
        <w:t>doanh</w:t>
      </w:r>
      <w:r w:rsidRPr="001A023B">
        <w:rPr>
          <w:bCs/>
          <w:spacing w:val="-7"/>
        </w:rPr>
        <w:t xml:space="preserve"> </w:t>
      </w:r>
      <w:r w:rsidRPr="001A023B">
        <w:rPr>
          <w:bCs/>
          <w:spacing w:val="-3"/>
        </w:rPr>
        <w:t>nghiệp,</w:t>
      </w:r>
      <w:r w:rsidRPr="001A023B">
        <w:rPr>
          <w:bCs/>
          <w:spacing w:val="-8"/>
        </w:rPr>
        <w:t xml:space="preserve"> </w:t>
      </w:r>
      <w:r w:rsidRPr="001A023B">
        <w:rPr>
          <w:bCs/>
        </w:rPr>
        <w:t>sản</w:t>
      </w:r>
      <w:r w:rsidRPr="001A023B">
        <w:rPr>
          <w:bCs/>
          <w:spacing w:val="-7"/>
        </w:rPr>
        <w:t xml:space="preserve"> </w:t>
      </w:r>
      <w:r w:rsidRPr="001A023B">
        <w:rPr>
          <w:bCs/>
          <w:spacing w:val="-4"/>
        </w:rPr>
        <w:t xml:space="preserve">phẩm, </w:t>
      </w:r>
      <w:r w:rsidRPr="001A023B">
        <w:rPr>
          <w:bCs/>
          <w:spacing w:val="-3"/>
        </w:rPr>
        <w:t>dịch</w:t>
      </w:r>
      <w:r w:rsidRPr="001A023B">
        <w:rPr>
          <w:bCs/>
          <w:spacing w:val="-7"/>
        </w:rPr>
        <w:t xml:space="preserve"> </w:t>
      </w:r>
      <w:r w:rsidRPr="001A023B">
        <w:rPr>
          <w:bCs/>
        </w:rPr>
        <w:t>vụ…</w:t>
      </w:r>
      <w:r w:rsidRPr="001A023B">
        <w:rPr>
          <w:bCs/>
          <w:spacing w:val="-7"/>
        </w:rPr>
        <w:t xml:space="preserve"> </w:t>
      </w:r>
      <w:r w:rsidRPr="001A023B">
        <w:rPr>
          <w:bCs/>
          <w:spacing w:val="-3"/>
        </w:rPr>
        <w:t>và</w:t>
      </w:r>
      <w:r w:rsidRPr="001A023B">
        <w:rPr>
          <w:bCs/>
          <w:spacing w:val="-11"/>
        </w:rPr>
        <w:t xml:space="preserve"> </w:t>
      </w:r>
      <w:r w:rsidRPr="001A023B">
        <w:rPr>
          <w:bCs/>
        </w:rPr>
        <w:t>thực</w:t>
      </w:r>
      <w:r w:rsidRPr="001A023B">
        <w:rPr>
          <w:bCs/>
          <w:spacing w:val="-11"/>
        </w:rPr>
        <w:t xml:space="preserve"> </w:t>
      </w:r>
      <w:r w:rsidRPr="001A023B">
        <w:rPr>
          <w:bCs/>
          <w:spacing w:val="-3"/>
        </w:rPr>
        <w:t>hiện</w:t>
      </w:r>
      <w:r w:rsidRPr="001A023B">
        <w:rPr>
          <w:bCs/>
          <w:spacing w:val="-7"/>
        </w:rPr>
        <w:t xml:space="preserve"> </w:t>
      </w:r>
      <w:r w:rsidRPr="001A023B">
        <w:rPr>
          <w:bCs/>
        </w:rPr>
        <w:t>các</w:t>
      </w:r>
      <w:r w:rsidRPr="001A023B">
        <w:rPr>
          <w:bCs/>
          <w:spacing w:val="-6"/>
        </w:rPr>
        <w:t xml:space="preserve"> </w:t>
      </w:r>
      <w:r w:rsidRPr="001A023B">
        <w:rPr>
          <w:bCs/>
          <w:spacing w:val="-3"/>
        </w:rPr>
        <w:t>giao</w:t>
      </w:r>
      <w:r w:rsidRPr="001A023B">
        <w:rPr>
          <w:bCs/>
          <w:spacing w:val="-11"/>
        </w:rPr>
        <w:t xml:space="preserve"> </w:t>
      </w:r>
      <w:r w:rsidRPr="001A023B">
        <w:rPr>
          <w:bCs/>
          <w:spacing w:val="-3"/>
        </w:rPr>
        <w:t>dịch</w:t>
      </w:r>
      <w:r w:rsidRPr="001A023B">
        <w:rPr>
          <w:bCs/>
          <w:spacing w:val="-6"/>
        </w:rPr>
        <w:t xml:space="preserve"> </w:t>
      </w:r>
      <w:r w:rsidRPr="001A023B">
        <w:rPr>
          <w:bCs/>
          <w:spacing w:val="-5"/>
        </w:rPr>
        <w:t xml:space="preserve">trực </w:t>
      </w:r>
      <w:r w:rsidRPr="001A023B">
        <w:rPr>
          <w:bCs/>
          <w:spacing w:val="-4"/>
        </w:rPr>
        <w:t xml:space="preserve">tuyến mọi lúc, </w:t>
      </w:r>
      <w:r w:rsidRPr="001A023B">
        <w:rPr>
          <w:bCs/>
          <w:spacing w:val="-5"/>
        </w:rPr>
        <w:t>mọi</w:t>
      </w:r>
      <w:r w:rsidRPr="001A023B">
        <w:rPr>
          <w:bCs/>
          <w:spacing w:val="-9"/>
        </w:rPr>
        <w:t xml:space="preserve"> </w:t>
      </w:r>
      <w:r w:rsidRPr="001A023B">
        <w:rPr>
          <w:bCs/>
          <w:spacing w:val="-4"/>
        </w:rPr>
        <w:t>nơi.</w:t>
      </w:r>
    </w:p>
    <w:p w14:paraId="4F42F694" w14:textId="4A6EBC88" w:rsidR="00697967" w:rsidRDefault="00697967" w:rsidP="00781326">
      <w:pPr>
        <w:pStyle w:val="Heading4"/>
        <w:numPr>
          <w:ilvl w:val="2"/>
          <w:numId w:val="63"/>
        </w:numPr>
        <w:spacing w:line="360" w:lineRule="auto"/>
      </w:pPr>
      <w:r>
        <w:t>Các hình thức chủ yếu của</w:t>
      </w:r>
      <w:r>
        <w:rPr>
          <w:spacing w:val="-12"/>
        </w:rPr>
        <w:t xml:space="preserve"> </w:t>
      </w:r>
      <w:r>
        <w:t>TMĐT:</w:t>
      </w:r>
    </w:p>
    <w:p w14:paraId="56FA74AA" w14:textId="77777777" w:rsidR="00697967" w:rsidRPr="00D14E34" w:rsidRDefault="00697967" w:rsidP="00781326">
      <w:pPr>
        <w:pStyle w:val="ListParagraph"/>
        <w:widowControl w:val="0"/>
        <w:numPr>
          <w:ilvl w:val="0"/>
          <w:numId w:val="16"/>
        </w:numPr>
        <w:spacing w:before="90" w:after="0" w:line="360" w:lineRule="auto"/>
        <w:jc w:val="both"/>
        <w:rPr>
          <w:b/>
        </w:rPr>
      </w:pPr>
      <w:r w:rsidRPr="00D14E34">
        <w:rPr>
          <w:b/>
        </w:rPr>
        <w:t xml:space="preserve">Thư điện </w:t>
      </w:r>
      <w:r w:rsidRPr="00D14E34">
        <w:rPr>
          <w:b/>
          <w:spacing w:val="2"/>
        </w:rPr>
        <w:t xml:space="preserve">tử </w:t>
      </w:r>
      <w:r w:rsidRPr="00D14E34">
        <w:rPr>
          <w:b/>
        </w:rPr>
        <w:t>(Electronic</w:t>
      </w:r>
      <w:r w:rsidRPr="00D14E34">
        <w:rPr>
          <w:b/>
          <w:spacing w:val="-20"/>
        </w:rPr>
        <w:t xml:space="preserve"> </w:t>
      </w:r>
      <w:r w:rsidRPr="00D14E34">
        <w:rPr>
          <w:b/>
        </w:rPr>
        <w:t>Mail):</w:t>
      </w:r>
    </w:p>
    <w:p w14:paraId="615A82FC" w14:textId="77777777" w:rsidR="00697967" w:rsidRPr="00D14E34" w:rsidRDefault="00697967" w:rsidP="00781326">
      <w:pPr>
        <w:pStyle w:val="BodyText"/>
        <w:spacing w:before="85" w:line="360" w:lineRule="auto"/>
        <w:ind w:right="156" w:firstLine="566"/>
        <w:jc w:val="both"/>
        <w:rPr>
          <w:rFonts w:ascii="Times New Roman" w:hAnsi="Times New Roman"/>
          <w:b w:val="0"/>
          <w:bCs/>
          <w:sz w:val="26"/>
          <w:szCs w:val="26"/>
        </w:rPr>
      </w:pPr>
      <w:r w:rsidRPr="00D14E34">
        <w:rPr>
          <w:rFonts w:ascii="Times New Roman" w:hAnsi="Times New Roman"/>
          <w:b w:val="0"/>
          <w:bCs/>
          <w:sz w:val="26"/>
          <w:szCs w:val="26"/>
        </w:rPr>
        <w:lastRenderedPageBreak/>
        <w:t>Các</w:t>
      </w:r>
      <w:r w:rsidRPr="00D14E34">
        <w:rPr>
          <w:rFonts w:ascii="Times New Roman" w:hAnsi="Times New Roman"/>
          <w:b w:val="0"/>
          <w:bCs/>
          <w:spacing w:val="-3"/>
          <w:sz w:val="26"/>
          <w:szCs w:val="26"/>
        </w:rPr>
        <w:t xml:space="preserve"> </w:t>
      </w:r>
      <w:r w:rsidRPr="00D14E34">
        <w:rPr>
          <w:rFonts w:ascii="Times New Roman" w:hAnsi="Times New Roman"/>
          <w:b w:val="0"/>
          <w:bCs/>
          <w:sz w:val="26"/>
          <w:szCs w:val="26"/>
        </w:rPr>
        <w:t>doanh</w:t>
      </w:r>
      <w:r w:rsidRPr="00D14E34">
        <w:rPr>
          <w:rFonts w:ascii="Times New Roman" w:hAnsi="Times New Roman"/>
          <w:b w:val="0"/>
          <w:bCs/>
          <w:spacing w:val="-3"/>
          <w:sz w:val="26"/>
          <w:szCs w:val="26"/>
        </w:rPr>
        <w:t xml:space="preserve"> </w:t>
      </w:r>
      <w:r w:rsidRPr="00D14E34">
        <w:rPr>
          <w:rFonts w:ascii="Times New Roman" w:hAnsi="Times New Roman"/>
          <w:b w:val="0"/>
          <w:bCs/>
          <w:sz w:val="26"/>
          <w:szCs w:val="26"/>
        </w:rPr>
        <w:t>nghiệp,</w:t>
      </w:r>
      <w:r w:rsidRPr="00D14E34">
        <w:rPr>
          <w:rFonts w:ascii="Times New Roman" w:hAnsi="Times New Roman"/>
          <w:b w:val="0"/>
          <w:bCs/>
          <w:spacing w:val="-1"/>
          <w:sz w:val="26"/>
          <w:szCs w:val="26"/>
        </w:rPr>
        <w:t xml:space="preserve"> </w:t>
      </w:r>
      <w:r w:rsidRPr="00D14E34">
        <w:rPr>
          <w:rFonts w:ascii="Times New Roman" w:hAnsi="Times New Roman"/>
          <w:b w:val="0"/>
          <w:bCs/>
          <w:sz w:val="26"/>
          <w:szCs w:val="26"/>
        </w:rPr>
        <w:t>các</w:t>
      </w:r>
      <w:r w:rsidRPr="00D14E34">
        <w:rPr>
          <w:rFonts w:ascii="Times New Roman" w:hAnsi="Times New Roman"/>
          <w:b w:val="0"/>
          <w:bCs/>
          <w:spacing w:val="-3"/>
          <w:sz w:val="26"/>
          <w:szCs w:val="26"/>
        </w:rPr>
        <w:t xml:space="preserve"> </w:t>
      </w:r>
      <w:r w:rsidRPr="00D14E34">
        <w:rPr>
          <w:rFonts w:ascii="Times New Roman" w:hAnsi="Times New Roman"/>
          <w:b w:val="0"/>
          <w:bCs/>
          <w:sz w:val="26"/>
          <w:szCs w:val="26"/>
        </w:rPr>
        <w:t>cơ</w:t>
      </w:r>
      <w:r w:rsidRPr="00D14E34">
        <w:rPr>
          <w:rFonts w:ascii="Times New Roman" w:hAnsi="Times New Roman"/>
          <w:b w:val="0"/>
          <w:bCs/>
          <w:spacing w:val="-1"/>
          <w:sz w:val="26"/>
          <w:szCs w:val="26"/>
        </w:rPr>
        <w:t xml:space="preserve"> </w:t>
      </w:r>
      <w:r w:rsidRPr="00D14E34">
        <w:rPr>
          <w:rFonts w:ascii="Times New Roman" w:hAnsi="Times New Roman"/>
          <w:b w:val="0"/>
          <w:bCs/>
          <w:sz w:val="26"/>
          <w:szCs w:val="26"/>
        </w:rPr>
        <w:t>quan</w:t>
      </w:r>
      <w:r w:rsidRPr="00D14E34">
        <w:rPr>
          <w:rFonts w:ascii="Times New Roman" w:hAnsi="Times New Roman"/>
          <w:b w:val="0"/>
          <w:bCs/>
          <w:spacing w:val="-3"/>
          <w:sz w:val="26"/>
          <w:szCs w:val="26"/>
        </w:rPr>
        <w:t xml:space="preserve"> </w:t>
      </w:r>
      <w:r w:rsidRPr="00D14E34">
        <w:rPr>
          <w:rFonts w:ascii="Times New Roman" w:hAnsi="Times New Roman"/>
          <w:b w:val="0"/>
          <w:bCs/>
          <w:sz w:val="26"/>
          <w:szCs w:val="26"/>
        </w:rPr>
        <w:t>nhà</w:t>
      </w:r>
      <w:r w:rsidRPr="00D14E34">
        <w:rPr>
          <w:rFonts w:ascii="Times New Roman" w:hAnsi="Times New Roman"/>
          <w:b w:val="0"/>
          <w:bCs/>
          <w:spacing w:val="-3"/>
          <w:sz w:val="26"/>
          <w:szCs w:val="26"/>
        </w:rPr>
        <w:t xml:space="preserve"> </w:t>
      </w:r>
      <w:r w:rsidRPr="00D14E34">
        <w:rPr>
          <w:rFonts w:ascii="Times New Roman" w:hAnsi="Times New Roman"/>
          <w:b w:val="0"/>
          <w:bCs/>
          <w:sz w:val="26"/>
          <w:szCs w:val="26"/>
        </w:rPr>
        <w:t>nước,</w:t>
      </w:r>
      <w:r w:rsidRPr="00D14E34">
        <w:rPr>
          <w:rFonts w:ascii="Times New Roman" w:hAnsi="Times New Roman"/>
          <w:b w:val="0"/>
          <w:bCs/>
          <w:spacing w:val="-1"/>
          <w:sz w:val="26"/>
          <w:szCs w:val="26"/>
        </w:rPr>
        <w:t xml:space="preserve"> </w:t>
      </w:r>
      <w:r w:rsidRPr="00D14E34">
        <w:rPr>
          <w:rFonts w:ascii="Times New Roman" w:hAnsi="Times New Roman"/>
          <w:b w:val="0"/>
          <w:bCs/>
          <w:sz w:val="26"/>
          <w:szCs w:val="26"/>
        </w:rPr>
        <w:t>các</w:t>
      </w:r>
      <w:r w:rsidRPr="00D14E34">
        <w:rPr>
          <w:rFonts w:ascii="Times New Roman" w:hAnsi="Times New Roman"/>
          <w:b w:val="0"/>
          <w:bCs/>
          <w:spacing w:val="-7"/>
          <w:sz w:val="26"/>
          <w:szCs w:val="26"/>
        </w:rPr>
        <w:t xml:space="preserve"> </w:t>
      </w:r>
      <w:r w:rsidRPr="00D14E34">
        <w:rPr>
          <w:rFonts w:ascii="Times New Roman" w:hAnsi="Times New Roman"/>
          <w:b w:val="0"/>
          <w:bCs/>
          <w:spacing w:val="-3"/>
          <w:sz w:val="26"/>
          <w:szCs w:val="26"/>
        </w:rPr>
        <w:t xml:space="preserve">cá </w:t>
      </w:r>
      <w:r w:rsidRPr="00D14E34">
        <w:rPr>
          <w:rFonts w:ascii="Times New Roman" w:hAnsi="Times New Roman"/>
          <w:b w:val="0"/>
          <w:bCs/>
          <w:sz w:val="26"/>
          <w:szCs w:val="26"/>
        </w:rPr>
        <w:t>nhân,…</w:t>
      </w:r>
      <w:r w:rsidRPr="00D14E34">
        <w:rPr>
          <w:rFonts w:ascii="Times New Roman" w:hAnsi="Times New Roman"/>
          <w:b w:val="0"/>
          <w:bCs/>
          <w:spacing w:val="-3"/>
          <w:sz w:val="26"/>
          <w:szCs w:val="26"/>
        </w:rPr>
        <w:t xml:space="preserve"> </w:t>
      </w:r>
      <w:r w:rsidRPr="00D14E34">
        <w:rPr>
          <w:rFonts w:ascii="Times New Roman" w:hAnsi="Times New Roman"/>
          <w:b w:val="0"/>
          <w:bCs/>
          <w:sz w:val="26"/>
          <w:szCs w:val="26"/>
        </w:rPr>
        <w:t>gửi</w:t>
      </w:r>
      <w:r w:rsidRPr="00D14E34">
        <w:rPr>
          <w:rFonts w:ascii="Times New Roman" w:hAnsi="Times New Roman"/>
          <w:b w:val="0"/>
          <w:bCs/>
          <w:spacing w:val="-3"/>
          <w:sz w:val="26"/>
          <w:szCs w:val="26"/>
        </w:rPr>
        <w:t xml:space="preserve"> </w:t>
      </w:r>
      <w:r w:rsidRPr="00D14E34">
        <w:rPr>
          <w:rFonts w:ascii="Times New Roman" w:hAnsi="Times New Roman"/>
          <w:b w:val="0"/>
          <w:bCs/>
          <w:sz w:val="26"/>
          <w:szCs w:val="26"/>
        </w:rPr>
        <w:t>thư</w:t>
      </w:r>
      <w:r w:rsidRPr="00D14E34">
        <w:rPr>
          <w:rFonts w:ascii="Times New Roman" w:hAnsi="Times New Roman"/>
          <w:b w:val="0"/>
          <w:bCs/>
          <w:spacing w:val="-4"/>
          <w:sz w:val="26"/>
          <w:szCs w:val="26"/>
        </w:rPr>
        <w:t xml:space="preserve"> </w:t>
      </w:r>
      <w:r w:rsidRPr="00D14E34">
        <w:rPr>
          <w:rFonts w:ascii="Times New Roman" w:hAnsi="Times New Roman"/>
          <w:b w:val="0"/>
          <w:bCs/>
          <w:sz w:val="26"/>
          <w:szCs w:val="26"/>
        </w:rPr>
        <w:t>cho</w:t>
      </w:r>
      <w:r w:rsidRPr="00D14E34">
        <w:rPr>
          <w:rFonts w:ascii="Times New Roman" w:hAnsi="Times New Roman"/>
          <w:b w:val="0"/>
          <w:bCs/>
          <w:spacing w:val="-3"/>
          <w:sz w:val="26"/>
          <w:szCs w:val="26"/>
        </w:rPr>
        <w:t xml:space="preserve"> </w:t>
      </w:r>
      <w:r w:rsidRPr="00D14E34">
        <w:rPr>
          <w:rFonts w:ascii="Times New Roman" w:hAnsi="Times New Roman"/>
          <w:b w:val="0"/>
          <w:bCs/>
          <w:sz w:val="26"/>
          <w:szCs w:val="26"/>
        </w:rPr>
        <w:t>nhau</w:t>
      </w:r>
      <w:r w:rsidRPr="00D14E34">
        <w:rPr>
          <w:rFonts w:ascii="Times New Roman" w:hAnsi="Times New Roman"/>
          <w:b w:val="0"/>
          <w:bCs/>
          <w:spacing w:val="-7"/>
          <w:sz w:val="26"/>
          <w:szCs w:val="26"/>
        </w:rPr>
        <w:t xml:space="preserve"> </w:t>
      </w:r>
      <w:r w:rsidRPr="00D14E34">
        <w:rPr>
          <w:rFonts w:ascii="Times New Roman" w:hAnsi="Times New Roman"/>
          <w:b w:val="0"/>
          <w:bCs/>
          <w:sz w:val="26"/>
          <w:szCs w:val="26"/>
        </w:rPr>
        <w:t>thông</w:t>
      </w:r>
      <w:r w:rsidRPr="00D14E34">
        <w:rPr>
          <w:rFonts w:ascii="Times New Roman" w:hAnsi="Times New Roman"/>
          <w:b w:val="0"/>
          <w:bCs/>
          <w:spacing w:val="-8"/>
          <w:sz w:val="26"/>
          <w:szCs w:val="26"/>
        </w:rPr>
        <w:t xml:space="preserve"> </w:t>
      </w:r>
      <w:r w:rsidRPr="00D14E34">
        <w:rPr>
          <w:rFonts w:ascii="Times New Roman" w:hAnsi="Times New Roman"/>
          <w:b w:val="0"/>
          <w:bCs/>
          <w:sz w:val="26"/>
          <w:szCs w:val="26"/>
        </w:rPr>
        <w:t xml:space="preserve">qua </w:t>
      </w:r>
      <w:r w:rsidRPr="00D14E34">
        <w:rPr>
          <w:rFonts w:ascii="Times New Roman" w:hAnsi="Times New Roman"/>
          <w:b w:val="0"/>
          <w:bCs/>
          <w:spacing w:val="-3"/>
          <w:sz w:val="26"/>
          <w:szCs w:val="26"/>
        </w:rPr>
        <w:t xml:space="preserve">mạng, </w:t>
      </w:r>
      <w:r w:rsidRPr="00D14E34">
        <w:rPr>
          <w:rFonts w:ascii="Times New Roman" w:hAnsi="Times New Roman"/>
          <w:b w:val="0"/>
          <w:bCs/>
          <w:sz w:val="26"/>
          <w:szCs w:val="26"/>
        </w:rPr>
        <w:t xml:space="preserve">gọi là thư điện tử, thông tin trong thư điện tử không phải tuân theo một cấu trúc </w:t>
      </w:r>
      <w:r w:rsidRPr="00D14E34">
        <w:rPr>
          <w:rFonts w:ascii="Times New Roman" w:hAnsi="Times New Roman"/>
          <w:b w:val="0"/>
          <w:bCs/>
          <w:spacing w:val="-3"/>
          <w:sz w:val="26"/>
          <w:szCs w:val="26"/>
        </w:rPr>
        <w:t xml:space="preserve">định </w:t>
      </w:r>
      <w:r w:rsidRPr="00D14E34">
        <w:rPr>
          <w:rFonts w:ascii="Times New Roman" w:hAnsi="Times New Roman"/>
          <w:b w:val="0"/>
          <w:bCs/>
          <w:sz w:val="26"/>
          <w:szCs w:val="26"/>
        </w:rPr>
        <w:t>trước</w:t>
      </w:r>
      <w:r w:rsidRPr="00D14E34">
        <w:rPr>
          <w:rFonts w:ascii="Times New Roman" w:hAnsi="Times New Roman"/>
          <w:b w:val="0"/>
          <w:bCs/>
          <w:spacing w:val="-24"/>
          <w:sz w:val="26"/>
          <w:szCs w:val="26"/>
        </w:rPr>
        <w:t xml:space="preserve"> </w:t>
      </w:r>
      <w:r w:rsidRPr="00D14E34">
        <w:rPr>
          <w:rFonts w:ascii="Times New Roman" w:hAnsi="Times New Roman"/>
          <w:b w:val="0"/>
          <w:bCs/>
          <w:spacing w:val="-3"/>
          <w:sz w:val="26"/>
          <w:szCs w:val="26"/>
        </w:rPr>
        <w:t>nào.</w:t>
      </w:r>
    </w:p>
    <w:p w14:paraId="685FE698" w14:textId="77777777" w:rsidR="00697967" w:rsidRPr="00D14E34" w:rsidRDefault="00697967" w:rsidP="00781326">
      <w:pPr>
        <w:pStyle w:val="ListParagraph"/>
        <w:numPr>
          <w:ilvl w:val="0"/>
          <w:numId w:val="16"/>
        </w:numPr>
        <w:spacing w:line="360" w:lineRule="auto"/>
        <w:rPr>
          <w:b/>
          <w:bCs/>
        </w:rPr>
      </w:pPr>
      <w:r w:rsidRPr="00D14E34">
        <w:rPr>
          <w:b/>
          <w:bCs/>
        </w:rPr>
        <w:t xml:space="preserve">Thanh toán điện </w:t>
      </w:r>
      <w:r w:rsidRPr="00D14E34">
        <w:rPr>
          <w:b/>
          <w:bCs/>
          <w:spacing w:val="2"/>
        </w:rPr>
        <w:t xml:space="preserve">tử </w:t>
      </w:r>
      <w:r w:rsidRPr="00D14E34">
        <w:rPr>
          <w:b/>
          <w:bCs/>
        </w:rPr>
        <w:t>(Electronic</w:t>
      </w:r>
      <w:r w:rsidRPr="00D14E34">
        <w:rPr>
          <w:b/>
          <w:bCs/>
          <w:spacing w:val="-24"/>
        </w:rPr>
        <w:t xml:space="preserve"> </w:t>
      </w:r>
      <w:r w:rsidRPr="00D14E34">
        <w:rPr>
          <w:b/>
          <w:bCs/>
        </w:rPr>
        <w:t>Payment):</w:t>
      </w:r>
    </w:p>
    <w:p w14:paraId="421E4862" w14:textId="77777777" w:rsidR="00697967" w:rsidRPr="00D14E34" w:rsidRDefault="00697967" w:rsidP="00781326">
      <w:pPr>
        <w:pStyle w:val="BodyText"/>
        <w:spacing w:before="85" w:line="360" w:lineRule="auto"/>
        <w:ind w:right="155" w:firstLine="566"/>
        <w:jc w:val="both"/>
        <w:rPr>
          <w:rFonts w:ascii="Times New Roman" w:hAnsi="Times New Roman"/>
          <w:b w:val="0"/>
          <w:bCs/>
          <w:sz w:val="26"/>
          <w:szCs w:val="26"/>
        </w:rPr>
      </w:pPr>
      <w:r w:rsidRPr="00D14E34">
        <w:rPr>
          <w:rFonts w:ascii="Times New Roman" w:hAnsi="Times New Roman"/>
          <w:b w:val="0"/>
          <w:bCs/>
          <w:sz w:val="26"/>
          <w:szCs w:val="26"/>
        </w:rPr>
        <w:t>Là việc thanh toán tiền thông qua bản tin điện tử (electronic message), thay cho việc giao dịch dùng tiền mặt.</w:t>
      </w:r>
    </w:p>
    <w:p w14:paraId="51A41DAA" w14:textId="0ED4292A" w:rsidR="00697967" w:rsidRPr="00D14E34" w:rsidRDefault="00697967" w:rsidP="00781326">
      <w:pPr>
        <w:pStyle w:val="BodyText"/>
        <w:spacing w:before="3" w:line="360" w:lineRule="auto"/>
        <w:ind w:left="725" w:right="111"/>
        <w:rPr>
          <w:rFonts w:ascii="Times New Roman" w:hAnsi="Times New Roman"/>
          <w:sz w:val="26"/>
          <w:szCs w:val="26"/>
        </w:rPr>
      </w:pPr>
      <w:r w:rsidRPr="00D14E34">
        <w:rPr>
          <w:rFonts w:ascii="Times New Roman" w:hAnsi="Times New Roman"/>
          <w:sz w:val="26"/>
          <w:szCs w:val="26"/>
        </w:rPr>
        <w:t>VD: Trả lương bằng cách chuyển tiền vào tài khoản, trả tiền mua hàng, thẻ tín  dụng</w:t>
      </w:r>
      <w:r w:rsidRPr="00D14E34">
        <w:rPr>
          <w:rFonts w:ascii="Times New Roman" w:hAnsi="Times New Roman"/>
          <w:w w:val="99"/>
          <w:sz w:val="26"/>
          <w:szCs w:val="26"/>
        </w:rPr>
        <w:t>…</w:t>
      </w:r>
    </w:p>
    <w:p w14:paraId="162D8EB2" w14:textId="51A18D90" w:rsidR="00B401AD" w:rsidRPr="00B401AD" w:rsidRDefault="00697967" w:rsidP="00781326">
      <w:pPr>
        <w:pStyle w:val="ListParagraph"/>
        <w:numPr>
          <w:ilvl w:val="0"/>
          <w:numId w:val="64"/>
        </w:numPr>
        <w:spacing w:line="360" w:lineRule="auto"/>
        <w:ind w:left="1080"/>
      </w:pPr>
      <w:r w:rsidRPr="00B401AD">
        <w:rPr>
          <w:b/>
          <w:bCs/>
        </w:rPr>
        <w:t>Trao đổi  dữ  liệu  tài chính (FEDI  –  Financial  Electronic  Data</w:t>
      </w:r>
      <w:r w:rsidRPr="00B401AD">
        <w:rPr>
          <w:b/>
          <w:bCs/>
          <w:spacing w:val="-16"/>
        </w:rPr>
        <w:t xml:space="preserve"> </w:t>
      </w:r>
      <w:r w:rsidRPr="00B401AD">
        <w:rPr>
          <w:b/>
          <w:bCs/>
        </w:rPr>
        <w:t>Interchange</w:t>
      </w:r>
      <w:r w:rsidR="00B401AD">
        <w:rPr>
          <w:b/>
          <w:bCs/>
        </w:rPr>
        <w:t>)</w:t>
      </w:r>
      <w:r w:rsidRPr="00D14E34">
        <w:t>:</w:t>
      </w:r>
      <w:r w:rsidR="00D14E34">
        <w:t xml:space="preserve"> </w:t>
      </w:r>
      <w:r w:rsidRPr="00B401AD">
        <w:rPr>
          <w:rFonts w:cs="Times New Roman"/>
          <w:szCs w:val="26"/>
        </w:rPr>
        <w:t>phục vụ cho việc thanh toán điện tử giữa các công ty giao dịch với nhau bằng điện tử</w:t>
      </w:r>
      <w:r w:rsidR="00B401AD">
        <w:rPr>
          <w:rFonts w:cs="Times New Roman"/>
          <w:szCs w:val="26"/>
        </w:rPr>
        <w:t>.</w:t>
      </w:r>
    </w:p>
    <w:p w14:paraId="57CFD156" w14:textId="77777777" w:rsidR="00B401AD" w:rsidRPr="00B401AD" w:rsidRDefault="00697967" w:rsidP="00781326">
      <w:pPr>
        <w:pStyle w:val="ListParagraph"/>
        <w:numPr>
          <w:ilvl w:val="0"/>
          <w:numId w:val="64"/>
        </w:numPr>
        <w:spacing w:line="360" w:lineRule="auto"/>
        <w:ind w:left="1080"/>
      </w:pPr>
      <w:r w:rsidRPr="00B401AD">
        <w:rPr>
          <w:rFonts w:cs="Times New Roman"/>
          <w:b/>
          <w:szCs w:val="26"/>
        </w:rPr>
        <w:t xml:space="preserve">Tiền mặt Internet (Internet Cash): </w:t>
      </w:r>
      <w:r w:rsidRPr="00B401AD">
        <w:rPr>
          <w:rFonts w:cs="Times New Roman"/>
          <w:szCs w:val="26"/>
        </w:rPr>
        <w:t xml:space="preserve">Là tiền mặt được mua từ một nơi phát hành (ngân hàng hơặc </w:t>
      </w:r>
      <w:r w:rsidRPr="00B401AD">
        <w:rPr>
          <w:rFonts w:cs="Times New Roman"/>
          <w:spacing w:val="-3"/>
          <w:szCs w:val="26"/>
        </w:rPr>
        <w:t xml:space="preserve">một </w:t>
      </w:r>
      <w:r w:rsidRPr="00B401AD">
        <w:rPr>
          <w:rFonts w:cs="Times New Roman"/>
          <w:szCs w:val="26"/>
        </w:rPr>
        <w:t xml:space="preserve">số tổ chức tín dụng nào đó), sau đó được chuyển tự do sang các đồng tiền khác thông qua Internet, áp dụng trong cả phạm </w:t>
      </w:r>
      <w:r w:rsidRPr="00B401AD">
        <w:rPr>
          <w:rFonts w:cs="Times New Roman"/>
          <w:spacing w:val="-3"/>
          <w:szCs w:val="26"/>
        </w:rPr>
        <w:t xml:space="preserve">vi </w:t>
      </w:r>
      <w:r w:rsidRPr="00B401AD">
        <w:rPr>
          <w:rFonts w:cs="Times New Roman"/>
          <w:szCs w:val="26"/>
        </w:rPr>
        <w:t>một nước cũng như giữa các quốc gia (Digital</w:t>
      </w:r>
      <w:r w:rsidRPr="00B401AD">
        <w:rPr>
          <w:rFonts w:cs="Times New Roman"/>
          <w:spacing w:val="-15"/>
          <w:szCs w:val="26"/>
        </w:rPr>
        <w:t xml:space="preserve"> </w:t>
      </w:r>
      <w:r w:rsidRPr="00B401AD">
        <w:rPr>
          <w:rFonts w:cs="Times New Roman"/>
          <w:szCs w:val="26"/>
        </w:rPr>
        <w:t>cash).</w:t>
      </w:r>
    </w:p>
    <w:p w14:paraId="43370EBB" w14:textId="3BDAE6AA" w:rsidR="00B401AD" w:rsidRPr="00B401AD" w:rsidRDefault="00697967" w:rsidP="00781326">
      <w:pPr>
        <w:pStyle w:val="ListParagraph"/>
        <w:numPr>
          <w:ilvl w:val="0"/>
          <w:numId w:val="64"/>
        </w:numPr>
        <w:spacing w:line="360" w:lineRule="auto"/>
        <w:ind w:left="1080"/>
      </w:pPr>
      <w:r w:rsidRPr="00B401AD">
        <w:rPr>
          <w:rFonts w:cs="Times New Roman"/>
          <w:b/>
          <w:szCs w:val="26"/>
        </w:rPr>
        <w:t xml:space="preserve">Túi tiền điện </w:t>
      </w:r>
      <w:r w:rsidRPr="00B401AD">
        <w:rPr>
          <w:rFonts w:cs="Times New Roman"/>
          <w:b/>
          <w:spacing w:val="2"/>
          <w:szCs w:val="26"/>
        </w:rPr>
        <w:t xml:space="preserve">tử </w:t>
      </w:r>
      <w:r w:rsidRPr="00B401AD">
        <w:rPr>
          <w:rFonts w:cs="Times New Roman"/>
          <w:b/>
          <w:szCs w:val="26"/>
        </w:rPr>
        <w:t xml:space="preserve">(Electroninc Purse): </w:t>
      </w:r>
      <w:r w:rsidRPr="00B401AD">
        <w:rPr>
          <w:rFonts w:cs="Times New Roman"/>
          <w:szCs w:val="26"/>
        </w:rPr>
        <w:t xml:space="preserve">là nơi để cất tiền mặt Internet, chủ yếu là thẻ thông minh (Smart card), còn gọi là thẻ </w:t>
      </w:r>
      <w:r w:rsidRPr="00B401AD">
        <w:rPr>
          <w:rFonts w:cs="Times New Roman"/>
          <w:spacing w:val="-4"/>
          <w:szCs w:val="26"/>
        </w:rPr>
        <w:t xml:space="preserve">giữ tiền (stored value </w:t>
      </w:r>
      <w:r w:rsidRPr="00B401AD">
        <w:rPr>
          <w:rFonts w:cs="Times New Roman"/>
          <w:spacing w:val="-5"/>
          <w:szCs w:val="26"/>
        </w:rPr>
        <w:t xml:space="preserve">card), </w:t>
      </w:r>
      <w:r w:rsidRPr="00B401AD">
        <w:rPr>
          <w:rFonts w:cs="Times New Roman"/>
          <w:spacing w:val="-3"/>
          <w:szCs w:val="26"/>
        </w:rPr>
        <w:t xml:space="preserve">tiền được </w:t>
      </w:r>
      <w:r w:rsidRPr="00B401AD">
        <w:rPr>
          <w:rFonts w:cs="Times New Roman"/>
          <w:szCs w:val="26"/>
        </w:rPr>
        <w:t xml:space="preserve">trả  </w:t>
      </w:r>
      <w:r w:rsidRPr="00B401AD">
        <w:rPr>
          <w:rFonts w:cs="Times New Roman"/>
          <w:spacing w:val="-4"/>
          <w:szCs w:val="26"/>
        </w:rPr>
        <w:t xml:space="preserve">cho bất </w:t>
      </w:r>
      <w:r w:rsidRPr="00B401AD">
        <w:rPr>
          <w:rFonts w:cs="Times New Roman"/>
          <w:spacing w:val="-3"/>
          <w:szCs w:val="26"/>
        </w:rPr>
        <w:t xml:space="preserve">kỳ ai </w:t>
      </w:r>
      <w:r w:rsidRPr="00B401AD">
        <w:rPr>
          <w:rFonts w:cs="Times New Roman"/>
          <w:szCs w:val="26"/>
        </w:rPr>
        <w:t xml:space="preserve">đọc </w:t>
      </w:r>
      <w:r w:rsidRPr="00B401AD">
        <w:rPr>
          <w:rFonts w:cs="Times New Roman"/>
          <w:spacing w:val="-3"/>
          <w:szCs w:val="26"/>
        </w:rPr>
        <w:t xml:space="preserve">được </w:t>
      </w:r>
      <w:r w:rsidRPr="00B401AD">
        <w:rPr>
          <w:rFonts w:cs="Times New Roman"/>
          <w:spacing w:val="-4"/>
          <w:szCs w:val="26"/>
        </w:rPr>
        <w:t xml:space="preserve">thẻ </w:t>
      </w:r>
      <w:r w:rsidRPr="00B401AD">
        <w:rPr>
          <w:rFonts w:cs="Times New Roman"/>
          <w:szCs w:val="26"/>
        </w:rPr>
        <w:t xml:space="preserve">đó; </w:t>
      </w:r>
      <w:r w:rsidRPr="00B401AD">
        <w:rPr>
          <w:rFonts w:cs="Times New Roman"/>
          <w:spacing w:val="-5"/>
          <w:szCs w:val="26"/>
        </w:rPr>
        <w:t xml:space="preserve">kỹ </w:t>
      </w:r>
      <w:r w:rsidRPr="00B401AD">
        <w:rPr>
          <w:rFonts w:cs="Times New Roman"/>
          <w:spacing w:val="-4"/>
          <w:szCs w:val="26"/>
        </w:rPr>
        <w:t xml:space="preserve">thuật của </w:t>
      </w:r>
      <w:r w:rsidRPr="00B401AD">
        <w:rPr>
          <w:rFonts w:cs="Times New Roman"/>
          <w:szCs w:val="26"/>
        </w:rPr>
        <w:t xml:space="preserve">túi </w:t>
      </w:r>
      <w:r w:rsidRPr="00B401AD">
        <w:rPr>
          <w:rFonts w:cs="Times New Roman"/>
          <w:spacing w:val="-3"/>
          <w:szCs w:val="26"/>
        </w:rPr>
        <w:t xml:space="preserve">tiền </w:t>
      </w:r>
      <w:r w:rsidRPr="00B401AD">
        <w:rPr>
          <w:rFonts w:cs="Times New Roman"/>
          <w:spacing w:val="-4"/>
          <w:szCs w:val="26"/>
        </w:rPr>
        <w:t xml:space="preserve">điện </w:t>
      </w:r>
      <w:r w:rsidRPr="00B401AD">
        <w:rPr>
          <w:rFonts w:cs="Times New Roman"/>
          <w:spacing w:val="-3"/>
          <w:szCs w:val="26"/>
        </w:rPr>
        <w:t xml:space="preserve">tử </w:t>
      </w:r>
      <w:r w:rsidRPr="00B401AD">
        <w:rPr>
          <w:rFonts w:cs="Times New Roman"/>
          <w:spacing w:val="-4"/>
          <w:szCs w:val="26"/>
        </w:rPr>
        <w:t xml:space="preserve">tương </w:t>
      </w:r>
      <w:r w:rsidRPr="00B401AD">
        <w:rPr>
          <w:rFonts w:cs="Times New Roman"/>
          <w:spacing w:val="-3"/>
          <w:szCs w:val="26"/>
        </w:rPr>
        <w:t xml:space="preserve">tự </w:t>
      </w:r>
      <w:r w:rsidRPr="00B401AD">
        <w:rPr>
          <w:rFonts w:cs="Times New Roman"/>
          <w:spacing w:val="-4"/>
          <w:szCs w:val="26"/>
        </w:rPr>
        <w:t xml:space="preserve">như </w:t>
      </w:r>
      <w:r w:rsidRPr="00B401AD">
        <w:rPr>
          <w:rFonts w:cs="Times New Roman"/>
          <w:spacing w:val="-5"/>
          <w:szCs w:val="26"/>
        </w:rPr>
        <w:t xml:space="preserve">kỹ </w:t>
      </w:r>
      <w:r w:rsidRPr="00B401AD">
        <w:rPr>
          <w:rFonts w:cs="Times New Roman"/>
          <w:spacing w:val="-4"/>
          <w:szCs w:val="26"/>
        </w:rPr>
        <w:t xml:space="preserve">thuật </w:t>
      </w:r>
      <w:r w:rsidRPr="00B401AD">
        <w:rPr>
          <w:rFonts w:cs="Times New Roman"/>
          <w:spacing w:val="-3"/>
          <w:szCs w:val="26"/>
        </w:rPr>
        <w:t>áp</w:t>
      </w:r>
      <w:r w:rsidRPr="00B401AD">
        <w:rPr>
          <w:rFonts w:cs="Times New Roman"/>
          <w:spacing w:val="-42"/>
          <w:szCs w:val="26"/>
        </w:rPr>
        <w:t xml:space="preserve"> </w:t>
      </w:r>
      <w:r w:rsidRPr="00B401AD">
        <w:rPr>
          <w:rFonts w:cs="Times New Roman"/>
          <w:spacing w:val="-4"/>
          <w:szCs w:val="26"/>
        </w:rPr>
        <w:t xml:space="preserve">dụng cho </w:t>
      </w:r>
      <w:r w:rsidRPr="00B401AD">
        <w:rPr>
          <w:rFonts w:cs="Times New Roman"/>
          <w:spacing w:val="-5"/>
          <w:szCs w:val="26"/>
        </w:rPr>
        <w:t>“tiền mặt</w:t>
      </w:r>
      <w:r w:rsidRPr="00B401AD">
        <w:rPr>
          <w:rFonts w:cs="Times New Roman"/>
          <w:spacing w:val="-15"/>
          <w:szCs w:val="26"/>
        </w:rPr>
        <w:t xml:space="preserve"> </w:t>
      </w:r>
      <w:r w:rsidRPr="00B401AD">
        <w:rPr>
          <w:rFonts w:cs="Times New Roman"/>
          <w:spacing w:val="-5"/>
          <w:szCs w:val="26"/>
        </w:rPr>
        <w:t>Internet”.</w:t>
      </w:r>
    </w:p>
    <w:p w14:paraId="62E52FB0" w14:textId="0EC55413" w:rsidR="00697967" w:rsidRPr="00B401AD" w:rsidRDefault="00697967" w:rsidP="00781326">
      <w:pPr>
        <w:pStyle w:val="ListParagraph"/>
        <w:widowControl w:val="0"/>
        <w:numPr>
          <w:ilvl w:val="0"/>
          <w:numId w:val="64"/>
        </w:numPr>
        <w:spacing w:before="90" w:after="0" w:line="360" w:lineRule="auto"/>
        <w:ind w:left="1080" w:right="157"/>
        <w:jc w:val="both"/>
        <w:rPr>
          <w:rFonts w:cs="Times New Roman"/>
          <w:szCs w:val="26"/>
        </w:rPr>
      </w:pPr>
      <w:r w:rsidRPr="00B401AD">
        <w:rPr>
          <w:rFonts w:cs="Times New Roman"/>
          <w:b/>
          <w:szCs w:val="26"/>
        </w:rPr>
        <w:t xml:space="preserve">Giao dịch ngân hàng </w:t>
      </w:r>
      <w:r w:rsidRPr="00B401AD">
        <w:rPr>
          <w:rFonts w:cs="Times New Roman"/>
          <w:b/>
          <w:spacing w:val="2"/>
          <w:szCs w:val="26"/>
        </w:rPr>
        <w:t xml:space="preserve">số </w:t>
      </w:r>
      <w:r w:rsidRPr="00B401AD">
        <w:rPr>
          <w:rFonts w:cs="Times New Roman"/>
          <w:b/>
          <w:szCs w:val="26"/>
        </w:rPr>
        <w:t xml:space="preserve">hóa (Digital Banking), giao dịch chứng khoán số hóa (Digital Sercurities Trading): </w:t>
      </w:r>
      <w:r w:rsidRPr="00B401AD">
        <w:rPr>
          <w:rFonts w:cs="Times New Roman"/>
          <w:szCs w:val="26"/>
        </w:rPr>
        <w:t xml:space="preserve">hệ thống thanh toán của ngân hàng là một </w:t>
      </w:r>
      <w:r w:rsidRPr="00B401AD">
        <w:rPr>
          <w:rFonts w:cs="Times New Roman"/>
          <w:spacing w:val="-3"/>
          <w:szCs w:val="26"/>
        </w:rPr>
        <w:t xml:space="preserve">hệ </w:t>
      </w:r>
      <w:r w:rsidRPr="00B401AD">
        <w:rPr>
          <w:rFonts w:cs="Times New Roman"/>
          <w:szCs w:val="26"/>
        </w:rPr>
        <w:t xml:space="preserve">thống </w:t>
      </w:r>
      <w:r w:rsidRPr="00B401AD">
        <w:rPr>
          <w:rFonts w:cs="Times New Roman"/>
          <w:spacing w:val="-3"/>
          <w:szCs w:val="26"/>
        </w:rPr>
        <w:t xml:space="preserve">lớn </w:t>
      </w:r>
      <w:r w:rsidRPr="00B401AD">
        <w:rPr>
          <w:rFonts w:cs="Times New Roman"/>
          <w:szCs w:val="26"/>
        </w:rPr>
        <w:t>gồm</w:t>
      </w:r>
      <w:r w:rsidRPr="00B401AD">
        <w:rPr>
          <w:rFonts w:cs="Times New Roman"/>
          <w:spacing w:val="-12"/>
          <w:szCs w:val="26"/>
        </w:rPr>
        <w:t xml:space="preserve"> </w:t>
      </w:r>
      <w:r w:rsidRPr="00B401AD">
        <w:rPr>
          <w:rFonts w:cs="Times New Roman"/>
          <w:szCs w:val="26"/>
        </w:rPr>
        <w:t>nhiều</w:t>
      </w:r>
      <w:r w:rsidRPr="00B401AD">
        <w:rPr>
          <w:rFonts w:cs="Times New Roman"/>
          <w:spacing w:val="-12"/>
          <w:szCs w:val="26"/>
        </w:rPr>
        <w:t xml:space="preserve"> </w:t>
      </w:r>
      <w:r w:rsidRPr="00B401AD">
        <w:rPr>
          <w:rFonts w:cs="Times New Roman"/>
          <w:szCs w:val="26"/>
        </w:rPr>
        <w:t>hệ</w:t>
      </w:r>
      <w:r w:rsidRPr="00B401AD">
        <w:rPr>
          <w:rFonts w:cs="Times New Roman"/>
          <w:spacing w:val="-12"/>
          <w:szCs w:val="26"/>
        </w:rPr>
        <w:t xml:space="preserve"> </w:t>
      </w:r>
      <w:r w:rsidRPr="00B401AD">
        <w:rPr>
          <w:rFonts w:cs="Times New Roman"/>
          <w:szCs w:val="26"/>
        </w:rPr>
        <w:t>thống</w:t>
      </w:r>
      <w:r w:rsidRPr="00B401AD">
        <w:rPr>
          <w:rFonts w:cs="Times New Roman"/>
          <w:spacing w:val="-19"/>
          <w:szCs w:val="26"/>
        </w:rPr>
        <w:t xml:space="preserve"> </w:t>
      </w:r>
      <w:r w:rsidRPr="00B401AD">
        <w:rPr>
          <w:rFonts w:cs="Times New Roman"/>
          <w:szCs w:val="26"/>
        </w:rPr>
        <w:t>nhỏ:</w:t>
      </w:r>
    </w:p>
    <w:p w14:paraId="0D635911" w14:textId="77777777" w:rsidR="00697967" w:rsidRPr="00D14E34" w:rsidRDefault="00697967" w:rsidP="00781326">
      <w:pPr>
        <w:pStyle w:val="ListParagraph"/>
        <w:widowControl w:val="0"/>
        <w:numPr>
          <w:ilvl w:val="3"/>
          <w:numId w:val="61"/>
        </w:numPr>
        <w:tabs>
          <w:tab w:val="left" w:pos="1599"/>
          <w:tab w:val="left" w:pos="1600"/>
        </w:tabs>
        <w:spacing w:before="9" w:after="0" w:line="360" w:lineRule="auto"/>
        <w:contextualSpacing w:val="0"/>
        <w:rPr>
          <w:rFonts w:cs="Times New Roman"/>
          <w:szCs w:val="26"/>
        </w:rPr>
      </w:pPr>
      <w:r w:rsidRPr="00D14E34">
        <w:rPr>
          <w:rFonts w:cs="Times New Roman"/>
          <w:spacing w:val="-4"/>
          <w:szCs w:val="26"/>
        </w:rPr>
        <w:t>Thanh</w:t>
      </w:r>
      <w:r w:rsidRPr="00D14E34">
        <w:rPr>
          <w:rFonts w:cs="Times New Roman"/>
          <w:spacing w:val="-7"/>
          <w:szCs w:val="26"/>
        </w:rPr>
        <w:t xml:space="preserve"> </w:t>
      </w:r>
      <w:r w:rsidRPr="00D14E34">
        <w:rPr>
          <w:rFonts w:cs="Times New Roman"/>
          <w:spacing w:val="-3"/>
          <w:szCs w:val="26"/>
        </w:rPr>
        <w:t>toán</w:t>
      </w:r>
      <w:r w:rsidRPr="00D14E34">
        <w:rPr>
          <w:rFonts w:cs="Times New Roman"/>
          <w:spacing w:val="-7"/>
          <w:szCs w:val="26"/>
        </w:rPr>
        <w:t xml:space="preserve"> </w:t>
      </w:r>
      <w:r w:rsidRPr="00D14E34">
        <w:rPr>
          <w:rFonts w:cs="Times New Roman"/>
          <w:spacing w:val="-3"/>
          <w:szCs w:val="26"/>
        </w:rPr>
        <w:t>giữa</w:t>
      </w:r>
      <w:r w:rsidRPr="00D14E34">
        <w:rPr>
          <w:rFonts w:cs="Times New Roman"/>
          <w:spacing w:val="-11"/>
          <w:szCs w:val="26"/>
        </w:rPr>
        <w:t xml:space="preserve"> </w:t>
      </w:r>
      <w:r w:rsidRPr="00D14E34">
        <w:rPr>
          <w:rFonts w:cs="Times New Roman"/>
          <w:szCs w:val="26"/>
        </w:rPr>
        <w:t>ngân</w:t>
      </w:r>
      <w:r w:rsidRPr="00D14E34">
        <w:rPr>
          <w:rFonts w:cs="Times New Roman"/>
          <w:spacing w:val="-11"/>
          <w:szCs w:val="26"/>
        </w:rPr>
        <w:t xml:space="preserve"> </w:t>
      </w:r>
      <w:r w:rsidRPr="00D14E34">
        <w:rPr>
          <w:rFonts w:cs="Times New Roman"/>
          <w:szCs w:val="26"/>
        </w:rPr>
        <w:t>hàng</w:t>
      </w:r>
      <w:r w:rsidRPr="00D14E34">
        <w:rPr>
          <w:rFonts w:cs="Times New Roman"/>
          <w:spacing w:val="-11"/>
          <w:szCs w:val="26"/>
        </w:rPr>
        <w:t xml:space="preserve"> </w:t>
      </w:r>
      <w:r w:rsidRPr="00D14E34">
        <w:rPr>
          <w:rFonts w:cs="Times New Roman"/>
          <w:szCs w:val="26"/>
        </w:rPr>
        <w:t>với</w:t>
      </w:r>
      <w:r w:rsidRPr="00D14E34">
        <w:rPr>
          <w:rFonts w:cs="Times New Roman"/>
          <w:spacing w:val="-6"/>
          <w:szCs w:val="26"/>
        </w:rPr>
        <w:t xml:space="preserve"> </w:t>
      </w:r>
      <w:r w:rsidRPr="00D14E34">
        <w:rPr>
          <w:rFonts w:cs="Times New Roman"/>
          <w:spacing w:val="-3"/>
          <w:szCs w:val="26"/>
        </w:rPr>
        <w:t>khách</w:t>
      </w:r>
      <w:r w:rsidRPr="00D14E34">
        <w:rPr>
          <w:rFonts w:cs="Times New Roman"/>
          <w:spacing w:val="-11"/>
          <w:szCs w:val="26"/>
        </w:rPr>
        <w:t xml:space="preserve"> </w:t>
      </w:r>
      <w:r w:rsidRPr="00D14E34">
        <w:rPr>
          <w:rFonts w:cs="Times New Roman"/>
          <w:spacing w:val="-3"/>
          <w:szCs w:val="26"/>
        </w:rPr>
        <w:t>hàng.</w:t>
      </w:r>
    </w:p>
    <w:p w14:paraId="375CAAC2" w14:textId="77777777" w:rsidR="00697967" w:rsidRPr="00D14E34" w:rsidRDefault="00697967" w:rsidP="00781326">
      <w:pPr>
        <w:pStyle w:val="ListParagraph"/>
        <w:widowControl w:val="0"/>
        <w:numPr>
          <w:ilvl w:val="3"/>
          <w:numId w:val="61"/>
        </w:numPr>
        <w:tabs>
          <w:tab w:val="left" w:pos="1599"/>
          <w:tab w:val="left" w:pos="1600"/>
        </w:tabs>
        <w:spacing w:before="90" w:after="0" w:line="360" w:lineRule="auto"/>
        <w:contextualSpacing w:val="0"/>
        <w:rPr>
          <w:rFonts w:cs="Times New Roman"/>
          <w:szCs w:val="26"/>
        </w:rPr>
      </w:pPr>
      <w:r w:rsidRPr="00D14E34">
        <w:rPr>
          <w:rFonts w:cs="Times New Roman"/>
          <w:szCs w:val="26"/>
        </w:rPr>
        <w:t>Thanh</w:t>
      </w:r>
      <w:r w:rsidRPr="00D14E34">
        <w:rPr>
          <w:rFonts w:cs="Times New Roman"/>
          <w:spacing w:val="-10"/>
          <w:szCs w:val="26"/>
        </w:rPr>
        <w:t xml:space="preserve"> </w:t>
      </w:r>
      <w:r w:rsidRPr="00D14E34">
        <w:rPr>
          <w:rFonts w:cs="Times New Roman"/>
          <w:szCs w:val="26"/>
        </w:rPr>
        <w:t>toán</w:t>
      </w:r>
      <w:r w:rsidRPr="00D14E34">
        <w:rPr>
          <w:rFonts w:cs="Times New Roman"/>
          <w:spacing w:val="-10"/>
          <w:szCs w:val="26"/>
        </w:rPr>
        <w:t xml:space="preserve"> </w:t>
      </w:r>
      <w:r w:rsidRPr="00D14E34">
        <w:rPr>
          <w:rFonts w:cs="Times New Roman"/>
          <w:szCs w:val="26"/>
        </w:rPr>
        <w:t>giữa</w:t>
      </w:r>
      <w:r w:rsidRPr="00D14E34">
        <w:rPr>
          <w:rFonts w:cs="Times New Roman"/>
          <w:spacing w:val="-9"/>
          <w:szCs w:val="26"/>
        </w:rPr>
        <w:t xml:space="preserve"> </w:t>
      </w:r>
      <w:r w:rsidRPr="00D14E34">
        <w:rPr>
          <w:rFonts w:cs="Times New Roman"/>
          <w:szCs w:val="26"/>
        </w:rPr>
        <w:t>ngân</w:t>
      </w:r>
      <w:r w:rsidRPr="00D14E34">
        <w:rPr>
          <w:rFonts w:cs="Times New Roman"/>
          <w:spacing w:val="-14"/>
          <w:szCs w:val="26"/>
        </w:rPr>
        <w:t xml:space="preserve"> </w:t>
      </w:r>
      <w:r w:rsidRPr="00D14E34">
        <w:rPr>
          <w:rFonts w:cs="Times New Roman"/>
          <w:szCs w:val="26"/>
        </w:rPr>
        <w:t>hàng</w:t>
      </w:r>
      <w:r w:rsidRPr="00D14E34">
        <w:rPr>
          <w:rFonts w:cs="Times New Roman"/>
          <w:spacing w:val="-10"/>
          <w:szCs w:val="26"/>
        </w:rPr>
        <w:t xml:space="preserve"> </w:t>
      </w:r>
      <w:r w:rsidRPr="00D14E34">
        <w:rPr>
          <w:rFonts w:cs="Times New Roman"/>
          <w:spacing w:val="-2"/>
          <w:szCs w:val="26"/>
        </w:rPr>
        <w:t>với</w:t>
      </w:r>
      <w:r w:rsidRPr="00D14E34">
        <w:rPr>
          <w:rFonts w:cs="Times New Roman"/>
          <w:spacing w:val="-10"/>
          <w:szCs w:val="26"/>
        </w:rPr>
        <w:t xml:space="preserve"> </w:t>
      </w:r>
      <w:r w:rsidRPr="00D14E34">
        <w:rPr>
          <w:rFonts w:cs="Times New Roman"/>
          <w:szCs w:val="26"/>
        </w:rPr>
        <w:t>các</w:t>
      </w:r>
      <w:r w:rsidRPr="00D14E34">
        <w:rPr>
          <w:rFonts w:cs="Times New Roman"/>
          <w:spacing w:val="-10"/>
          <w:szCs w:val="26"/>
        </w:rPr>
        <w:t xml:space="preserve"> </w:t>
      </w:r>
      <w:r w:rsidRPr="00D14E34">
        <w:rPr>
          <w:rFonts w:cs="Times New Roman"/>
          <w:szCs w:val="26"/>
        </w:rPr>
        <w:t>đại</w:t>
      </w:r>
      <w:r w:rsidRPr="00D14E34">
        <w:rPr>
          <w:rFonts w:cs="Times New Roman"/>
          <w:spacing w:val="-9"/>
          <w:szCs w:val="26"/>
        </w:rPr>
        <w:t xml:space="preserve"> </w:t>
      </w:r>
      <w:r w:rsidRPr="00D14E34">
        <w:rPr>
          <w:rFonts w:cs="Times New Roman"/>
          <w:spacing w:val="-3"/>
          <w:szCs w:val="26"/>
        </w:rPr>
        <w:t>lý</w:t>
      </w:r>
      <w:r w:rsidRPr="00D14E34">
        <w:rPr>
          <w:rFonts w:cs="Times New Roman"/>
          <w:spacing w:val="-9"/>
          <w:szCs w:val="26"/>
        </w:rPr>
        <w:t xml:space="preserve"> </w:t>
      </w:r>
      <w:r w:rsidRPr="00D14E34">
        <w:rPr>
          <w:rFonts w:cs="Times New Roman"/>
          <w:szCs w:val="26"/>
        </w:rPr>
        <w:t>thanh</w:t>
      </w:r>
      <w:r w:rsidRPr="00D14E34">
        <w:rPr>
          <w:rFonts w:cs="Times New Roman"/>
          <w:spacing w:val="-10"/>
          <w:szCs w:val="26"/>
        </w:rPr>
        <w:t xml:space="preserve"> </w:t>
      </w:r>
      <w:r w:rsidRPr="00D14E34">
        <w:rPr>
          <w:rFonts w:cs="Times New Roman"/>
          <w:szCs w:val="26"/>
        </w:rPr>
        <w:t>toán</w:t>
      </w:r>
      <w:r w:rsidRPr="00D14E34">
        <w:rPr>
          <w:rFonts w:cs="Times New Roman"/>
          <w:spacing w:val="-14"/>
          <w:szCs w:val="26"/>
        </w:rPr>
        <w:t xml:space="preserve"> </w:t>
      </w:r>
      <w:r w:rsidRPr="00D14E34">
        <w:rPr>
          <w:rFonts w:cs="Times New Roman"/>
          <w:szCs w:val="26"/>
        </w:rPr>
        <w:t>(Siêu</w:t>
      </w:r>
      <w:r w:rsidRPr="00D14E34">
        <w:rPr>
          <w:rFonts w:cs="Times New Roman"/>
          <w:spacing w:val="-9"/>
          <w:szCs w:val="26"/>
        </w:rPr>
        <w:t xml:space="preserve"> </w:t>
      </w:r>
      <w:r w:rsidRPr="00D14E34">
        <w:rPr>
          <w:rFonts w:cs="Times New Roman"/>
          <w:szCs w:val="26"/>
        </w:rPr>
        <w:t>thị,</w:t>
      </w:r>
      <w:r w:rsidRPr="00D14E34">
        <w:rPr>
          <w:rFonts w:cs="Times New Roman"/>
          <w:spacing w:val="-8"/>
          <w:szCs w:val="26"/>
        </w:rPr>
        <w:t xml:space="preserve"> </w:t>
      </w:r>
      <w:r w:rsidRPr="00D14E34">
        <w:rPr>
          <w:rFonts w:cs="Times New Roman"/>
          <w:szCs w:val="26"/>
        </w:rPr>
        <w:t>nhà</w:t>
      </w:r>
      <w:r w:rsidRPr="00D14E34">
        <w:rPr>
          <w:rFonts w:cs="Times New Roman"/>
          <w:spacing w:val="-9"/>
          <w:szCs w:val="26"/>
        </w:rPr>
        <w:t xml:space="preserve"> </w:t>
      </w:r>
      <w:r w:rsidRPr="00D14E34">
        <w:rPr>
          <w:rFonts w:cs="Times New Roman"/>
          <w:spacing w:val="-3"/>
          <w:szCs w:val="26"/>
        </w:rPr>
        <w:t>hàng)</w:t>
      </w:r>
    </w:p>
    <w:p w14:paraId="790F962F" w14:textId="77777777" w:rsidR="00697967" w:rsidRPr="00D14E34" w:rsidRDefault="00697967" w:rsidP="00781326">
      <w:pPr>
        <w:pStyle w:val="ListParagraph"/>
        <w:widowControl w:val="0"/>
        <w:numPr>
          <w:ilvl w:val="3"/>
          <w:numId w:val="61"/>
        </w:numPr>
        <w:tabs>
          <w:tab w:val="left" w:pos="1599"/>
          <w:tab w:val="left" w:pos="1600"/>
        </w:tabs>
        <w:spacing w:before="90" w:after="0" w:line="360" w:lineRule="auto"/>
        <w:contextualSpacing w:val="0"/>
        <w:rPr>
          <w:rFonts w:cs="Times New Roman"/>
          <w:szCs w:val="26"/>
        </w:rPr>
      </w:pPr>
      <w:r w:rsidRPr="00D14E34">
        <w:rPr>
          <w:rFonts w:cs="Times New Roman"/>
          <w:spacing w:val="-5"/>
          <w:szCs w:val="26"/>
        </w:rPr>
        <w:t xml:space="preserve">Thanh </w:t>
      </w:r>
      <w:r w:rsidRPr="00D14E34">
        <w:rPr>
          <w:rFonts w:cs="Times New Roman"/>
          <w:spacing w:val="-3"/>
          <w:szCs w:val="26"/>
        </w:rPr>
        <w:t xml:space="preserve">toán nội bộ </w:t>
      </w:r>
      <w:r w:rsidRPr="00D14E34">
        <w:rPr>
          <w:rFonts w:cs="Times New Roman"/>
          <w:spacing w:val="-4"/>
          <w:szCs w:val="26"/>
        </w:rPr>
        <w:t xml:space="preserve">một </w:t>
      </w:r>
      <w:r w:rsidRPr="00D14E34">
        <w:rPr>
          <w:rFonts w:cs="Times New Roman"/>
          <w:spacing w:val="-3"/>
          <w:szCs w:val="26"/>
        </w:rPr>
        <w:t>hệ thống ngân</w:t>
      </w:r>
      <w:r w:rsidRPr="00D14E34">
        <w:rPr>
          <w:rFonts w:cs="Times New Roman"/>
          <w:spacing w:val="-35"/>
          <w:szCs w:val="26"/>
        </w:rPr>
        <w:t xml:space="preserve"> </w:t>
      </w:r>
      <w:r w:rsidRPr="00D14E34">
        <w:rPr>
          <w:rFonts w:cs="Times New Roman"/>
          <w:spacing w:val="-5"/>
          <w:szCs w:val="26"/>
        </w:rPr>
        <w:t>hàng.</w:t>
      </w:r>
    </w:p>
    <w:p w14:paraId="660194BD" w14:textId="77777777" w:rsidR="00697967" w:rsidRPr="00D14E34" w:rsidRDefault="00697967" w:rsidP="00781326">
      <w:pPr>
        <w:pStyle w:val="ListParagraph"/>
        <w:widowControl w:val="0"/>
        <w:numPr>
          <w:ilvl w:val="3"/>
          <w:numId w:val="61"/>
        </w:numPr>
        <w:tabs>
          <w:tab w:val="left" w:pos="1599"/>
          <w:tab w:val="left" w:pos="1600"/>
        </w:tabs>
        <w:spacing w:before="85" w:after="0" w:line="360" w:lineRule="auto"/>
        <w:contextualSpacing w:val="0"/>
        <w:rPr>
          <w:rFonts w:cs="Times New Roman"/>
          <w:szCs w:val="26"/>
        </w:rPr>
      </w:pPr>
      <w:r w:rsidRPr="00D14E34">
        <w:rPr>
          <w:rFonts w:cs="Times New Roman"/>
          <w:spacing w:val="-4"/>
          <w:szCs w:val="26"/>
        </w:rPr>
        <w:t>Thanh</w:t>
      </w:r>
      <w:r w:rsidRPr="00D14E34">
        <w:rPr>
          <w:rFonts w:cs="Times New Roman"/>
          <w:spacing w:val="-6"/>
          <w:szCs w:val="26"/>
        </w:rPr>
        <w:t xml:space="preserve"> </w:t>
      </w:r>
      <w:r w:rsidRPr="00D14E34">
        <w:rPr>
          <w:rFonts w:cs="Times New Roman"/>
          <w:spacing w:val="-4"/>
          <w:szCs w:val="26"/>
        </w:rPr>
        <w:t>thoán</w:t>
      </w:r>
      <w:r w:rsidRPr="00D14E34">
        <w:rPr>
          <w:rFonts w:cs="Times New Roman"/>
          <w:spacing w:val="-6"/>
          <w:szCs w:val="26"/>
        </w:rPr>
        <w:t xml:space="preserve"> </w:t>
      </w:r>
      <w:r w:rsidRPr="00D14E34">
        <w:rPr>
          <w:rFonts w:cs="Times New Roman"/>
          <w:spacing w:val="-3"/>
          <w:szCs w:val="26"/>
        </w:rPr>
        <w:t>giữa</w:t>
      </w:r>
      <w:r w:rsidRPr="00D14E34">
        <w:rPr>
          <w:rFonts w:cs="Times New Roman"/>
          <w:spacing w:val="-5"/>
          <w:szCs w:val="26"/>
        </w:rPr>
        <w:t xml:space="preserve"> </w:t>
      </w:r>
      <w:r w:rsidRPr="00D14E34">
        <w:rPr>
          <w:rFonts w:cs="Times New Roman"/>
          <w:spacing w:val="-3"/>
          <w:szCs w:val="26"/>
        </w:rPr>
        <w:t>hệ</w:t>
      </w:r>
      <w:r w:rsidRPr="00D14E34">
        <w:rPr>
          <w:rFonts w:cs="Times New Roman"/>
          <w:spacing w:val="-10"/>
          <w:szCs w:val="26"/>
        </w:rPr>
        <w:t xml:space="preserve"> </w:t>
      </w:r>
      <w:r w:rsidRPr="00D14E34">
        <w:rPr>
          <w:rFonts w:cs="Times New Roman"/>
          <w:szCs w:val="26"/>
        </w:rPr>
        <w:t>thống</w:t>
      </w:r>
      <w:r w:rsidRPr="00D14E34">
        <w:rPr>
          <w:rFonts w:cs="Times New Roman"/>
          <w:spacing w:val="-10"/>
          <w:szCs w:val="26"/>
        </w:rPr>
        <w:t xml:space="preserve"> </w:t>
      </w:r>
      <w:r w:rsidRPr="00D14E34">
        <w:rPr>
          <w:rFonts w:cs="Times New Roman"/>
          <w:spacing w:val="-3"/>
          <w:szCs w:val="26"/>
        </w:rPr>
        <w:t>ngân</w:t>
      </w:r>
      <w:r w:rsidRPr="00D14E34">
        <w:rPr>
          <w:rFonts w:cs="Times New Roman"/>
          <w:spacing w:val="-10"/>
          <w:szCs w:val="26"/>
        </w:rPr>
        <w:t xml:space="preserve"> </w:t>
      </w:r>
      <w:r w:rsidRPr="00D14E34">
        <w:rPr>
          <w:rFonts w:cs="Times New Roman"/>
          <w:szCs w:val="26"/>
        </w:rPr>
        <w:t>hàng</w:t>
      </w:r>
      <w:r w:rsidRPr="00D14E34">
        <w:rPr>
          <w:rFonts w:cs="Times New Roman"/>
          <w:spacing w:val="-10"/>
          <w:szCs w:val="26"/>
        </w:rPr>
        <w:t xml:space="preserve"> </w:t>
      </w:r>
      <w:r w:rsidRPr="00D14E34">
        <w:rPr>
          <w:rFonts w:cs="Times New Roman"/>
          <w:szCs w:val="26"/>
        </w:rPr>
        <w:t>này</w:t>
      </w:r>
      <w:r w:rsidRPr="00D14E34">
        <w:rPr>
          <w:rFonts w:cs="Times New Roman"/>
          <w:spacing w:val="-6"/>
          <w:szCs w:val="26"/>
        </w:rPr>
        <w:t xml:space="preserve"> </w:t>
      </w:r>
      <w:r w:rsidRPr="00D14E34">
        <w:rPr>
          <w:rFonts w:cs="Times New Roman"/>
          <w:spacing w:val="-2"/>
          <w:szCs w:val="26"/>
        </w:rPr>
        <w:t>với</w:t>
      </w:r>
      <w:r w:rsidRPr="00D14E34">
        <w:rPr>
          <w:rFonts w:cs="Times New Roman"/>
          <w:spacing w:val="-10"/>
          <w:szCs w:val="26"/>
        </w:rPr>
        <w:t xml:space="preserve"> </w:t>
      </w:r>
      <w:r w:rsidRPr="00D14E34">
        <w:rPr>
          <w:rFonts w:cs="Times New Roman"/>
          <w:szCs w:val="26"/>
        </w:rPr>
        <w:t>hệ</w:t>
      </w:r>
      <w:r w:rsidRPr="00D14E34">
        <w:rPr>
          <w:rFonts w:cs="Times New Roman"/>
          <w:spacing w:val="-10"/>
          <w:szCs w:val="26"/>
        </w:rPr>
        <w:t xml:space="preserve"> </w:t>
      </w:r>
      <w:r w:rsidRPr="00D14E34">
        <w:rPr>
          <w:rFonts w:cs="Times New Roman"/>
          <w:spacing w:val="-3"/>
          <w:szCs w:val="26"/>
        </w:rPr>
        <w:t>thống</w:t>
      </w:r>
      <w:r w:rsidRPr="00D14E34">
        <w:rPr>
          <w:rFonts w:cs="Times New Roman"/>
          <w:spacing w:val="-10"/>
          <w:szCs w:val="26"/>
        </w:rPr>
        <w:t xml:space="preserve"> </w:t>
      </w:r>
      <w:r w:rsidRPr="00D14E34">
        <w:rPr>
          <w:rFonts w:cs="Times New Roman"/>
          <w:spacing w:val="-3"/>
          <w:szCs w:val="26"/>
        </w:rPr>
        <w:t>ngân</w:t>
      </w:r>
      <w:r w:rsidRPr="00D14E34">
        <w:rPr>
          <w:rFonts w:cs="Times New Roman"/>
          <w:spacing w:val="-6"/>
          <w:szCs w:val="26"/>
        </w:rPr>
        <w:t xml:space="preserve"> </w:t>
      </w:r>
      <w:r w:rsidRPr="00D14E34">
        <w:rPr>
          <w:rFonts w:cs="Times New Roman"/>
          <w:spacing w:val="-3"/>
          <w:szCs w:val="26"/>
        </w:rPr>
        <w:t>hàng</w:t>
      </w:r>
      <w:r w:rsidRPr="00D14E34">
        <w:rPr>
          <w:rFonts w:cs="Times New Roman"/>
          <w:spacing w:val="-6"/>
          <w:szCs w:val="26"/>
        </w:rPr>
        <w:t xml:space="preserve"> </w:t>
      </w:r>
      <w:r w:rsidRPr="00D14E34">
        <w:rPr>
          <w:rFonts w:cs="Times New Roman"/>
          <w:spacing w:val="-3"/>
          <w:szCs w:val="26"/>
        </w:rPr>
        <w:t>khác.</w:t>
      </w:r>
    </w:p>
    <w:p w14:paraId="65B406AD" w14:textId="0FA88EA1" w:rsidR="00697967" w:rsidRDefault="00697967" w:rsidP="00781326">
      <w:pPr>
        <w:pStyle w:val="Heading4"/>
        <w:keepNext w:val="0"/>
        <w:keepLines w:val="0"/>
        <w:widowControl w:val="0"/>
        <w:numPr>
          <w:ilvl w:val="2"/>
          <w:numId w:val="63"/>
        </w:numPr>
        <w:spacing w:before="94" w:line="360" w:lineRule="auto"/>
      </w:pPr>
      <w:r>
        <w:t>Trao đổi dữ liệu điện tử (EDI – Electronic Data</w:t>
      </w:r>
      <w:r>
        <w:rPr>
          <w:spacing w:val="-33"/>
        </w:rPr>
        <w:t xml:space="preserve"> </w:t>
      </w:r>
      <w:r>
        <w:t>Interchange)</w:t>
      </w:r>
    </w:p>
    <w:p w14:paraId="467109E4" w14:textId="77777777" w:rsidR="00697967" w:rsidRDefault="00697967" w:rsidP="00781326">
      <w:pPr>
        <w:spacing w:line="360" w:lineRule="auto"/>
        <w:ind w:firstLine="360"/>
      </w:pPr>
      <w:r>
        <w:rPr>
          <w:spacing w:val="-3"/>
        </w:rPr>
        <w:t xml:space="preserve">Là </w:t>
      </w:r>
      <w:r>
        <w:t xml:space="preserve">việc trao đổi các dữ liệu dưới dạng “có cấu trúc” (structured </w:t>
      </w:r>
      <w:r>
        <w:rPr>
          <w:spacing w:val="-3"/>
        </w:rPr>
        <w:t xml:space="preserve">form) </w:t>
      </w:r>
      <w:r>
        <w:rPr>
          <w:spacing w:val="2"/>
        </w:rPr>
        <w:t xml:space="preserve">từ </w:t>
      </w:r>
      <w:r>
        <w:t xml:space="preserve">máy tính điện tử này sang máy tính điện tử khác, giữa các công ty hoặc đơn </w:t>
      </w:r>
      <w:r>
        <w:rPr>
          <w:spacing w:val="-3"/>
        </w:rPr>
        <w:t xml:space="preserve">vị </w:t>
      </w:r>
      <w:r>
        <w:t xml:space="preserve">đã thỏa thuận </w:t>
      </w:r>
      <w:r>
        <w:lastRenderedPageBreak/>
        <w:t xml:space="preserve">buôn bán với  nhau, theo cách này </w:t>
      </w:r>
      <w:r>
        <w:rPr>
          <w:spacing w:val="2"/>
        </w:rPr>
        <w:t xml:space="preserve">sẽ </w:t>
      </w:r>
      <w:r>
        <w:t xml:space="preserve">tự </w:t>
      </w:r>
      <w:r>
        <w:rPr>
          <w:spacing w:val="2"/>
        </w:rPr>
        <w:t xml:space="preserve">động </w:t>
      </w:r>
      <w:r>
        <w:t xml:space="preserve">hóa hoàn toàn không </w:t>
      </w:r>
      <w:r>
        <w:rPr>
          <w:spacing w:val="2"/>
        </w:rPr>
        <w:t xml:space="preserve">cần </w:t>
      </w:r>
      <w:r>
        <w:t xml:space="preserve">có sự  can </w:t>
      </w:r>
      <w:r>
        <w:rPr>
          <w:spacing w:val="2"/>
        </w:rPr>
        <w:t xml:space="preserve">thiệp </w:t>
      </w:r>
      <w:r>
        <w:t>của  con</w:t>
      </w:r>
      <w:r>
        <w:rPr>
          <w:spacing w:val="33"/>
        </w:rPr>
        <w:t xml:space="preserve"> </w:t>
      </w:r>
      <w:r>
        <w:t>người.</w:t>
      </w:r>
    </w:p>
    <w:p w14:paraId="79955102" w14:textId="77777777" w:rsidR="00697967" w:rsidRDefault="00697967" w:rsidP="00781326">
      <w:pPr>
        <w:spacing w:line="360" w:lineRule="auto"/>
        <w:ind w:firstLine="360"/>
      </w:pPr>
      <w:r>
        <w:t xml:space="preserve">Theo </w:t>
      </w:r>
      <w:r>
        <w:rPr>
          <w:spacing w:val="-3"/>
        </w:rPr>
        <w:t xml:space="preserve">ủy </w:t>
      </w:r>
      <w:r>
        <w:t xml:space="preserve">ban liên hợp quốc </w:t>
      </w:r>
      <w:r>
        <w:rPr>
          <w:spacing w:val="-3"/>
        </w:rPr>
        <w:t xml:space="preserve">về </w:t>
      </w:r>
      <w:r>
        <w:t xml:space="preserve">luật </w:t>
      </w:r>
      <w:r>
        <w:rPr>
          <w:spacing w:val="-3"/>
        </w:rPr>
        <w:t xml:space="preserve">thương </w:t>
      </w:r>
      <w:r>
        <w:t xml:space="preserve">mại quốc </w:t>
      </w:r>
      <w:r>
        <w:rPr>
          <w:spacing w:val="-3"/>
        </w:rPr>
        <w:t xml:space="preserve">tế (UNCITRAL </w:t>
      </w:r>
      <w:r>
        <w:t xml:space="preserve">- United Nations Commission on International Trade Law), việc trao đổi dữ liệu điện tử được xác định như sau: </w:t>
      </w:r>
      <w:r>
        <w:rPr>
          <w:spacing w:val="-3"/>
        </w:rPr>
        <w:t xml:space="preserve">“Trao </w:t>
      </w:r>
      <w:r>
        <w:t xml:space="preserve">đổi dữ </w:t>
      </w:r>
      <w:r>
        <w:rPr>
          <w:spacing w:val="-3"/>
        </w:rPr>
        <w:t xml:space="preserve">liệu </w:t>
      </w:r>
      <w:r>
        <w:t xml:space="preserve">điện tử là việc chuyển giao thông tin từ máy tính điện tử này </w:t>
      </w:r>
      <w:r>
        <w:rPr>
          <w:spacing w:val="-4"/>
        </w:rPr>
        <w:t xml:space="preserve">sang máy tính </w:t>
      </w:r>
      <w:r>
        <w:rPr>
          <w:spacing w:val="-3"/>
        </w:rPr>
        <w:t xml:space="preserve">điện tử </w:t>
      </w:r>
      <w:r>
        <w:rPr>
          <w:spacing w:val="-4"/>
        </w:rPr>
        <w:t xml:space="preserve">khác </w:t>
      </w:r>
      <w:r>
        <w:t xml:space="preserve">bằng </w:t>
      </w:r>
      <w:r>
        <w:rPr>
          <w:spacing w:val="-3"/>
        </w:rPr>
        <w:t xml:space="preserve">phương </w:t>
      </w:r>
      <w:r>
        <w:rPr>
          <w:spacing w:val="-4"/>
        </w:rPr>
        <w:t xml:space="preserve">tiện </w:t>
      </w:r>
      <w:r>
        <w:rPr>
          <w:spacing w:val="-3"/>
        </w:rPr>
        <w:t xml:space="preserve">điện tử, có </w:t>
      </w:r>
      <w:r>
        <w:t xml:space="preserve">sử </w:t>
      </w:r>
      <w:r>
        <w:rPr>
          <w:spacing w:val="-3"/>
        </w:rPr>
        <w:t xml:space="preserve">dụng một tiêu chuẩn đã </w:t>
      </w:r>
      <w:r>
        <w:rPr>
          <w:spacing w:val="-4"/>
        </w:rPr>
        <w:t xml:space="preserve">được thỏa thuận </w:t>
      </w:r>
      <w:r>
        <w:rPr>
          <w:spacing w:val="-3"/>
        </w:rPr>
        <w:t xml:space="preserve">để </w:t>
      </w:r>
      <w:r>
        <w:rPr>
          <w:spacing w:val="-4"/>
        </w:rPr>
        <w:t>cấu trúc thông tin”.</w:t>
      </w:r>
    </w:p>
    <w:p w14:paraId="7051AA1E" w14:textId="77777777" w:rsidR="00697967" w:rsidRDefault="00697967" w:rsidP="00781326">
      <w:pPr>
        <w:spacing w:line="360" w:lineRule="auto"/>
        <w:ind w:firstLine="360"/>
      </w:pPr>
      <w:r>
        <w:t>EDI thường là các nội dung sau:</w:t>
      </w:r>
    </w:p>
    <w:p w14:paraId="07F82C6D" w14:textId="77777777" w:rsidR="00697967" w:rsidRDefault="00697967" w:rsidP="00781326">
      <w:pPr>
        <w:pStyle w:val="ListParagraph"/>
        <w:numPr>
          <w:ilvl w:val="0"/>
          <w:numId w:val="65"/>
        </w:numPr>
        <w:spacing w:line="360" w:lineRule="auto"/>
      </w:pPr>
      <w:r>
        <w:t>Giao dịch kết</w:t>
      </w:r>
      <w:r w:rsidRPr="003C5B91">
        <w:rPr>
          <w:spacing w:val="-38"/>
        </w:rPr>
        <w:t xml:space="preserve"> </w:t>
      </w:r>
      <w:r>
        <w:t>nối.</w:t>
      </w:r>
    </w:p>
    <w:p w14:paraId="023D248E" w14:textId="77777777" w:rsidR="003C5B91" w:rsidRDefault="00697967" w:rsidP="00781326">
      <w:pPr>
        <w:pStyle w:val="ListParagraph"/>
        <w:numPr>
          <w:ilvl w:val="0"/>
          <w:numId w:val="65"/>
        </w:numPr>
        <w:spacing w:line="360" w:lineRule="auto"/>
      </w:pPr>
      <w:r>
        <w:t>Đặt</w:t>
      </w:r>
      <w:r w:rsidRPr="003C5B91">
        <w:rPr>
          <w:spacing w:val="2"/>
        </w:rPr>
        <w:t xml:space="preserve"> </w:t>
      </w:r>
      <w:r>
        <w:t>hàng.</w:t>
      </w:r>
    </w:p>
    <w:p w14:paraId="0257094A" w14:textId="02A4AAE7" w:rsidR="00697967" w:rsidRPr="003C5B91" w:rsidRDefault="00697967" w:rsidP="00781326">
      <w:pPr>
        <w:pStyle w:val="ListParagraph"/>
        <w:numPr>
          <w:ilvl w:val="0"/>
          <w:numId w:val="65"/>
        </w:numPr>
        <w:spacing w:line="360" w:lineRule="auto"/>
      </w:pPr>
      <w:r w:rsidRPr="003C5B91">
        <w:rPr>
          <w:spacing w:val="-4"/>
        </w:rPr>
        <w:t xml:space="preserve">Giao dịch </w:t>
      </w:r>
      <w:r w:rsidRPr="003C5B91">
        <w:rPr>
          <w:spacing w:val="-6"/>
        </w:rPr>
        <w:t>gửi</w:t>
      </w:r>
      <w:r w:rsidRPr="003C5B91">
        <w:rPr>
          <w:spacing w:val="-19"/>
        </w:rPr>
        <w:t xml:space="preserve"> </w:t>
      </w:r>
      <w:r w:rsidRPr="003C5B91">
        <w:rPr>
          <w:spacing w:val="-5"/>
        </w:rPr>
        <w:t>hàng.</w:t>
      </w:r>
    </w:p>
    <w:p w14:paraId="600C0744" w14:textId="77777777" w:rsidR="00697967" w:rsidRDefault="00697967" w:rsidP="00781326">
      <w:pPr>
        <w:pStyle w:val="ListParagraph"/>
        <w:numPr>
          <w:ilvl w:val="0"/>
          <w:numId w:val="65"/>
        </w:numPr>
        <w:spacing w:line="360" w:lineRule="auto"/>
      </w:pPr>
      <w:r w:rsidRPr="003C5B91">
        <w:rPr>
          <w:spacing w:val="-5"/>
        </w:rPr>
        <w:t>Thanh</w:t>
      </w:r>
      <w:r w:rsidRPr="003C5B91">
        <w:rPr>
          <w:spacing w:val="-7"/>
        </w:rPr>
        <w:t xml:space="preserve"> </w:t>
      </w:r>
      <w:r w:rsidRPr="003C5B91">
        <w:rPr>
          <w:spacing w:val="-4"/>
        </w:rPr>
        <w:t>toán</w:t>
      </w:r>
    </w:p>
    <w:p w14:paraId="487F9C10" w14:textId="4D29B9E4" w:rsidR="00697967" w:rsidRDefault="00697967" w:rsidP="00781326">
      <w:pPr>
        <w:pStyle w:val="Heading4"/>
        <w:keepNext w:val="0"/>
        <w:keepLines w:val="0"/>
        <w:widowControl w:val="0"/>
        <w:numPr>
          <w:ilvl w:val="2"/>
          <w:numId w:val="63"/>
        </w:numPr>
        <w:spacing w:before="93" w:line="360" w:lineRule="auto"/>
      </w:pPr>
      <w:r>
        <w:t>Truyền dung</w:t>
      </w:r>
      <w:r>
        <w:rPr>
          <w:spacing w:val="-13"/>
        </w:rPr>
        <w:t xml:space="preserve"> </w:t>
      </w:r>
      <w:r>
        <w:t>liệu:</w:t>
      </w:r>
    </w:p>
    <w:p w14:paraId="6292F2EB" w14:textId="77777777" w:rsidR="00697967" w:rsidRDefault="00697967" w:rsidP="00781326">
      <w:pPr>
        <w:spacing w:line="360" w:lineRule="auto"/>
        <w:ind w:firstLine="360"/>
        <w:jc w:val="both"/>
      </w:pPr>
      <w:r>
        <w:t>Dung</w:t>
      </w:r>
      <w:r>
        <w:rPr>
          <w:spacing w:val="-7"/>
        </w:rPr>
        <w:t xml:space="preserve"> </w:t>
      </w:r>
      <w:r>
        <w:t>liệu (content)</w:t>
      </w:r>
      <w:r>
        <w:rPr>
          <w:spacing w:val="-7"/>
        </w:rPr>
        <w:t xml:space="preserve"> </w:t>
      </w:r>
      <w:r>
        <w:t>là</w:t>
      </w:r>
      <w:r>
        <w:rPr>
          <w:spacing w:val="-6"/>
        </w:rPr>
        <w:t xml:space="preserve"> </w:t>
      </w:r>
      <w:r>
        <w:t>nội</w:t>
      </w:r>
      <w:r>
        <w:rPr>
          <w:spacing w:val="-6"/>
        </w:rPr>
        <w:t xml:space="preserve"> </w:t>
      </w:r>
      <w:r>
        <w:t>dung</w:t>
      </w:r>
      <w:r>
        <w:rPr>
          <w:spacing w:val="-7"/>
        </w:rPr>
        <w:t xml:space="preserve"> </w:t>
      </w:r>
      <w:r>
        <w:t>của</w:t>
      </w:r>
      <w:r>
        <w:rPr>
          <w:spacing w:val="-6"/>
        </w:rPr>
        <w:t xml:space="preserve"> </w:t>
      </w:r>
      <w:r>
        <w:t>hàng</w:t>
      </w:r>
      <w:r>
        <w:rPr>
          <w:spacing w:val="-7"/>
        </w:rPr>
        <w:t xml:space="preserve"> </w:t>
      </w:r>
      <w:r>
        <w:t>hóa, mà không</w:t>
      </w:r>
      <w:r>
        <w:rPr>
          <w:spacing w:val="-11"/>
        </w:rPr>
        <w:t xml:space="preserve"> </w:t>
      </w:r>
      <w:r>
        <w:t>phải</w:t>
      </w:r>
      <w:r>
        <w:rPr>
          <w:spacing w:val="-6"/>
        </w:rPr>
        <w:t xml:space="preserve"> </w:t>
      </w:r>
      <w:r>
        <w:t>là bản</w:t>
      </w:r>
      <w:r>
        <w:rPr>
          <w:spacing w:val="-7"/>
        </w:rPr>
        <w:t xml:space="preserve"> </w:t>
      </w:r>
      <w:r>
        <w:t>thân vật mang</w:t>
      </w:r>
      <w:r>
        <w:rPr>
          <w:spacing w:val="-11"/>
        </w:rPr>
        <w:t xml:space="preserve"> </w:t>
      </w:r>
      <w:r>
        <w:t xml:space="preserve">nội dung đó; </w:t>
      </w:r>
      <w:r>
        <w:rPr>
          <w:spacing w:val="-5"/>
        </w:rPr>
        <w:t xml:space="preserve">ví </w:t>
      </w:r>
      <w:r>
        <w:t xml:space="preserve">dụ: tin tức, nhạc phim, các chương trình truyền hình, truyền thanh, </w:t>
      </w:r>
      <w:r>
        <w:rPr>
          <w:spacing w:val="-4"/>
        </w:rPr>
        <w:t xml:space="preserve">các </w:t>
      </w:r>
      <w:r>
        <w:t xml:space="preserve">phần </w:t>
      </w:r>
      <w:r>
        <w:rPr>
          <w:spacing w:val="-6"/>
        </w:rPr>
        <w:t>mềm,</w:t>
      </w:r>
      <w:r>
        <w:rPr>
          <w:spacing w:val="-7"/>
        </w:rPr>
        <w:t xml:space="preserve"> </w:t>
      </w:r>
      <w:r>
        <w:t>ý</w:t>
      </w:r>
      <w:r>
        <w:rPr>
          <w:spacing w:val="-6"/>
        </w:rPr>
        <w:t xml:space="preserve"> </w:t>
      </w:r>
      <w:r>
        <w:rPr>
          <w:spacing w:val="-4"/>
        </w:rPr>
        <w:t>kiến</w:t>
      </w:r>
      <w:r>
        <w:rPr>
          <w:spacing w:val="-10"/>
        </w:rPr>
        <w:t xml:space="preserve"> </w:t>
      </w:r>
      <w:r>
        <w:t>tư</w:t>
      </w:r>
      <w:r>
        <w:rPr>
          <w:spacing w:val="-11"/>
        </w:rPr>
        <w:t xml:space="preserve"> </w:t>
      </w:r>
      <w:r>
        <w:rPr>
          <w:spacing w:val="-4"/>
        </w:rPr>
        <w:t>vấn,</w:t>
      </w:r>
      <w:r>
        <w:rPr>
          <w:spacing w:val="-7"/>
        </w:rPr>
        <w:t xml:space="preserve"> </w:t>
      </w:r>
      <w:r>
        <w:t>hợp</w:t>
      </w:r>
      <w:r>
        <w:rPr>
          <w:spacing w:val="-10"/>
        </w:rPr>
        <w:t xml:space="preserve"> </w:t>
      </w:r>
      <w:r>
        <w:t>đồng</w:t>
      </w:r>
      <w:r>
        <w:rPr>
          <w:spacing w:val="-14"/>
        </w:rPr>
        <w:t xml:space="preserve"> </w:t>
      </w:r>
      <w:r>
        <w:t>bảo</w:t>
      </w:r>
      <w:r>
        <w:rPr>
          <w:spacing w:val="-10"/>
        </w:rPr>
        <w:t xml:space="preserve"> </w:t>
      </w:r>
      <w:r>
        <w:rPr>
          <w:spacing w:val="-4"/>
        </w:rPr>
        <w:t>hiểm,…</w:t>
      </w:r>
    </w:p>
    <w:p w14:paraId="3A7E0ACC" w14:textId="42CA001F" w:rsidR="00697967" w:rsidRDefault="00697967" w:rsidP="00781326">
      <w:pPr>
        <w:spacing w:line="360" w:lineRule="auto"/>
        <w:ind w:firstLine="360"/>
        <w:jc w:val="both"/>
      </w:pPr>
      <w:r>
        <w:t>Trước</w:t>
      </w:r>
      <w:r>
        <w:rPr>
          <w:spacing w:val="-7"/>
        </w:rPr>
        <w:t xml:space="preserve"> </w:t>
      </w:r>
      <w:r>
        <w:t>đây</w:t>
      </w:r>
      <w:r>
        <w:rPr>
          <w:spacing w:val="-11"/>
        </w:rPr>
        <w:t xml:space="preserve"> </w:t>
      </w:r>
      <w:r>
        <w:t>dung</w:t>
      </w:r>
      <w:r>
        <w:rPr>
          <w:spacing w:val="-11"/>
        </w:rPr>
        <w:t xml:space="preserve"> </w:t>
      </w:r>
      <w:r>
        <w:t>liệu</w:t>
      </w:r>
      <w:r>
        <w:rPr>
          <w:spacing w:val="-11"/>
        </w:rPr>
        <w:t xml:space="preserve"> </w:t>
      </w:r>
      <w:r>
        <w:t>được</w:t>
      </w:r>
      <w:r>
        <w:rPr>
          <w:spacing w:val="-7"/>
        </w:rPr>
        <w:t xml:space="preserve"> </w:t>
      </w:r>
      <w:r>
        <w:t>trao</w:t>
      </w:r>
      <w:r>
        <w:rPr>
          <w:spacing w:val="-7"/>
        </w:rPr>
        <w:t xml:space="preserve"> </w:t>
      </w:r>
      <w:r>
        <w:t>đổi</w:t>
      </w:r>
      <w:r>
        <w:rPr>
          <w:spacing w:val="-7"/>
        </w:rPr>
        <w:t xml:space="preserve"> </w:t>
      </w:r>
      <w:r>
        <w:t>dưới</w:t>
      </w:r>
      <w:r>
        <w:rPr>
          <w:spacing w:val="-11"/>
        </w:rPr>
        <w:t xml:space="preserve"> </w:t>
      </w:r>
      <w:r>
        <w:t>dạng</w:t>
      </w:r>
      <w:r>
        <w:rPr>
          <w:spacing w:val="-11"/>
        </w:rPr>
        <w:t xml:space="preserve"> </w:t>
      </w:r>
      <w:r>
        <w:t>hiện</w:t>
      </w:r>
      <w:r>
        <w:rPr>
          <w:spacing w:val="-7"/>
        </w:rPr>
        <w:t xml:space="preserve"> </w:t>
      </w:r>
      <w:r>
        <w:rPr>
          <w:spacing w:val="-4"/>
        </w:rPr>
        <w:t>vật,</w:t>
      </w:r>
      <w:r>
        <w:rPr>
          <w:spacing w:val="-5"/>
        </w:rPr>
        <w:t xml:space="preserve"> </w:t>
      </w:r>
      <w:r>
        <w:t>còn</w:t>
      </w:r>
      <w:r>
        <w:rPr>
          <w:spacing w:val="-7"/>
        </w:rPr>
        <w:t xml:space="preserve"> </w:t>
      </w:r>
      <w:r>
        <w:t>ngày</w:t>
      </w:r>
      <w:r>
        <w:rPr>
          <w:spacing w:val="-7"/>
        </w:rPr>
        <w:t xml:space="preserve"> </w:t>
      </w:r>
      <w:r>
        <w:rPr>
          <w:spacing w:val="-4"/>
        </w:rPr>
        <w:t>nay</w:t>
      </w:r>
      <w:r>
        <w:rPr>
          <w:spacing w:val="-7"/>
        </w:rPr>
        <w:t xml:space="preserve"> </w:t>
      </w:r>
      <w:r>
        <w:t>nó</w:t>
      </w:r>
      <w:r>
        <w:rPr>
          <w:spacing w:val="-8"/>
        </w:rPr>
        <w:t xml:space="preserve"> </w:t>
      </w:r>
      <w:r>
        <w:t>được</w:t>
      </w:r>
      <w:r>
        <w:rPr>
          <w:spacing w:val="-7"/>
        </w:rPr>
        <w:t xml:space="preserve"> </w:t>
      </w:r>
      <w:r>
        <w:t>số</w:t>
      </w:r>
      <w:r>
        <w:rPr>
          <w:spacing w:val="-7"/>
        </w:rPr>
        <w:t xml:space="preserve"> </w:t>
      </w:r>
      <w:r>
        <w:t>hóa</w:t>
      </w:r>
      <w:r>
        <w:rPr>
          <w:spacing w:val="-7"/>
        </w:rPr>
        <w:t xml:space="preserve"> </w:t>
      </w:r>
      <w:r>
        <w:t xml:space="preserve">và truyền </w:t>
      </w:r>
      <w:r>
        <w:rPr>
          <w:spacing w:val="-4"/>
        </w:rPr>
        <w:t xml:space="preserve">gửi </w:t>
      </w:r>
      <w:r>
        <w:t xml:space="preserve">theo </w:t>
      </w:r>
      <w:r>
        <w:rPr>
          <w:spacing w:val="-5"/>
        </w:rPr>
        <w:t xml:space="preserve">mạng, </w:t>
      </w:r>
      <w:r>
        <w:t xml:space="preserve">được </w:t>
      </w:r>
      <w:r>
        <w:rPr>
          <w:spacing w:val="-4"/>
        </w:rPr>
        <w:t xml:space="preserve">gọi </w:t>
      </w:r>
      <w:r>
        <w:t xml:space="preserve">là </w:t>
      </w:r>
      <w:r>
        <w:rPr>
          <w:spacing w:val="-4"/>
        </w:rPr>
        <w:t xml:space="preserve">“Giao </w:t>
      </w:r>
      <w:r>
        <w:t>gửi số hóa” (digital</w:t>
      </w:r>
      <w:r>
        <w:rPr>
          <w:spacing w:val="-31"/>
        </w:rPr>
        <w:t xml:space="preserve"> </w:t>
      </w:r>
      <w:r>
        <w:t>delivery).</w:t>
      </w:r>
    </w:p>
    <w:p w14:paraId="1070FD64" w14:textId="63DBD774" w:rsidR="00697967" w:rsidRDefault="00697967" w:rsidP="00781326">
      <w:pPr>
        <w:pStyle w:val="Heading4"/>
        <w:keepNext w:val="0"/>
        <w:keepLines w:val="0"/>
        <w:widowControl w:val="0"/>
        <w:numPr>
          <w:ilvl w:val="2"/>
          <w:numId w:val="63"/>
        </w:numPr>
        <w:spacing w:before="8" w:line="360" w:lineRule="auto"/>
      </w:pPr>
      <w:r>
        <w:t>Bán lẻ hàng hóa hữu hình (Retail of tangible</w:t>
      </w:r>
      <w:r>
        <w:rPr>
          <w:spacing w:val="-32"/>
        </w:rPr>
        <w:t xml:space="preserve"> </w:t>
      </w:r>
      <w:r>
        <w:t>goods)</w:t>
      </w:r>
    </w:p>
    <w:p w14:paraId="59B5B187" w14:textId="77777777" w:rsidR="00697967" w:rsidRDefault="00697967" w:rsidP="00781326">
      <w:pPr>
        <w:spacing w:line="360" w:lineRule="auto"/>
        <w:ind w:firstLine="360"/>
      </w:pPr>
      <w:r>
        <w:t xml:space="preserve">Loại </w:t>
      </w:r>
      <w:r>
        <w:rPr>
          <w:spacing w:val="-3"/>
        </w:rPr>
        <w:t xml:space="preserve">hoạt động </w:t>
      </w:r>
      <w:r>
        <w:t xml:space="preserve">mua bán </w:t>
      </w:r>
      <w:r>
        <w:rPr>
          <w:spacing w:val="-3"/>
        </w:rPr>
        <w:t xml:space="preserve">hàng </w:t>
      </w:r>
      <w:r>
        <w:t xml:space="preserve">hóa bán lẻ qua </w:t>
      </w:r>
      <w:r>
        <w:rPr>
          <w:spacing w:val="-3"/>
        </w:rPr>
        <w:t xml:space="preserve">mạng thường </w:t>
      </w:r>
      <w:r>
        <w:t xml:space="preserve">được gọi </w:t>
      </w:r>
      <w:r>
        <w:rPr>
          <w:spacing w:val="-3"/>
        </w:rPr>
        <w:t xml:space="preserve">là </w:t>
      </w:r>
      <w:r>
        <w:t>“mua hàng</w:t>
      </w:r>
      <w:r>
        <w:rPr>
          <w:spacing w:val="-41"/>
        </w:rPr>
        <w:t xml:space="preserve"> </w:t>
      </w:r>
      <w:r>
        <w:t xml:space="preserve">điện tử” </w:t>
      </w:r>
      <w:r>
        <w:rPr>
          <w:spacing w:val="-5"/>
        </w:rPr>
        <w:t xml:space="preserve">(Electronic shopping) </w:t>
      </w:r>
      <w:r>
        <w:t xml:space="preserve">hay </w:t>
      </w:r>
      <w:r>
        <w:rPr>
          <w:spacing w:val="-6"/>
        </w:rPr>
        <w:t xml:space="preserve">“mua </w:t>
      </w:r>
      <w:r>
        <w:t>hàng trên</w:t>
      </w:r>
      <w:r>
        <w:rPr>
          <w:spacing w:val="-34"/>
        </w:rPr>
        <w:t xml:space="preserve"> </w:t>
      </w:r>
      <w:r>
        <w:t>mạng”.</w:t>
      </w:r>
    </w:p>
    <w:p w14:paraId="05B01C8A" w14:textId="31D86FC3" w:rsidR="00697967" w:rsidRPr="00A00246" w:rsidRDefault="00697967" w:rsidP="00781326">
      <w:pPr>
        <w:spacing w:line="360" w:lineRule="auto"/>
        <w:ind w:firstLine="360"/>
        <w:rPr>
          <w:sz w:val="24"/>
        </w:rPr>
      </w:pPr>
      <w:r>
        <w:t xml:space="preserve">Hoạt động </w:t>
      </w:r>
      <w:r>
        <w:rPr>
          <w:spacing w:val="3"/>
        </w:rPr>
        <w:t xml:space="preserve">quảng </w:t>
      </w:r>
      <w:r>
        <w:t xml:space="preserve">cáo, trưng bày và giới </w:t>
      </w:r>
      <w:r>
        <w:rPr>
          <w:spacing w:val="2"/>
        </w:rPr>
        <w:t xml:space="preserve">thiệu </w:t>
      </w:r>
      <w:r>
        <w:t xml:space="preserve">sản </w:t>
      </w:r>
      <w:r>
        <w:rPr>
          <w:spacing w:val="3"/>
        </w:rPr>
        <w:t xml:space="preserve">phẩm </w:t>
      </w:r>
      <w:r>
        <w:t xml:space="preserve">của nhà  người  bán  và  hoạt động xem hàng, xác </w:t>
      </w:r>
      <w:r>
        <w:rPr>
          <w:spacing w:val="2"/>
        </w:rPr>
        <w:t xml:space="preserve">nhận </w:t>
      </w:r>
      <w:r>
        <w:t xml:space="preserve">mua và thanh toán </w:t>
      </w:r>
      <w:r>
        <w:rPr>
          <w:spacing w:val="2"/>
        </w:rPr>
        <w:t xml:space="preserve">của </w:t>
      </w:r>
      <w:r>
        <w:t>khách hàng bằng thanh toán điện   tử thông</w:t>
      </w:r>
      <w:r w:rsidR="00A00246">
        <w:t xml:space="preserve"> </w:t>
      </w:r>
      <w:r>
        <w:t>qua một đối tượng trung gian là các trang web hay là các  “cửa  hàng ảo”  (Virtual shop) của người bán trên</w:t>
      </w:r>
      <w:r>
        <w:rPr>
          <w:spacing w:val="56"/>
        </w:rPr>
        <w:t xml:space="preserve"> </w:t>
      </w:r>
      <w:r>
        <w:t>mạng.</w:t>
      </w:r>
    </w:p>
    <w:p w14:paraId="50438A89" w14:textId="2B3F212A" w:rsidR="00697967" w:rsidRDefault="00697967" w:rsidP="00781326">
      <w:pPr>
        <w:pStyle w:val="Heading4"/>
        <w:numPr>
          <w:ilvl w:val="2"/>
          <w:numId w:val="63"/>
        </w:numPr>
        <w:spacing w:line="360" w:lineRule="auto"/>
      </w:pPr>
      <w:r>
        <w:rPr>
          <w:spacing w:val="-3"/>
        </w:rPr>
        <w:t xml:space="preserve">Công </w:t>
      </w:r>
      <w:r>
        <w:t xml:space="preserve">nghệ </w:t>
      </w:r>
      <w:r>
        <w:rPr>
          <w:spacing w:val="-3"/>
        </w:rPr>
        <w:t xml:space="preserve">ứng </w:t>
      </w:r>
      <w:r>
        <w:t>dụng trong TMĐT:</w:t>
      </w:r>
    </w:p>
    <w:p w14:paraId="4A2690A5" w14:textId="77777777" w:rsidR="00697967" w:rsidRPr="00224624" w:rsidRDefault="00697967" w:rsidP="00781326">
      <w:pPr>
        <w:pStyle w:val="ListParagraph"/>
        <w:widowControl w:val="0"/>
        <w:numPr>
          <w:ilvl w:val="0"/>
          <w:numId w:val="16"/>
        </w:numPr>
        <w:spacing w:before="90" w:after="0" w:line="360" w:lineRule="auto"/>
        <w:ind w:left="720"/>
        <w:rPr>
          <w:b/>
        </w:rPr>
      </w:pPr>
      <w:r w:rsidRPr="00224624">
        <w:rPr>
          <w:b/>
        </w:rPr>
        <w:t>Hệ thống thông</w:t>
      </w:r>
      <w:r w:rsidRPr="00224624">
        <w:rPr>
          <w:b/>
          <w:spacing w:val="-16"/>
        </w:rPr>
        <w:t xml:space="preserve"> </w:t>
      </w:r>
      <w:r w:rsidRPr="00224624">
        <w:rPr>
          <w:b/>
        </w:rPr>
        <w:t>tin:</w:t>
      </w:r>
    </w:p>
    <w:p w14:paraId="4487F2D7" w14:textId="77777777" w:rsidR="00697967" w:rsidRDefault="00697967" w:rsidP="00781326">
      <w:pPr>
        <w:spacing w:line="360" w:lineRule="auto"/>
        <w:ind w:firstLine="360"/>
      </w:pPr>
      <w:r>
        <w:t>Chia thành các loại:</w:t>
      </w:r>
    </w:p>
    <w:p w14:paraId="2E7C0756" w14:textId="7E792990" w:rsidR="00697967" w:rsidRDefault="00697967" w:rsidP="00781326">
      <w:pPr>
        <w:pStyle w:val="ListParagraph"/>
        <w:numPr>
          <w:ilvl w:val="0"/>
          <w:numId w:val="66"/>
        </w:numPr>
        <w:spacing w:line="360" w:lineRule="auto"/>
        <w:ind w:left="900"/>
      </w:pPr>
      <w:r>
        <w:lastRenderedPageBreak/>
        <w:t>Hệ thống xử lý giao dịch (Transaction Processing Systems).</w:t>
      </w:r>
    </w:p>
    <w:p w14:paraId="673230ED" w14:textId="6C9096D8" w:rsidR="00697967" w:rsidRDefault="00697967" w:rsidP="00781326">
      <w:pPr>
        <w:pStyle w:val="ListParagraph"/>
        <w:numPr>
          <w:ilvl w:val="0"/>
          <w:numId w:val="66"/>
        </w:numPr>
        <w:spacing w:line="360" w:lineRule="auto"/>
        <w:ind w:left="900"/>
      </w:pPr>
      <w:r>
        <w:t>Hệ thống quản trị thông tin (Management Information Systems).</w:t>
      </w:r>
    </w:p>
    <w:p w14:paraId="0B8BE744" w14:textId="19614C45" w:rsidR="00697967" w:rsidRDefault="00697967" w:rsidP="00781326">
      <w:pPr>
        <w:pStyle w:val="ListParagraph"/>
        <w:numPr>
          <w:ilvl w:val="0"/>
          <w:numId w:val="66"/>
        </w:numPr>
        <w:spacing w:line="360" w:lineRule="auto"/>
        <w:ind w:left="900"/>
      </w:pPr>
      <w:r>
        <w:t>Hệ thống hỗ trợ ra quyết định (Decision Support Systems).</w:t>
      </w:r>
    </w:p>
    <w:p w14:paraId="1133D626" w14:textId="579F0716" w:rsidR="00697967" w:rsidRDefault="00697967" w:rsidP="00781326">
      <w:pPr>
        <w:pStyle w:val="ListParagraph"/>
        <w:numPr>
          <w:ilvl w:val="0"/>
          <w:numId w:val="66"/>
        </w:numPr>
        <w:spacing w:line="360" w:lineRule="auto"/>
        <w:ind w:left="900"/>
      </w:pPr>
      <w:r>
        <w:t>Hệ chuyên gia (Expert Systems).</w:t>
      </w:r>
    </w:p>
    <w:p w14:paraId="0CAB3D5C" w14:textId="5B260838" w:rsidR="00697967" w:rsidRDefault="00697967" w:rsidP="00781326">
      <w:pPr>
        <w:spacing w:line="360" w:lineRule="auto"/>
        <w:ind w:firstLine="360"/>
      </w:pPr>
      <w:r>
        <w:t xml:space="preserve">Có thể phân chia các giai đoạn phát triển hệ thống thông tin dựa trên chu kỳ sống của phát triển hệ thống (System Development Life Cycle) gồm </w:t>
      </w:r>
      <w:r>
        <w:rPr>
          <w:b/>
        </w:rPr>
        <w:t>bảy giai đoạn</w:t>
      </w:r>
      <w:r>
        <w:t>:</w:t>
      </w:r>
    </w:p>
    <w:p w14:paraId="205DA5D3" w14:textId="357120B7" w:rsidR="00697967" w:rsidRPr="00E16628" w:rsidRDefault="00697967" w:rsidP="00781326">
      <w:pPr>
        <w:pStyle w:val="ListParagraph"/>
        <w:numPr>
          <w:ilvl w:val="0"/>
          <w:numId w:val="67"/>
        </w:numPr>
        <w:spacing w:line="360" w:lineRule="auto"/>
        <w:rPr>
          <w:b/>
          <w:bCs/>
        </w:rPr>
      </w:pPr>
      <w:r w:rsidRPr="00E16628">
        <w:rPr>
          <w:b/>
          <w:bCs/>
          <w:spacing w:val="3"/>
        </w:rPr>
        <w:t xml:space="preserve">Xác </w:t>
      </w:r>
      <w:r w:rsidRPr="00E16628">
        <w:rPr>
          <w:b/>
          <w:bCs/>
        </w:rPr>
        <w:t xml:space="preserve">định </w:t>
      </w:r>
      <w:r w:rsidRPr="00E16628">
        <w:rPr>
          <w:b/>
          <w:bCs/>
          <w:spacing w:val="2"/>
        </w:rPr>
        <w:t xml:space="preserve">vấn đề, </w:t>
      </w:r>
      <w:r w:rsidRPr="00E16628">
        <w:rPr>
          <w:b/>
          <w:bCs/>
        </w:rPr>
        <w:t xml:space="preserve">cơ hội, </w:t>
      </w:r>
      <w:r w:rsidRPr="00E16628">
        <w:rPr>
          <w:b/>
          <w:bCs/>
          <w:spacing w:val="3"/>
        </w:rPr>
        <w:t>mục</w:t>
      </w:r>
      <w:r w:rsidR="00B22913" w:rsidRPr="00E16628">
        <w:rPr>
          <w:b/>
          <w:bCs/>
          <w:spacing w:val="3"/>
        </w:rPr>
        <w:t xml:space="preserve"> </w:t>
      </w:r>
      <w:r w:rsidRPr="00E16628">
        <w:rPr>
          <w:b/>
          <w:bCs/>
          <w:spacing w:val="2"/>
        </w:rPr>
        <w:t>tiêu:</w:t>
      </w:r>
    </w:p>
    <w:p w14:paraId="43AF5A5B" w14:textId="77777777" w:rsidR="00697967" w:rsidRDefault="00697967" w:rsidP="00781326">
      <w:pPr>
        <w:pStyle w:val="ListParagraph"/>
        <w:numPr>
          <w:ilvl w:val="0"/>
          <w:numId w:val="68"/>
        </w:numPr>
        <w:spacing w:line="360" w:lineRule="auto"/>
        <w:ind w:left="1080"/>
      </w:pPr>
      <w:r w:rsidRPr="003D2671">
        <w:rPr>
          <w:spacing w:val="-4"/>
        </w:rPr>
        <w:t>Xác</w:t>
      </w:r>
      <w:r w:rsidRPr="003D2671">
        <w:rPr>
          <w:spacing w:val="-9"/>
        </w:rPr>
        <w:t xml:space="preserve"> </w:t>
      </w:r>
      <w:r w:rsidRPr="003D2671">
        <w:rPr>
          <w:spacing w:val="-4"/>
        </w:rPr>
        <w:t>định</w:t>
      </w:r>
      <w:r w:rsidRPr="003D2671">
        <w:rPr>
          <w:spacing w:val="-9"/>
        </w:rPr>
        <w:t xml:space="preserve"> </w:t>
      </w:r>
      <w:r w:rsidRPr="003D2671">
        <w:rPr>
          <w:b/>
          <w:spacing w:val="-4"/>
        </w:rPr>
        <w:t>vấn</w:t>
      </w:r>
      <w:r w:rsidRPr="003D2671">
        <w:rPr>
          <w:b/>
          <w:spacing w:val="-14"/>
        </w:rPr>
        <w:t xml:space="preserve"> </w:t>
      </w:r>
      <w:r w:rsidRPr="003D2671">
        <w:rPr>
          <w:b/>
          <w:spacing w:val="-3"/>
        </w:rPr>
        <w:t>đề</w:t>
      </w:r>
      <w:r w:rsidRPr="003D2671">
        <w:rPr>
          <w:b/>
          <w:spacing w:val="-9"/>
        </w:rPr>
        <w:t xml:space="preserve"> </w:t>
      </w:r>
      <w:r w:rsidRPr="003D2671">
        <w:rPr>
          <w:spacing w:val="-4"/>
        </w:rPr>
        <w:t>cần</w:t>
      </w:r>
      <w:r w:rsidRPr="003D2671">
        <w:rPr>
          <w:spacing w:val="-9"/>
        </w:rPr>
        <w:t xml:space="preserve"> </w:t>
      </w:r>
      <w:r w:rsidRPr="003D2671">
        <w:rPr>
          <w:spacing w:val="-3"/>
        </w:rPr>
        <w:t>sự</w:t>
      </w:r>
      <w:r w:rsidRPr="003D2671">
        <w:rPr>
          <w:spacing w:val="-10"/>
        </w:rPr>
        <w:t xml:space="preserve"> </w:t>
      </w:r>
      <w:r w:rsidRPr="003D2671">
        <w:rPr>
          <w:spacing w:val="-5"/>
        </w:rPr>
        <w:t>giúp</w:t>
      </w:r>
      <w:r w:rsidRPr="003D2671">
        <w:rPr>
          <w:spacing w:val="-9"/>
        </w:rPr>
        <w:t xml:space="preserve"> </w:t>
      </w:r>
      <w:r w:rsidRPr="003D2671">
        <w:rPr>
          <w:spacing w:val="-3"/>
        </w:rPr>
        <w:t>đỡ</w:t>
      </w:r>
      <w:r w:rsidRPr="003D2671">
        <w:rPr>
          <w:spacing w:val="-7"/>
        </w:rPr>
        <w:t xml:space="preserve"> </w:t>
      </w:r>
      <w:r w:rsidRPr="003D2671">
        <w:rPr>
          <w:spacing w:val="-4"/>
        </w:rPr>
        <w:t>của</w:t>
      </w:r>
      <w:r w:rsidRPr="003D2671">
        <w:rPr>
          <w:spacing w:val="-14"/>
        </w:rPr>
        <w:t xml:space="preserve"> </w:t>
      </w:r>
      <w:r w:rsidRPr="003D2671">
        <w:rPr>
          <w:spacing w:val="-3"/>
        </w:rPr>
        <w:t>hệ</w:t>
      </w:r>
      <w:r w:rsidRPr="003D2671">
        <w:rPr>
          <w:spacing w:val="-9"/>
        </w:rPr>
        <w:t xml:space="preserve"> </w:t>
      </w:r>
      <w:r w:rsidRPr="003D2671">
        <w:rPr>
          <w:spacing w:val="-4"/>
        </w:rPr>
        <w:t>thống</w:t>
      </w:r>
      <w:r w:rsidRPr="003D2671">
        <w:rPr>
          <w:spacing w:val="-14"/>
        </w:rPr>
        <w:t xml:space="preserve"> </w:t>
      </w:r>
      <w:r w:rsidRPr="003D2671">
        <w:rPr>
          <w:spacing w:val="-5"/>
        </w:rPr>
        <w:t>thông</w:t>
      </w:r>
      <w:r w:rsidRPr="003D2671">
        <w:rPr>
          <w:spacing w:val="-14"/>
        </w:rPr>
        <w:t xml:space="preserve"> </w:t>
      </w:r>
      <w:r w:rsidRPr="003D2671">
        <w:rPr>
          <w:spacing w:val="-4"/>
        </w:rPr>
        <w:t>tin.</w:t>
      </w:r>
    </w:p>
    <w:p w14:paraId="392A3292" w14:textId="77777777" w:rsidR="00697967" w:rsidRDefault="00697967" w:rsidP="00781326">
      <w:pPr>
        <w:pStyle w:val="ListParagraph"/>
        <w:numPr>
          <w:ilvl w:val="0"/>
          <w:numId w:val="68"/>
        </w:numPr>
        <w:spacing w:line="360" w:lineRule="auto"/>
        <w:ind w:left="1080"/>
      </w:pPr>
      <w:r w:rsidRPr="003D2671">
        <w:rPr>
          <w:b/>
          <w:w w:val="105"/>
        </w:rPr>
        <w:t xml:space="preserve">Cơ hội </w:t>
      </w:r>
      <w:r w:rsidRPr="003D2671">
        <w:rPr>
          <w:spacing w:val="2"/>
          <w:w w:val="105"/>
        </w:rPr>
        <w:t xml:space="preserve">là </w:t>
      </w:r>
      <w:r w:rsidRPr="003D2671">
        <w:rPr>
          <w:w w:val="105"/>
        </w:rPr>
        <w:t>những tình thế có thể cho phép sử dụng hệ thống thông tin để tăng tính cạnh</w:t>
      </w:r>
      <w:r w:rsidRPr="003D2671">
        <w:rPr>
          <w:spacing w:val="9"/>
          <w:w w:val="105"/>
        </w:rPr>
        <w:t xml:space="preserve"> </w:t>
      </w:r>
      <w:r w:rsidRPr="003D2671">
        <w:rPr>
          <w:w w:val="105"/>
        </w:rPr>
        <w:t>tranh.</w:t>
      </w:r>
    </w:p>
    <w:p w14:paraId="22E2D8E4" w14:textId="77777777" w:rsidR="00697967" w:rsidRDefault="00697967" w:rsidP="00781326">
      <w:pPr>
        <w:pStyle w:val="ListParagraph"/>
        <w:numPr>
          <w:ilvl w:val="0"/>
          <w:numId w:val="68"/>
        </w:numPr>
        <w:spacing w:line="360" w:lineRule="auto"/>
        <w:ind w:left="1080"/>
      </w:pPr>
      <w:r w:rsidRPr="003D2671">
        <w:rPr>
          <w:spacing w:val="-4"/>
        </w:rPr>
        <w:t>Xác</w:t>
      </w:r>
      <w:r w:rsidRPr="003D2671">
        <w:rPr>
          <w:spacing w:val="-9"/>
        </w:rPr>
        <w:t xml:space="preserve"> </w:t>
      </w:r>
      <w:r w:rsidRPr="003D2671">
        <w:rPr>
          <w:spacing w:val="-4"/>
        </w:rPr>
        <w:t xml:space="preserve">định </w:t>
      </w:r>
      <w:r w:rsidRPr="003D2671">
        <w:rPr>
          <w:b/>
          <w:spacing w:val="-4"/>
        </w:rPr>
        <w:t>mục</w:t>
      </w:r>
      <w:r w:rsidRPr="003D2671">
        <w:rPr>
          <w:b/>
          <w:spacing w:val="-9"/>
        </w:rPr>
        <w:t xml:space="preserve"> </w:t>
      </w:r>
      <w:r w:rsidRPr="003D2671">
        <w:rPr>
          <w:b/>
          <w:spacing w:val="-3"/>
        </w:rPr>
        <w:t>tiêu</w:t>
      </w:r>
      <w:r w:rsidRPr="003D2671">
        <w:rPr>
          <w:b/>
          <w:spacing w:val="-13"/>
        </w:rPr>
        <w:t xml:space="preserve"> </w:t>
      </w:r>
      <w:r>
        <w:t>trả</w:t>
      </w:r>
      <w:r w:rsidRPr="003D2671">
        <w:rPr>
          <w:spacing w:val="-9"/>
        </w:rPr>
        <w:t xml:space="preserve"> </w:t>
      </w:r>
      <w:r w:rsidRPr="003D2671">
        <w:rPr>
          <w:spacing w:val="-3"/>
        </w:rPr>
        <w:t>lời</w:t>
      </w:r>
      <w:r w:rsidRPr="003D2671">
        <w:rPr>
          <w:spacing w:val="-9"/>
        </w:rPr>
        <w:t xml:space="preserve"> </w:t>
      </w:r>
      <w:r w:rsidRPr="003D2671">
        <w:rPr>
          <w:spacing w:val="-4"/>
        </w:rPr>
        <w:t>câu</w:t>
      </w:r>
      <w:r w:rsidRPr="003D2671">
        <w:rPr>
          <w:spacing w:val="-9"/>
        </w:rPr>
        <w:t xml:space="preserve"> </w:t>
      </w:r>
      <w:r w:rsidRPr="003D2671">
        <w:rPr>
          <w:spacing w:val="-4"/>
        </w:rPr>
        <w:t>hỏi “Cần</w:t>
      </w:r>
      <w:r w:rsidRPr="003D2671">
        <w:rPr>
          <w:spacing w:val="-9"/>
        </w:rPr>
        <w:t xml:space="preserve"> </w:t>
      </w:r>
      <w:r w:rsidRPr="003D2671">
        <w:rPr>
          <w:spacing w:val="-3"/>
        </w:rPr>
        <w:t>phải</w:t>
      </w:r>
      <w:r w:rsidRPr="003D2671">
        <w:rPr>
          <w:spacing w:val="-9"/>
        </w:rPr>
        <w:t xml:space="preserve"> </w:t>
      </w:r>
      <w:r>
        <w:t>làm</w:t>
      </w:r>
      <w:r w:rsidRPr="003D2671">
        <w:rPr>
          <w:spacing w:val="-9"/>
        </w:rPr>
        <w:t xml:space="preserve"> </w:t>
      </w:r>
      <w:r w:rsidRPr="003D2671">
        <w:rPr>
          <w:spacing w:val="-4"/>
        </w:rPr>
        <w:t>những</w:t>
      </w:r>
      <w:r w:rsidRPr="003D2671">
        <w:rPr>
          <w:spacing w:val="-9"/>
        </w:rPr>
        <w:t xml:space="preserve"> </w:t>
      </w:r>
      <w:r w:rsidRPr="003D2671">
        <w:rPr>
          <w:spacing w:val="-4"/>
        </w:rPr>
        <w:t>gì?”.</w:t>
      </w:r>
    </w:p>
    <w:p w14:paraId="73A77219" w14:textId="6894CC59" w:rsidR="00697967" w:rsidRPr="00E16628" w:rsidRDefault="00697967" w:rsidP="00781326">
      <w:pPr>
        <w:pStyle w:val="ListParagraph"/>
        <w:numPr>
          <w:ilvl w:val="0"/>
          <w:numId w:val="67"/>
        </w:numPr>
        <w:spacing w:line="360" w:lineRule="auto"/>
        <w:rPr>
          <w:b/>
          <w:bCs/>
        </w:rPr>
      </w:pPr>
      <w:r w:rsidRPr="00E16628">
        <w:rPr>
          <w:b/>
          <w:bCs/>
          <w:spacing w:val="3"/>
        </w:rPr>
        <w:t xml:space="preserve">Xác </w:t>
      </w:r>
      <w:r w:rsidRPr="00E16628">
        <w:rPr>
          <w:b/>
          <w:bCs/>
        </w:rPr>
        <w:t xml:space="preserve">định </w:t>
      </w:r>
      <w:r w:rsidRPr="00E16628">
        <w:rPr>
          <w:b/>
          <w:bCs/>
          <w:spacing w:val="2"/>
        </w:rPr>
        <w:t xml:space="preserve">các </w:t>
      </w:r>
      <w:r w:rsidRPr="00E16628">
        <w:rPr>
          <w:b/>
          <w:bCs/>
        </w:rPr>
        <w:t xml:space="preserve">yêu </w:t>
      </w:r>
      <w:r w:rsidRPr="00E16628">
        <w:rPr>
          <w:b/>
          <w:bCs/>
          <w:spacing w:val="2"/>
        </w:rPr>
        <w:t>cầu thông</w:t>
      </w:r>
      <w:r w:rsidR="00E16628">
        <w:rPr>
          <w:b/>
          <w:bCs/>
          <w:spacing w:val="44"/>
        </w:rPr>
        <w:t xml:space="preserve"> </w:t>
      </w:r>
      <w:r w:rsidRPr="00E16628">
        <w:rPr>
          <w:b/>
          <w:bCs/>
        </w:rPr>
        <w:t>tin:</w:t>
      </w:r>
    </w:p>
    <w:p w14:paraId="79D13006" w14:textId="77777777" w:rsidR="00697967" w:rsidRDefault="00697967" w:rsidP="00781326">
      <w:pPr>
        <w:pStyle w:val="ListParagraph"/>
        <w:numPr>
          <w:ilvl w:val="0"/>
          <w:numId w:val="69"/>
        </w:numPr>
        <w:spacing w:line="360" w:lineRule="auto"/>
        <w:ind w:left="1080"/>
      </w:pPr>
      <w:r w:rsidRPr="00241E6D">
        <w:rPr>
          <w:spacing w:val="-4"/>
        </w:rPr>
        <w:t>Xác</w:t>
      </w:r>
      <w:r w:rsidRPr="00241E6D">
        <w:rPr>
          <w:spacing w:val="-10"/>
        </w:rPr>
        <w:t xml:space="preserve"> </w:t>
      </w:r>
      <w:r w:rsidRPr="00241E6D">
        <w:rPr>
          <w:spacing w:val="-4"/>
        </w:rPr>
        <w:t>định</w:t>
      </w:r>
      <w:r w:rsidRPr="00241E6D">
        <w:rPr>
          <w:spacing w:val="-10"/>
        </w:rPr>
        <w:t xml:space="preserve"> </w:t>
      </w:r>
      <w:r>
        <w:t>các</w:t>
      </w:r>
      <w:r w:rsidRPr="00241E6D">
        <w:rPr>
          <w:spacing w:val="-9"/>
        </w:rPr>
        <w:t xml:space="preserve"> </w:t>
      </w:r>
      <w:r w:rsidRPr="00241E6D">
        <w:rPr>
          <w:b/>
        </w:rPr>
        <w:t>yêu</w:t>
      </w:r>
      <w:r w:rsidRPr="00241E6D">
        <w:rPr>
          <w:b/>
          <w:spacing w:val="-15"/>
        </w:rPr>
        <w:t xml:space="preserve"> </w:t>
      </w:r>
      <w:r w:rsidRPr="00241E6D">
        <w:rPr>
          <w:b/>
        </w:rPr>
        <w:t>cầu</w:t>
      </w:r>
      <w:r w:rsidRPr="00241E6D">
        <w:rPr>
          <w:b/>
          <w:spacing w:val="-15"/>
        </w:rPr>
        <w:t xml:space="preserve"> </w:t>
      </w:r>
      <w:r w:rsidRPr="00241E6D">
        <w:rPr>
          <w:b/>
          <w:spacing w:val="-4"/>
        </w:rPr>
        <w:t>thông</w:t>
      </w:r>
      <w:r w:rsidRPr="00241E6D">
        <w:rPr>
          <w:b/>
          <w:spacing w:val="-10"/>
        </w:rPr>
        <w:t xml:space="preserve"> </w:t>
      </w:r>
      <w:r w:rsidRPr="00241E6D">
        <w:rPr>
          <w:b/>
        </w:rPr>
        <w:t>tin</w:t>
      </w:r>
      <w:r w:rsidRPr="00241E6D">
        <w:rPr>
          <w:b/>
          <w:spacing w:val="-9"/>
        </w:rPr>
        <w:t xml:space="preserve"> </w:t>
      </w:r>
      <w:r w:rsidRPr="00241E6D">
        <w:rPr>
          <w:spacing w:val="-6"/>
        </w:rPr>
        <w:t>mà</w:t>
      </w:r>
      <w:r w:rsidRPr="00241E6D">
        <w:rPr>
          <w:spacing w:val="-10"/>
        </w:rPr>
        <w:t xml:space="preserve"> </w:t>
      </w:r>
      <w:r w:rsidRPr="00241E6D">
        <w:rPr>
          <w:spacing w:val="-3"/>
        </w:rPr>
        <w:t>người</w:t>
      </w:r>
      <w:r w:rsidRPr="00241E6D">
        <w:rPr>
          <w:spacing w:val="-10"/>
        </w:rPr>
        <w:t xml:space="preserve"> </w:t>
      </w:r>
      <w:r w:rsidRPr="00241E6D">
        <w:rPr>
          <w:spacing w:val="-3"/>
        </w:rPr>
        <w:t>dùng</w:t>
      </w:r>
      <w:r w:rsidRPr="00241E6D">
        <w:rPr>
          <w:spacing w:val="-10"/>
        </w:rPr>
        <w:t xml:space="preserve"> </w:t>
      </w:r>
      <w:r>
        <w:t>hệ</w:t>
      </w:r>
      <w:r w:rsidRPr="00241E6D">
        <w:rPr>
          <w:spacing w:val="-10"/>
        </w:rPr>
        <w:t xml:space="preserve"> </w:t>
      </w:r>
      <w:r w:rsidRPr="00241E6D">
        <w:rPr>
          <w:spacing w:val="-4"/>
        </w:rPr>
        <w:t>thống</w:t>
      </w:r>
      <w:r w:rsidRPr="00241E6D">
        <w:rPr>
          <w:spacing w:val="-15"/>
        </w:rPr>
        <w:t xml:space="preserve"> </w:t>
      </w:r>
      <w:r w:rsidRPr="00241E6D">
        <w:rPr>
          <w:spacing w:val="-3"/>
        </w:rPr>
        <w:t>đưa</w:t>
      </w:r>
      <w:r w:rsidRPr="00241E6D">
        <w:rPr>
          <w:spacing w:val="-10"/>
        </w:rPr>
        <w:t xml:space="preserve"> </w:t>
      </w:r>
      <w:r w:rsidRPr="00241E6D">
        <w:rPr>
          <w:spacing w:val="-4"/>
        </w:rPr>
        <w:t>ra.</w:t>
      </w:r>
    </w:p>
    <w:p w14:paraId="0CC9C3BB" w14:textId="77777777" w:rsidR="00F04937" w:rsidRPr="00241E6D" w:rsidRDefault="00697967" w:rsidP="00781326">
      <w:pPr>
        <w:pStyle w:val="ListParagraph"/>
        <w:numPr>
          <w:ilvl w:val="0"/>
          <w:numId w:val="69"/>
        </w:numPr>
        <w:spacing w:line="360" w:lineRule="auto"/>
        <w:ind w:left="1080"/>
        <w:rPr>
          <w:spacing w:val="-3"/>
        </w:rPr>
      </w:pPr>
      <w:r>
        <w:t>Kết</w:t>
      </w:r>
      <w:r w:rsidRPr="00241E6D">
        <w:rPr>
          <w:spacing w:val="-8"/>
        </w:rPr>
        <w:t xml:space="preserve"> </w:t>
      </w:r>
      <w:r>
        <w:t>quả</w:t>
      </w:r>
      <w:r w:rsidRPr="00241E6D">
        <w:rPr>
          <w:spacing w:val="-8"/>
        </w:rPr>
        <w:t xml:space="preserve"> </w:t>
      </w:r>
      <w:r>
        <w:t>giai</w:t>
      </w:r>
      <w:r w:rsidRPr="00241E6D">
        <w:rPr>
          <w:spacing w:val="-13"/>
        </w:rPr>
        <w:t xml:space="preserve"> </w:t>
      </w:r>
      <w:r>
        <w:t>đoạn</w:t>
      </w:r>
      <w:r w:rsidRPr="00241E6D">
        <w:rPr>
          <w:spacing w:val="-8"/>
        </w:rPr>
        <w:t xml:space="preserve"> </w:t>
      </w:r>
      <w:r>
        <w:t>này</w:t>
      </w:r>
      <w:r w:rsidRPr="00241E6D">
        <w:rPr>
          <w:spacing w:val="-8"/>
        </w:rPr>
        <w:t xml:space="preserve"> </w:t>
      </w:r>
      <w:r>
        <w:t>là</w:t>
      </w:r>
      <w:r w:rsidRPr="00241E6D">
        <w:rPr>
          <w:spacing w:val="-8"/>
        </w:rPr>
        <w:t xml:space="preserve"> </w:t>
      </w:r>
      <w:r>
        <w:t>báo</w:t>
      </w:r>
      <w:r w:rsidRPr="00241E6D">
        <w:rPr>
          <w:spacing w:val="-9"/>
        </w:rPr>
        <w:t xml:space="preserve"> </w:t>
      </w:r>
      <w:r>
        <w:t>cáo</w:t>
      </w:r>
      <w:r w:rsidRPr="00241E6D">
        <w:rPr>
          <w:spacing w:val="-9"/>
        </w:rPr>
        <w:t xml:space="preserve"> </w:t>
      </w:r>
      <w:r>
        <w:t>chức</w:t>
      </w:r>
      <w:r w:rsidRPr="00241E6D">
        <w:rPr>
          <w:spacing w:val="-9"/>
        </w:rPr>
        <w:t xml:space="preserve"> </w:t>
      </w:r>
      <w:r>
        <w:t>năng</w:t>
      </w:r>
      <w:r w:rsidRPr="00241E6D">
        <w:rPr>
          <w:spacing w:val="-13"/>
        </w:rPr>
        <w:t xml:space="preserve"> </w:t>
      </w:r>
      <w:r>
        <w:t>tổng</w:t>
      </w:r>
      <w:r w:rsidRPr="00241E6D">
        <w:rPr>
          <w:spacing w:val="-9"/>
        </w:rPr>
        <w:t xml:space="preserve"> </w:t>
      </w:r>
      <w:r>
        <w:t>thể</w:t>
      </w:r>
      <w:r w:rsidRPr="00241E6D">
        <w:rPr>
          <w:spacing w:val="-13"/>
        </w:rPr>
        <w:t xml:space="preserve"> </w:t>
      </w:r>
      <w:r>
        <w:t>cũng</w:t>
      </w:r>
      <w:r w:rsidRPr="00241E6D">
        <w:rPr>
          <w:spacing w:val="-13"/>
        </w:rPr>
        <w:t xml:space="preserve"> </w:t>
      </w:r>
      <w:r>
        <w:t>như</w:t>
      </w:r>
      <w:r w:rsidRPr="00241E6D">
        <w:rPr>
          <w:spacing w:val="-10"/>
        </w:rPr>
        <w:t xml:space="preserve"> </w:t>
      </w:r>
      <w:r>
        <w:t>từng</w:t>
      </w:r>
      <w:r w:rsidRPr="00241E6D">
        <w:rPr>
          <w:spacing w:val="-9"/>
        </w:rPr>
        <w:t xml:space="preserve"> </w:t>
      </w:r>
      <w:r w:rsidRPr="00241E6D">
        <w:rPr>
          <w:spacing w:val="-3"/>
        </w:rPr>
        <w:t>bộ</w:t>
      </w:r>
      <w:r w:rsidRPr="00241E6D">
        <w:rPr>
          <w:spacing w:val="-8"/>
        </w:rPr>
        <w:t xml:space="preserve"> </w:t>
      </w:r>
      <w:r w:rsidRPr="00241E6D">
        <w:rPr>
          <w:spacing w:val="-3"/>
        </w:rPr>
        <w:t>phận.</w:t>
      </w:r>
    </w:p>
    <w:p w14:paraId="2771D39A" w14:textId="356C0A09" w:rsidR="00697967" w:rsidRDefault="00697967" w:rsidP="00781326">
      <w:pPr>
        <w:spacing w:line="360" w:lineRule="auto"/>
        <w:ind w:firstLine="360"/>
      </w:pPr>
      <w:r>
        <w:t>=&gt; Các kết quả này cần có sự thống nhất của người sử dụng và được viết ở dạng phổ thông dễ hiểu.</w:t>
      </w:r>
    </w:p>
    <w:p w14:paraId="54CF76BD" w14:textId="77777777" w:rsidR="00697967" w:rsidRPr="00E16628" w:rsidRDefault="00697967" w:rsidP="00781326">
      <w:pPr>
        <w:pStyle w:val="ListParagraph"/>
        <w:numPr>
          <w:ilvl w:val="0"/>
          <w:numId w:val="67"/>
        </w:numPr>
        <w:spacing w:line="360" w:lineRule="auto"/>
        <w:rPr>
          <w:b/>
          <w:bCs/>
        </w:rPr>
      </w:pPr>
      <w:r w:rsidRPr="00E16628">
        <w:rPr>
          <w:b/>
          <w:bCs/>
          <w:spacing w:val="3"/>
        </w:rPr>
        <w:t xml:space="preserve">Phân </w:t>
      </w:r>
      <w:r w:rsidRPr="00E16628">
        <w:rPr>
          <w:b/>
          <w:bCs/>
        </w:rPr>
        <w:t xml:space="preserve">tích, đề </w:t>
      </w:r>
      <w:r w:rsidRPr="00E16628">
        <w:rPr>
          <w:b/>
          <w:bCs/>
          <w:spacing w:val="3"/>
        </w:rPr>
        <w:t xml:space="preserve">xuất </w:t>
      </w:r>
      <w:r w:rsidRPr="00E16628">
        <w:rPr>
          <w:b/>
          <w:bCs/>
        </w:rPr>
        <w:t>hệ</w:t>
      </w:r>
      <w:r w:rsidRPr="00E16628">
        <w:rPr>
          <w:b/>
          <w:bCs/>
          <w:spacing w:val="31"/>
        </w:rPr>
        <w:t xml:space="preserve"> </w:t>
      </w:r>
      <w:r w:rsidRPr="00E16628">
        <w:rPr>
          <w:b/>
          <w:bCs/>
          <w:spacing w:val="2"/>
        </w:rPr>
        <w:t>thống:</w:t>
      </w:r>
    </w:p>
    <w:p w14:paraId="360B088D" w14:textId="77777777" w:rsidR="00697967" w:rsidRDefault="00697967" w:rsidP="00781326">
      <w:pPr>
        <w:pStyle w:val="ListParagraph"/>
        <w:numPr>
          <w:ilvl w:val="0"/>
          <w:numId w:val="70"/>
        </w:numPr>
        <w:spacing w:line="360" w:lineRule="auto"/>
        <w:ind w:left="1080"/>
      </w:pPr>
      <w:r w:rsidRPr="00C50A52">
        <w:rPr>
          <w:spacing w:val="-4"/>
        </w:rPr>
        <w:t xml:space="preserve">Xác định </w:t>
      </w:r>
      <w:r w:rsidRPr="00C50A52">
        <w:rPr>
          <w:spacing w:val="-3"/>
        </w:rPr>
        <w:t xml:space="preserve">sơ đồ </w:t>
      </w:r>
      <w:r w:rsidRPr="00C50A52">
        <w:rPr>
          <w:spacing w:val="-4"/>
        </w:rPr>
        <w:t xml:space="preserve">dòng </w:t>
      </w:r>
      <w:r w:rsidRPr="00C50A52">
        <w:rPr>
          <w:spacing w:val="-3"/>
        </w:rPr>
        <w:t>dữ</w:t>
      </w:r>
      <w:r w:rsidRPr="00C50A52">
        <w:rPr>
          <w:spacing w:val="-40"/>
        </w:rPr>
        <w:t xml:space="preserve"> </w:t>
      </w:r>
      <w:r w:rsidRPr="00C50A52">
        <w:rPr>
          <w:spacing w:val="-4"/>
        </w:rPr>
        <w:t>liệu.</w:t>
      </w:r>
    </w:p>
    <w:p w14:paraId="6053E588" w14:textId="77777777" w:rsidR="00697967" w:rsidRDefault="00697967" w:rsidP="00781326">
      <w:pPr>
        <w:pStyle w:val="ListParagraph"/>
        <w:numPr>
          <w:ilvl w:val="0"/>
          <w:numId w:val="70"/>
        </w:numPr>
        <w:spacing w:line="360" w:lineRule="auto"/>
        <w:ind w:left="1080"/>
      </w:pPr>
      <w:r w:rsidRPr="00C50A52">
        <w:rPr>
          <w:spacing w:val="-4"/>
        </w:rPr>
        <w:t xml:space="preserve">Xác định </w:t>
      </w:r>
      <w:r w:rsidRPr="00C50A52">
        <w:rPr>
          <w:spacing w:val="-3"/>
        </w:rPr>
        <w:t>sơ đồ xử lý</w:t>
      </w:r>
      <w:r w:rsidRPr="00C50A52">
        <w:rPr>
          <w:spacing w:val="-46"/>
        </w:rPr>
        <w:t xml:space="preserve"> </w:t>
      </w:r>
      <w:r w:rsidRPr="00C50A52">
        <w:rPr>
          <w:spacing w:val="-4"/>
        </w:rPr>
        <w:t xml:space="preserve">quyết </w:t>
      </w:r>
      <w:r w:rsidRPr="00C50A52">
        <w:rPr>
          <w:spacing w:val="-5"/>
        </w:rPr>
        <w:t>định.</w:t>
      </w:r>
    </w:p>
    <w:p w14:paraId="0D998A38" w14:textId="77777777" w:rsidR="00697967" w:rsidRDefault="00697967" w:rsidP="00781326">
      <w:pPr>
        <w:spacing w:line="360" w:lineRule="auto"/>
        <w:ind w:firstLine="360"/>
      </w:pPr>
      <w:r>
        <w:t>=&gt; Kết quả giai đoạn này là một đề xuất hệ thống mới tổng hợp những gì đã phân tích, cung cấp phân tích chi phí của nhiều phương án giải pháp, và một đề xuất giải pháp tối ưu.</w:t>
      </w:r>
    </w:p>
    <w:p w14:paraId="56584AD4" w14:textId="77777777" w:rsidR="00697967" w:rsidRPr="006D7910" w:rsidRDefault="00697967" w:rsidP="00781326">
      <w:pPr>
        <w:pStyle w:val="ListParagraph"/>
        <w:numPr>
          <w:ilvl w:val="0"/>
          <w:numId w:val="67"/>
        </w:numPr>
        <w:spacing w:line="360" w:lineRule="auto"/>
        <w:rPr>
          <w:b/>
          <w:bCs/>
        </w:rPr>
      </w:pPr>
      <w:r w:rsidRPr="006D7910">
        <w:rPr>
          <w:b/>
          <w:bCs/>
          <w:spacing w:val="2"/>
        </w:rPr>
        <w:t xml:space="preserve">Thiết </w:t>
      </w:r>
      <w:r w:rsidRPr="006D7910">
        <w:rPr>
          <w:b/>
          <w:bCs/>
        </w:rPr>
        <w:t xml:space="preserve">kế hệ </w:t>
      </w:r>
      <w:r w:rsidRPr="006D7910">
        <w:rPr>
          <w:b/>
          <w:bCs/>
          <w:spacing w:val="2"/>
        </w:rPr>
        <w:t>thống</w:t>
      </w:r>
      <w:r w:rsidRPr="006D7910">
        <w:rPr>
          <w:b/>
          <w:bCs/>
          <w:spacing w:val="39"/>
        </w:rPr>
        <w:t xml:space="preserve"> </w:t>
      </w:r>
      <w:r w:rsidRPr="006D7910">
        <w:rPr>
          <w:b/>
          <w:bCs/>
        </w:rPr>
        <w:t>mới:</w:t>
      </w:r>
    </w:p>
    <w:p w14:paraId="143B819B" w14:textId="77777777" w:rsidR="00697967" w:rsidRDefault="00697967" w:rsidP="00781326">
      <w:pPr>
        <w:pStyle w:val="ListParagraph"/>
        <w:numPr>
          <w:ilvl w:val="0"/>
          <w:numId w:val="71"/>
        </w:numPr>
        <w:spacing w:line="360" w:lineRule="auto"/>
        <w:ind w:left="1080"/>
      </w:pPr>
      <w:r w:rsidRPr="00C50A52">
        <w:rPr>
          <w:spacing w:val="-6"/>
        </w:rPr>
        <w:t xml:space="preserve">Thiết </w:t>
      </w:r>
      <w:r w:rsidRPr="00C50A52">
        <w:rPr>
          <w:spacing w:val="-5"/>
        </w:rPr>
        <w:t>kế</w:t>
      </w:r>
      <w:r w:rsidRPr="00C50A52">
        <w:rPr>
          <w:spacing w:val="-18"/>
        </w:rPr>
        <w:t xml:space="preserve"> </w:t>
      </w:r>
      <w:r w:rsidRPr="00C50A52">
        <w:rPr>
          <w:spacing w:val="-7"/>
        </w:rPr>
        <w:t>logic.</w:t>
      </w:r>
    </w:p>
    <w:p w14:paraId="49E7E1F0" w14:textId="77777777" w:rsidR="00697967" w:rsidRDefault="00697967" w:rsidP="00781326">
      <w:pPr>
        <w:pStyle w:val="ListParagraph"/>
        <w:numPr>
          <w:ilvl w:val="0"/>
          <w:numId w:val="71"/>
        </w:numPr>
        <w:spacing w:line="360" w:lineRule="auto"/>
        <w:ind w:left="1080"/>
      </w:pPr>
      <w:r w:rsidRPr="00C50A52">
        <w:rPr>
          <w:spacing w:val="-5"/>
        </w:rPr>
        <w:t xml:space="preserve">Thiết kế </w:t>
      </w:r>
      <w:r w:rsidRPr="00C50A52">
        <w:rPr>
          <w:spacing w:val="-4"/>
        </w:rPr>
        <w:t xml:space="preserve">biểu </w:t>
      </w:r>
      <w:r w:rsidRPr="00C50A52">
        <w:rPr>
          <w:spacing w:val="-5"/>
        </w:rPr>
        <w:t xml:space="preserve">mẫu và </w:t>
      </w:r>
      <w:r w:rsidRPr="00C50A52">
        <w:rPr>
          <w:spacing w:val="-6"/>
        </w:rPr>
        <w:t>màn</w:t>
      </w:r>
      <w:r w:rsidRPr="00C50A52">
        <w:rPr>
          <w:spacing w:val="-21"/>
        </w:rPr>
        <w:t xml:space="preserve"> </w:t>
      </w:r>
      <w:r w:rsidRPr="00C50A52">
        <w:rPr>
          <w:spacing w:val="-4"/>
        </w:rPr>
        <w:t>hình.</w:t>
      </w:r>
    </w:p>
    <w:p w14:paraId="5FD38ABA" w14:textId="77777777" w:rsidR="00697967" w:rsidRDefault="00697967" w:rsidP="00781326">
      <w:pPr>
        <w:pStyle w:val="ListParagraph"/>
        <w:numPr>
          <w:ilvl w:val="0"/>
          <w:numId w:val="71"/>
        </w:numPr>
        <w:spacing w:line="360" w:lineRule="auto"/>
        <w:ind w:left="1080"/>
      </w:pPr>
      <w:r w:rsidRPr="00C50A52">
        <w:rPr>
          <w:spacing w:val="-5"/>
        </w:rPr>
        <w:t xml:space="preserve">Thiết kế </w:t>
      </w:r>
      <w:r w:rsidRPr="00C50A52">
        <w:rPr>
          <w:spacing w:val="-3"/>
        </w:rPr>
        <w:t xml:space="preserve">sơ đồ thực </w:t>
      </w:r>
      <w:r>
        <w:t xml:space="preserve">thể - </w:t>
      </w:r>
      <w:r w:rsidRPr="00C50A52">
        <w:rPr>
          <w:spacing w:val="-4"/>
        </w:rPr>
        <w:t>quan</w:t>
      </w:r>
      <w:r w:rsidRPr="00C50A52">
        <w:rPr>
          <w:spacing w:val="-43"/>
        </w:rPr>
        <w:t xml:space="preserve"> </w:t>
      </w:r>
      <w:r w:rsidRPr="00C50A52">
        <w:rPr>
          <w:spacing w:val="-4"/>
        </w:rPr>
        <w:t>hệ.</w:t>
      </w:r>
    </w:p>
    <w:p w14:paraId="517DF9E8" w14:textId="77777777" w:rsidR="00697967" w:rsidRDefault="00697967" w:rsidP="00781326">
      <w:pPr>
        <w:pStyle w:val="ListParagraph"/>
        <w:numPr>
          <w:ilvl w:val="0"/>
          <w:numId w:val="71"/>
        </w:numPr>
        <w:spacing w:line="360" w:lineRule="auto"/>
        <w:ind w:left="1080"/>
      </w:pPr>
      <w:r w:rsidRPr="00C50A52">
        <w:rPr>
          <w:spacing w:val="-5"/>
        </w:rPr>
        <w:t xml:space="preserve">Thiết kế </w:t>
      </w:r>
      <w:r w:rsidRPr="00C50A52">
        <w:rPr>
          <w:spacing w:val="-3"/>
        </w:rPr>
        <w:t>cơ sở dữ</w:t>
      </w:r>
      <w:r w:rsidRPr="00C50A52">
        <w:rPr>
          <w:spacing w:val="-15"/>
        </w:rPr>
        <w:t xml:space="preserve"> </w:t>
      </w:r>
      <w:r w:rsidRPr="00C50A52">
        <w:rPr>
          <w:spacing w:val="-3"/>
        </w:rPr>
        <w:t>liệu.</w:t>
      </w:r>
    </w:p>
    <w:p w14:paraId="68E9082E" w14:textId="77777777" w:rsidR="00697967" w:rsidRDefault="00697967" w:rsidP="00781326">
      <w:pPr>
        <w:pStyle w:val="ListParagraph"/>
        <w:numPr>
          <w:ilvl w:val="0"/>
          <w:numId w:val="71"/>
        </w:numPr>
        <w:spacing w:line="360" w:lineRule="auto"/>
        <w:ind w:left="1080"/>
      </w:pPr>
      <w:r w:rsidRPr="00C50A52">
        <w:rPr>
          <w:spacing w:val="-5"/>
        </w:rPr>
        <w:t xml:space="preserve">Thiết kế </w:t>
      </w:r>
      <w:r w:rsidRPr="00C50A52">
        <w:rPr>
          <w:spacing w:val="-4"/>
        </w:rPr>
        <w:t xml:space="preserve">đầu </w:t>
      </w:r>
      <w:r w:rsidRPr="00C50A52">
        <w:rPr>
          <w:spacing w:val="-3"/>
        </w:rPr>
        <w:t xml:space="preserve">ra </w:t>
      </w:r>
      <w:r w:rsidRPr="00C50A52">
        <w:rPr>
          <w:spacing w:val="-4"/>
        </w:rPr>
        <w:t xml:space="preserve">trên </w:t>
      </w:r>
      <w:r w:rsidRPr="00C50A52">
        <w:rPr>
          <w:spacing w:val="-6"/>
        </w:rPr>
        <w:t xml:space="preserve">màn </w:t>
      </w:r>
      <w:r w:rsidRPr="00C50A52">
        <w:rPr>
          <w:spacing w:val="-4"/>
        </w:rPr>
        <w:t xml:space="preserve">hình, </w:t>
      </w:r>
      <w:r w:rsidRPr="00C50A52">
        <w:rPr>
          <w:spacing w:val="-6"/>
        </w:rPr>
        <w:t xml:space="preserve">máy </w:t>
      </w:r>
      <w:r w:rsidRPr="00C50A52">
        <w:rPr>
          <w:spacing w:val="-4"/>
        </w:rPr>
        <w:t>in, đĩa</w:t>
      </w:r>
      <w:r w:rsidRPr="00C50A52">
        <w:rPr>
          <w:spacing w:val="-30"/>
        </w:rPr>
        <w:t xml:space="preserve"> </w:t>
      </w:r>
      <w:r w:rsidRPr="00C50A52">
        <w:rPr>
          <w:spacing w:val="-6"/>
        </w:rPr>
        <w:t>cứng.</w:t>
      </w:r>
    </w:p>
    <w:p w14:paraId="42EB0F2D" w14:textId="2F61338A" w:rsidR="00697967" w:rsidRDefault="00697967" w:rsidP="00781326">
      <w:pPr>
        <w:spacing w:line="360" w:lineRule="auto"/>
        <w:ind w:firstLine="720"/>
      </w:pPr>
      <w:r>
        <w:lastRenderedPageBreak/>
        <w:t>=&gt; Kết quả giai đoạn này là một tài liệu mô tả chi tiết các trang màn hình vào-ra,  các</w:t>
      </w:r>
      <w:r w:rsidR="00C50A52">
        <w:t xml:space="preserve"> </w:t>
      </w:r>
      <w:r>
        <w:t>sơ đồ, các bảng của cơ sở dữ liệu cùng với thủ tục kiểm tra tính đúng đắn của dữ liệu.</w:t>
      </w:r>
    </w:p>
    <w:p w14:paraId="4EB2159A" w14:textId="77777777" w:rsidR="00697967" w:rsidRPr="009F5921" w:rsidRDefault="00697967" w:rsidP="00781326">
      <w:pPr>
        <w:pStyle w:val="ListParagraph"/>
        <w:numPr>
          <w:ilvl w:val="0"/>
          <w:numId w:val="67"/>
        </w:numPr>
        <w:spacing w:line="360" w:lineRule="auto"/>
        <w:rPr>
          <w:b/>
          <w:bCs/>
        </w:rPr>
      </w:pPr>
      <w:r w:rsidRPr="009F5921">
        <w:rPr>
          <w:b/>
          <w:bCs/>
          <w:spacing w:val="2"/>
        </w:rPr>
        <w:t xml:space="preserve">Triển </w:t>
      </w:r>
      <w:r w:rsidRPr="009F5921">
        <w:rPr>
          <w:b/>
          <w:bCs/>
        </w:rPr>
        <w:t>khai phần</w:t>
      </w:r>
      <w:r w:rsidRPr="009F5921">
        <w:rPr>
          <w:b/>
          <w:bCs/>
          <w:spacing w:val="44"/>
        </w:rPr>
        <w:t xml:space="preserve"> </w:t>
      </w:r>
      <w:r w:rsidRPr="009F5921">
        <w:rPr>
          <w:b/>
          <w:bCs/>
        </w:rPr>
        <w:t>mềm:</w:t>
      </w:r>
    </w:p>
    <w:p w14:paraId="20F39023" w14:textId="77777777" w:rsidR="00697967" w:rsidRDefault="00697967" w:rsidP="00781326">
      <w:pPr>
        <w:pStyle w:val="ListParagraph"/>
        <w:numPr>
          <w:ilvl w:val="0"/>
          <w:numId w:val="72"/>
        </w:numPr>
        <w:spacing w:line="360" w:lineRule="auto"/>
        <w:ind w:left="1080"/>
      </w:pPr>
      <w:r w:rsidRPr="00C50A52">
        <w:rPr>
          <w:spacing w:val="-5"/>
        </w:rPr>
        <w:t xml:space="preserve">Thiết kế </w:t>
      </w:r>
      <w:r>
        <w:t xml:space="preserve">các </w:t>
      </w:r>
      <w:r w:rsidRPr="00C50A52">
        <w:rPr>
          <w:spacing w:val="-3"/>
        </w:rPr>
        <w:t xml:space="preserve">sơ đồ </w:t>
      </w:r>
      <w:r w:rsidRPr="00C50A52">
        <w:rPr>
          <w:spacing w:val="-5"/>
        </w:rPr>
        <w:t xml:space="preserve">khối </w:t>
      </w:r>
      <w:r w:rsidRPr="00C50A52">
        <w:rPr>
          <w:spacing w:val="-3"/>
        </w:rPr>
        <w:t xml:space="preserve">hoặc </w:t>
      </w:r>
      <w:r w:rsidRPr="00C50A52">
        <w:rPr>
          <w:spacing w:val="-4"/>
        </w:rPr>
        <w:t xml:space="preserve">siêu </w:t>
      </w:r>
      <w:r>
        <w:t>thủ</w:t>
      </w:r>
      <w:r w:rsidRPr="00C50A52">
        <w:rPr>
          <w:spacing w:val="-44"/>
        </w:rPr>
        <w:t xml:space="preserve"> </w:t>
      </w:r>
      <w:r w:rsidRPr="00C50A52">
        <w:rPr>
          <w:spacing w:val="-4"/>
        </w:rPr>
        <w:t>tục.</w:t>
      </w:r>
    </w:p>
    <w:p w14:paraId="3AED445D" w14:textId="77777777" w:rsidR="00697967" w:rsidRDefault="00697967" w:rsidP="00781326">
      <w:pPr>
        <w:pStyle w:val="ListParagraph"/>
        <w:numPr>
          <w:ilvl w:val="0"/>
          <w:numId w:val="72"/>
        </w:numPr>
        <w:spacing w:line="360" w:lineRule="auto"/>
        <w:ind w:left="1080"/>
      </w:pPr>
      <w:r w:rsidRPr="00C50A52">
        <w:rPr>
          <w:spacing w:val="-4"/>
        </w:rPr>
        <w:t xml:space="preserve">Cài đặt các </w:t>
      </w:r>
      <w:r w:rsidRPr="00C50A52">
        <w:rPr>
          <w:spacing w:val="-3"/>
        </w:rPr>
        <w:t>mã</w:t>
      </w:r>
      <w:r w:rsidRPr="00C50A52">
        <w:rPr>
          <w:spacing w:val="-15"/>
        </w:rPr>
        <w:t xml:space="preserve"> </w:t>
      </w:r>
      <w:r w:rsidRPr="00C50A52">
        <w:rPr>
          <w:spacing w:val="-4"/>
        </w:rPr>
        <w:t>lệnh.</w:t>
      </w:r>
    </w:p>
    <w:p w14:paraId="3B647FB9" w14:textId="77777777" w:rsidR="00697967" w:rsidRDefault="00697967" w:rsidP="00781326">
      <w:pPr>
        <w:pStyle w:val="ListParagraph"/>
        <w:numPr>
          <w:ilvl w:val="0"/>
          <w:numId w:val="72"/>
        </w:numPr>
        <w:spacing w:line="360" w:lineRule="auto"/>
        <w:ind w:left="1080"/>
      </w:pPr>
      <w:r w:rsidRPr="00C50A52">
        <w:rPr>
          <w:spacing w:val="-4"/>
        </w:rPr>
        <w:t xml:space="preserve">Loại </w:t>
      </w:r>
      <w:r w:rsidRPr="00C50A52">
        <w:rPr>
          <w:spacing w:val="-3"/>
        </w:rPr>
        <w:t xml:space="preserve">bỏ </w:t>
      </w:r>
      <w:r w:rsidRPr="00C50A52">
        <w:rPr>
          <w:spacing w:val="-4"/>
        </w:rPr>
        <w:t xml:space="preserve">các </w:t>
      </w:r>
      <w:r>
        <w:t>sai</w:t>
      </w:r>
      <w:r w:rsidRPr="00C50A52">
        <w:rPr>
          <w:spacing w:val="-28"/>
        </w:rPr>
        <w:t xml:space="preserve"> </w:t>
      </w:r>
      <w:r w:rsidRPr="00C50A52">
        <w:rPr>
          <w:spacing w:val="-4"/>
        </w:rPr>
        <w:t>sót.</w:t>
      </w:r>
    </w:p>
    <w:p w14:paraId="1984B12E" w14:textId="77777777" w:rsidR="00697967" w:rsidRDefault="00697967" w:rsidP="00781326">
      <w:pPr>
        <w:spacing w:line="360" w:lineRule="auto"/>
        <w:ind w:firstLine="360"/>
      </w:pPr>
      <w:r>
        <w:t>=&gt;</w:t>
      </w:r>
      <w:r>
        <w:rPr>
          <w:spacing w:val="-6"/>
        </w:rPr>
        <w:t xml:space="preserve"> </w:t>
      </w:r>
      <w:r>
        <w:t>Kết</w:t>
      </w:r>
      <w:r>
        <w:rPr>
          <w:spacing w:val="-8"/>
        </w:rPr>
        <w:t xml:space="preserve"> </w:t>
      </w:r>
      <w:r>
        <w:t>quả</w:t>
      </w:r>
      <w:r>
        <w:rPr>
          <w:spacing w:val="-3"/>
        </w:rPr>
        <w:t xml:space="preserve"> giai</w:t>
      </w:r>
      <w:r>
        <w:rPr>
          <w:spacing w:val="-4"/>
        </w:rPr>
        <w:t xml:space="preserve"> </w:t>
      </w:r>
      <w:r>
        <w:t>đoạn</w:t>
      </w:r>
      <w:r>
        <w:rPr>
          <w:spacing w:val="-9"/>
        </w:rPr>
        <w:t xml:space="preserve"> </w:t>
      </w:r>
      <w:r>
        <w:t>này</w:t>
      </w:r>
      <w:r>
        <w:rPr>
          <w:spacing w:val="-4"/>
        </w:rPr>
        <w:t xml:space="preserve"> </w:t>
      </w:r>
      <w:r>
        <w:rPr>
          <w:spacing w:val="-3"/>
        </w:rPr>
        <w:t>là</w:t>
      </w:r>
      <w:r>
        <w:rPr>
          <w:spacing w:val="-4"/>
        </w:rPr>
        <w:t xml:space="preserve"> </w:t>
      </w:r>
      <w:r>
        <w:t>hệ</w:t>
      </w:r>
      <w:r>
        <w:rPr>
          <w:spacing w:val="-3"/>
        </w:rPr>
        <w:t xml:space="preserve"> </w:t>
      </w:r>
      <w:r>
        <w:t>thống</w:t>
      </w:r>
      <w:r>
        <w:rPr>
          <w:spacing w:val="-9"/>
        </w:rPr>
        <w:t xml:space="preserve"> </w:t>
      </w:r>
      <w:r>
        <w:t>chương</w:t>
      </w:r>
      <w:r>
        <w:rPr>
          <w:spacing w:val="-9"/>
        </w:rPr>
        <w:t xml:space="preserve"> </w:t>
      </w:r>
      <w:r>
        <w:t>trình</w:t>
      </w:r>
      <w:r>
        <w:rPr>
          <w:spacing w:val="-8"/>
        </w:rPr>
        <w:t xml:space="preserve"> </w:t>
      </w:r>
      <w:r>
        <w:t>đã</w:t>
      </w:r>
      <w:r>
        <w:rPr>
          <w:spacing w:val="-8"/>
        </w:rPr>
        <w:t xml:space="preserve"> </w:t>
      </w:r>
      <w:r>
        <w:t>cài</w:t>
      </w:r>
      <w:r>
        <w:rPr>
          <w:spacing w:val="-8"/>
        </w:rPr>
        <w:t xml:space="preserve"> </w:t>
      </w:r>
      <w:r>
        <w:t>đặt,</w:t>
      </w:r>
      <w:r>
        <w:rPr>
          <w:spacing w:val="-6"/>
        </w:rPr>
        <w:t xml:space="preserve"> </w:t>
      </w:r>
      <w:r>
        <w:t>cùng</w:t>
      </w:r>
      <w:r>
        <w:rPr>
          <w:spacing w:val="-9"/>
        </w:rPr>
        <w:t xml:space="preserve"> </w:t>
      </w:r>
      <w:r>
        <w:t>với</w:t>
      </w:r>
      <w:r>
        <w:rPr>
          <w:spacing w:val="-4"/>
        </w:rPr>
        <w:t xml:space="preserve"> </w:t>
      </w:r>
      <w:r>
        <w:t>tư</w:t>
      </w:r>
      <w:r>
        <w:rPr>
          <w:spacing w:val="-10"/>
        </w:rPr>
        <w:t xml:space="preserve"> </w:t>
      </w:r>
      <w:r>
        <w:t>liệu</w:t>
      </w:r>
      <w:r>
        <w:rPr>
          <w:spacing w:val="-4"/>
        </w:rPr>
        <w:t xml:space="preserve"> </w:t>
      </w:r>
      <w:r>
        <w:t>lập</w:t>
      </w:r>
      <w:r>
        <w:rPr>
          <w:spacing w:val="-8"/>
        </w:rPr>
        <w:t xml:space="preserve"> </w:t>
      </w:r>
      <w:r>
        <w:t xml:space="preserve">trình </w:t>
      </w:r>
      <w:r>
        <w:rPr>
          <w:spacing w:val="-3"/>
        </w:rPr>
        <w:t>mô</w:t>
      </w:r>
      <w:r>
        <w:rPr>
          <w:spacing w:val="-5"/>
        </w:rPr>
        <w:t xml:space="preserve"> </w:t>
      </w:r>
      <w:r>
        <w:t>tả</w:t>
      </w:r>
      <w:r>
        <w:rPr>
          <w:spacing w:val="-13"/>
        </w:rPr>
        <w:t xml:space="preserve"> </w:t>
      </w:r>
      <w:r>
        <w:t>chi</w:t>
      </w:r>
      <w:r>
        <w:rPr>
          <w:spacing w:val="-8"/>
        </w:rPr>
        <w:t xml:space="preserve"> </w:t>
      </w:r>
      <w:r>
        <w:rPr>
          <w:spacing w:val="-3"/>
        </w:rPr>
        <w:t>tiết</w:t>
      </w:r>
      <w:r>
        <w:rPr>
          <w:spacing w:val="-8"/>
        </w:rPr>
        <w:t xml:space="preserve"> </w:t>
      </w:r>
      <w:r>
        <w:t>các</w:t>
      </w:r>
      <w:r>
        <w:rPr>
          <w:spacing w:val="-8"/>
        </w:rPr>
        <w:t xml:space="preserve"> </w:t>
      </w:r>
      <w:r>
        <w:t>thuật</w:t>
      </w:r>
      <w:r>
        <w:rPr>
          <w:spacing w:val="-8"/>
        </w:rPr>
        <w:t xml:space="preserve"> </w:t>
      </w:r>
      <w:r>
        <w:t>giải,</w:t>
      </w:r>
      <w:r>
        <w:rPr>
          <w:spacing w:val="-10"/>
        </w:rPr>
        <w:t xml:space="preserve"> </w:t>
      </w:r>
      <w:r>
        <w:t>thủ</w:t>
      </w:r>
      <w:r>
        <w:rPr>
          <w:spacing w:val="-13"/>
        </w:rPr>
        <w:t xml:space="preserve"> </w:t>
      </w:r>
      <w:r>
        <w:t>tục,</w:t>
      </w:r>
      <w:r>
        <w:rPr>
          <w:spacing w:val="-6"/>
        </w:rPr>
        <w:t xml:space="preserve"> </w:t>
      </w:r>
      <w:r>
        <w:t>hướng</w:t>
      </w:r>
      <w:r>
        <w:rPr>
          <w:spacing w:val="-9"/>
        </w:rPr>
        <w:t xml:space="preserve"> </w:t>
      </w:r>
      <w:r>
        <w:t>dẫn</w:t>
      </w:r>
      <w:r>
        <w:rPr>
          <w:spacing w:val="-13"/>
        </w:rPr>
        <w:t xml:space="preserve"> </w:t>
      </w:r>
      <w:r>
        <w:t>sử</w:t>
      </w:r>
      <w:r>
        <w:rPr>
          <w:spacing w:val="-9"/>
        </w:rPr>
        <w:t xml:space="preserve"> </w:t>
      </w:r>
      <w:r>
        <w:rPr>
          <w:spacing w:val="-3"/>
        </w:rPr>
        <w:t>dụng, giúp</w:t>
      </w:r>
      <w:r>
        <w:rPr>
          <w:spacing w:val="-9"/>
        </w:rPr>
        <w:t xml:space="preserve"> </w:t>
      </w:r>
      <w:r>
        <w:t>đở</w:t>
      </w:r>
      <w:r>
        <w:rPr>
          <w:spacing w:val="-6"/>
        </w:rPr>
        <w:t xml:space="preserve"> </w:t>
      </w:r>
      <w:r>
        <w:t>trực</w:t>
      </w:r>
      <w:r>
        <w:rPr>
          <w:spacing w:val="-8"/>
        </w:rPr>
        <w:t xml:space="preserve"> </w:t>
      </w:r>
      <w:r>
        <w:t>tuyến.</w:t>
      </w:r>
    </w:p>
    <w:p w14:paraId="128DE471" w14:textId="77777777" w:rsidR="00697967" w:rsidRPr="0084624B" w:rsidRDefault="00697967" w:rsidP="00781326">
      <w:pPr>
        <w:pStyle w:val="ListParagraph"/>
        <w:numPr>
          <w:ilvl w:val="0"/>
          <w:numId w:val="67"/>
        </w:numPr>
        <w:spacing w:line="360" w:lineRule="auto"/>
        <w:rPr>
          <w:b/>
          <w:bCs/>
        </w:rPr>
      </w:pPr>
      <w:r w:rsidRPr="0084624B">
        <w:rPr>
          <w:b/>
          <w:bCs/>
          <w:spacing w:val="3"/>
        </w:rPr>
        <w:t xml:space="preserve">Kiểm </w:t>
      </w:r>
      <w:r w:rsidRPr="0084624B">
        <w:rPr>
          <w:b/>
          <w:bCs/>
          <w:spacing w:val="4"/>
        </w:rPr>
        <w:t xml:space="preserve">định </w:t>
      </w:r>
      <w:r w:rsidRPr="0084624B">
        <w:rPr>
          <w:b/>
          <w:bCs/>
        </w:rPr>
        <w:t>hệ</w:t>
      </w:r>
      <w:r w:rsidRPr="0084624B">
        <w:rPr>
          <w:b/>
          <w:bCs/>
          <w:spacing w:val="5"/>
        </w:rPr>
        <w:t xml:space="preserve"> </w:t>
      </w:r>
      <w:r w:rsidRPr="0084624B">
        <w:rPr>
          <w:b/>
          <w:bCs/>
          <w:spacing w:val="2"/>
        </w:rPr>
        <w:t>thống:</w:t>
      </w:r>
    </w:p>
    <w:p w14:paraId="68817567" w14:textId="77777777" w:rsidR="00697967" w:rsidRDefault="00697967" w:rsidP="00781326">
      <w:pPr>
        <w:pStyle w:val="ListParagraph"/>
        <w:numPr>
          <w:ilvl w:val="0"/>
          <w:numId w:val="73"/>
        </w:numPr>
        <w:spacing w:line="360" w:lineRule="auto"/>
        <w:ind w:left="1080"/>
      </w:pPr>
      <w:r>
        <w:t>Việc</w:t>
      </w:r>
      <w:r w:rsidRPr="00C50A52">
        <w:rPr>
          <w:spacing w:val="31"/>
        </w:rPr>
        <w:t xml:space="preserve"> </w:t>
      </w:r>
      <w:r>
        <w:t>kiểm</w:t>
      </w:r>
      <w:r w:rsidRPr="00C50A52">
        <w:rPr>
          <w:spacing w:val="26"/>
        </w:rPr>
        <w:t xml:space="preserve"> </w:t>
      </w:r>
      <w:r>
        <w:t>định</w:t>
      </w:r>
      <w:r w:rsidRPr="00C50A52">
        <w:rPr>
          <w:spacing w:val="31"/>
        </w:rPr>
        <w:t xml:space="preserve"> </w:t>
      </w:r>
      <w:r>
        <w:t>thông</w:t>
      </w:r>
      <w:r w:rsidRPr="00C50A52">
        <w:rPr>
          <w:spacing w:val="26"/>
        </w:rPr>
        <w:t xml:space="preserve"> </w:t>
      </w:r>
      <w:r>
        <w:t>qua</w:t>
      </w:r>
      <w:r w:rsidRPr="00C50A52">
        <w:rPr>
          <w:spacing w:val="31"/>
        </w:rPr>
        <w:t xml:space="preserve"> </w:t>
      </w:r>
      <w:r>
        <w:t>các</w:t>
      </w:r>
      <w:r w:rsidRPr="00C50A52">
        <w:rPr>
          <w:spacing w:val="31"/>
        </w:rPr>
        <w:t xml:space="preserve"> </w:t>
      </w:r>
      <w:r>
        <w:t>dữ</w:t>
      </w:r>
      <w:r w:rsidRPr="00C50A52">
        <w:rPr>
          <w:spacing w:val="30"/>
        </w:rPr>
        <w:t xml:space="preserve"> </w:t>
      </w:r>
      <w:r>
        <w:t>liệu</w:t>
      </w:r>
      <w:r w:rsidRPr="00C50A52">
        <w:rPr>
          <w:spacing w:val="31"/>
        </w:rPr>
        <w:t xml:space="preserve"> </w:t>
      </w:r>
      <w:r>
        <w:t>giả</w:t>
      </w:r>
      <w:r w:rsidRPr="00C50A52">
        <w:rPr>
          <w:spacing w:val="31"/>
        </w:rPr>
        <w:t xml:space="preserve"> </w:t>
      </w:r>
      <w:r>
        <w:t>định</w:t>
      </w:r>
      <w:r w:rsidRPr="00C50A52">
        <w:rPr>
          <w:spacing w:val="31"/>
        </w:rPr>
        <w:t xml:space="preserve"> </w:t>
      </w:r>
      <w:r w:rsidRPr="00C50A52">
        <w:rPr>
          <w:spacing w:val="-3"/>
        </w:rPr>
        <w:t>và</w:t>
      </w:r>
      <w:r w:rsidRPr="00C50A52">
        <w:rPr>
          <w:spacing w:val="31"/>
        </w:rPr>
        <w:t xml:space="preserve"> </w:t>
      </w:r>
      <w:r>
        <w:t>theo</w:t>
      </w:r>
      <w:r w:rsidRPr="00C50A52">
        <w:rPr>
          <w:spacing w:val="31"/>
        </w:rPr>
        <w:t xml:space="preserve"> </w:t>
      </w:r>
      <w:r>
        <w:t>hai</w:t>
      </w:r>
      <w:r w:rsidRPr="00C50A52">
        <w:rPr>
          <w:spacing w:val="31"/>
        </w:rPr>
        <w:t xml:space="preserve"> </w:t>
      </w:r>
      <w:r>
        <w:t>phương</w:t>
      </w:r>
      <w:r w:rsidRPr="00C50A52">
        <w:rPr>
          <w:spacing w:val="26"/>
        </w:rPr>
        <w:t xml:space="preserve"> </w:t>
      </w:r>
      <w:r>
        <w:t>pháp:</w:t>
      </w:r>
    </w:p>
    <w:p w14:paraId="4981CCA8" w14:textId="77777777" w:rsidR="00697967" w:rsidRDefault="00697967" w:rsidP="00781326">
      <w:pPr>
        <w:pStyle w:val="ListParagraph"/>
        <w:numPr>
          <w:ilvl w:val="0"/>
          <w:numId w:val="73"/>
        </w:numPr>
        <w:spacing w:line="360" w:lineRule="auto"/>
        <w:ind w:left="1080"/>
      </w:pPr>
      <w:r>
        <w:t>kiểm định từng bộ phận và kiểm định theo chức năng.</w:t>
      </w:r>
    </w:p>
    <w:p w14:paraId="13951383" w14:textId="77777777" w:rsidR="00697967" w:rsidRDefault="00697967" w:rsidP="00781326">
      <w:pPr>
        <w:pStyle w:val="ListParagraph"/>
        <w:numPr>
          <w:ilvl w:val="0"/>
          <w:numId w:val="73"/>
        </w:numPr>
        <w:spacing w:line="360" w:lineRule="auto"/>
        <w:ind w:left="1080"/>
      </w:pPr>
      <w:r w:rsidRPr="00C50A52">
        <w:rPr>
          <w:spacing w:val="-3"/>
        </w:rPr>
        <w:t>Kiểm</w:t>
      </w:r>
      <w:r w:rsidRPr="00C50A52">
        <w:rPr>
          <w:spacing w:val="-15"/>
        </w:rPr>
        <w:t xml:space="preserve"> </w:t>
      </w:r>
      <w:r w:rsidRPr="00C50A52">
        <w:rPr>
          <w:spacing w:val="-3"/>
        </w:rPr>
        <w:t>định</w:t>
      </w:r>
      <w:r w:rsidRPr="00C50A52">
        <w:rPr>
          <w:spacing w:val="-10"/>
        </w:rPr>
        <w:t xml:space="preserve"> </w:t>
      </w:r>
      <w:r w:rsidRPr="00C50A52">
        <w:rPr>
          <w:spacing w:val="-4"/>
        </w:rPr>
        <w:t>từng</w:t>
      </w:r>
      <w:r w:rsidRPr="00C50A52">
        <w:rPr>
          <w:spacing w:val="-10"/>
        </w:rPr>
        <w:t xml:space="preserve"> </w:t>
      </w:r>
      <w:r>
        <w:t>bộ</w:t>
      </w:r>
      <w:r w:rsidRPr="00C50A52">
        <w:rPr>
          <w:spacing w:val="-10"/>
        </w:rPr>
        <w:t xml:space="preserve"> </w:t>
      </w:r>
      <w:r w:rsidRPr="00C50A52">
        <w:rPr>
          <w:spacing w:val="-4"/>
        </w:rPr>
        <w:t>phận:</w:t>
      </w:r>
      <w:r w:rsidRPr="00C50A52">
        <w:rPr>
          <w:spacing w:val="-10"/>
        </w:rPr>
        <w:t xml:space="preserve"> </w:t>
      </w:r>
      <w:r w:rsidRPr="00C50A52">
        <w:rPr>
          <w:spacing w:val="-4"/>
        </w:rPr>
        <w:t>bảo</w:t>
      </w:r>
      <w:r w:rsidRPr="00C50A52">
        <w:rPr>
          <w:spacing w:val="-10"/>
        </w:rPr>
        <w:t xml:space="preserve"> </w:t>
      </w:r>
      <w:r>
        <w:t>đảm</w:t>
      </w:r>
      <w:r w:rsidRPr="00C50A52">
        <w:rPr>
          <w:spacing w:val="-15"/>
        </w:rPr>
        <w:t xml:space="preserve"> </w:t>
      </w:r>
      <w:r>
        <w:t>từng</w:t>
      </w:r>
      <w:r w:rsidRPr="00C50A52">
        <w:rPr>
          <w:spacing w:val="-10"/>
        </w:rPr>
        <w:t xml:space="preserve"> </w:t>
      </w:r>
      <w:r w:rsidRPr="00C50A52">
        <w:rPr>
          <w:spacing w:val="-3"/>
        </w:rPr>
        <w:t>mô</w:t>
      </w:r>
      <w:r w:rsidRPr="00C50A52">
        <w:rPr>
          <w:spacing w:val="-10"/>
        </w:rPr>
        <w:t xml:space="preserve"> </w:t>
      </w:r>
      <w:r w:rsidRPr="00C50A52">
        <w:rPr>
          <w:spacing w:val="-4"/>
        </w:rPr>
        <w:t>đun</w:t>
      </w:r>
      <w:r w:rsidRPr="00C50A52">
        <w:rPr>
          <w:spacing w:val="-6"/>
        </w:rPr>
        <w:t xml:space="preserve"> </w:t>
      </w:r>
      <w:r w:rsidRPr="00C50A52">
        <w:rPr>
          <w:spacing w:val="-4"/>
        </w:rPr>
        <w:t>không</w:t>
      </w:r>
      <w:r w:rsidRPr="00C50A52">
        <w:rPr>
          <w:spacing w:val="-15"/>
        </w:rPr>
        <w:t xml:space="preserve"> </w:t>
      </w:r>
      <w:r w:rsidRPr="00C50A52">
        <w:rPr>
          <w:spacing w:val="-3"/>
        </w:rPr>
        <w:t>có</w:t>
      </w:r>
      <w:r w:rsidRPr="00C50A52">
        <w:rPr>
          <w:spacing w:val="-10"/>
        </w:rPr>
        <w:t xml:space="preserve"> </w:t>
      </w:r>
      <w:r>
        <w:t>sai</w:t>
      </w:r>
      <w:r w:rsidRPr="00C50A52">
        <w:rPr>
          <w:spacing w:val="-10"/>
        </w:rPr>
        <w:t xml:space="preserve"> </w:t>
      </w:r>
      <w:r w:rsidRPr="00C50A52">
        <w:rPr>
          <w:spacing w:val="-4"/>
        </w:rPr>
        <w:t>sót.</w:t>
      </w:r>
    </w:p>
    <w:p w14:paraId="591A5132" w14:textId="77777777" w:rsidR="00697967" w:rsidRDefault="00697967" w:rsidP="00781326">
      <w:pPr>
        <w:pStyle w:val="ListParagraph"/>
        <w:numPr>
          <w:ilvl w:val="0"/>
          <w:numId w:val="73"/>
        </w:numPr>
        <w:spacing w:line="360" w:lineRule="auto"/>
        <w:ind w:left="1080"/>
      </w:pPr>
      <w:r w:rsidRPr="00C50A52">
        <w:rPr>
          <w:spacing w:val="-4"/>
        </w:rPr>
        <w:t>Kiểm</w:t>
      </w:r>
      <w:r w:rsidRPr="00C50A52">
        <w:rPr>
          <w:spacing w:val="-14"/>
        </w:rPr>
        <w:t xml:space="preserve"> </w:t>
      </w:r>
      <w:r w:rsidRPr="00C50A52">
        <w:rPr>
          <w:spacing w:val="-4"/>
        </w:rPr>
        <w:t>định</w:t>
      </w:r>
      <w:r w:rsidRPr="00C50A52">
        <w:rPr>
          <w:spacing w:val="-10"/>
        </w:rPr>
        <w:t xml:space="preserve"> </w:t>
      </w:r>
      <w:r w:rsidRPr="00C50A52">
        <w:rPr>
          <w:spacing w:val="-4"/>
        </w:rPr>
        <w:t>theo</w:t>
      </w:r>
      <w:r w:rsidRPr="00C50A52">
        <w:rPr>
          <w:spacing w:val="-10"/>
        </w:rPr>
        <w:t xml:space="preserve"> </w:t>
      </w:r>
      <w:r w:rsidRPr="00C50A52">
        <w:rPr>
          <w:spacing w:val="-4"/>
        </w:rPr>
        <w:t>chức</w:t>
      </w:r>
      <w:r w:rsidRPr="00C50A52">
        <w:rPr>
          <w:spacing w:val="-10"/>
        </w:rPr>
        <w:t xml:space="preserve"> </w:t>
      </w:r>
      <w:r w:rsidRPr="00C50A52">
        <w:rPr>
          <w:spacing w:val="-5"/>
        </w:rPr>
        <w:t>năng:</w:t>
      </w:r>
      <w:r w:rsidRPr="00C50A52">
        <w:rPr>
          <w:spacing w:val="-10"/>
        </w:rPr>
        <w:t xml:space="preserve"> </w:t>
      </w:r>
      <w:r w:rsidRPr="00C50A52">
        <w:rPr>
          <w:spacing w:val="-4"/>
        </w:rPr>
        <w:t>nhằm</w:t>
      </w:r>
      <w:r w:rsidRPr="00C50A52">
        <w:rPr>
          <w:spacing w:val="-14"/>
        </w:rPr>
        <w:t xml:space="preserve"> </w:t>
      </w:r>
      <w:r w:rsidRPr="00C50A52">
        <w:rPr>
          <w:spacing w:val="-4"/>
        </w:rPr>
        <w:t>bảo</w:t>
      </w:r>
      <w:r w:rsidRPr="00C50A52">
        <w:rPr>
          <w:spacing w:val="-10"/>
        </w:rPr>
        <w:t xml:space="preserve"> </w:t>
      </w:r>
      <w:r>
        <w:t>đảm</w:t>
      </w:r>
      <w:r w:rsidRPr="00C50A52">
        <w:rPr>
          <w:spacing w:val="-14"/>
        </w:rPr>
        <w:t xml:space="preserve"> </w:t>
      </w:r>
      <w:r w:rsidRPr="00C50A52">
        <w:rPr>
          <w:spacing w:val="-5"/>
        </w:rPr>
        <w:t>chức</w:t>
      </w:r>
      <w:r w:rsidRPr="00C50A52">
        <w:rPr>
          <w:spacing w:val="-10"/>
        </w:rPr>
        <w:t xml:space="preserve"> </w:t>
      </w:r>
      <w:r w:rsidRPr="00C50A52">
        <w:rPr>
          <w:spacing w:val="-4"/>
        </w:rPr>
        <w:t>năng</w:t>
      </w:r>
      <w:r w:rsidRPr="00C50A52">
        <w:rPr>
          <w:spacing w:val="-14"/>
        </w:rPr>
        <w:t xml:space="preserve"> </w:t>
      </w:r>
      <w:r w:rsidRPr="00C50A52">
        <w:rPr>
          <w:spacing w:val="-4"/>
        </w:rPr>
        <w:t>chạy</w:t>
      </w:r>
      <w:r w:rsidRPr="00C50A52">
        <w:rPr>
          <w:spacing w:val="-10"/>
        </w:rPr>
        <w:t xml:space="preserve"> </w:t>
      </w:r>
      <w:r w:rsidRPr="00C50A52">
        <w:rPr>
          <w:spacing w:val="-4"/>
        </w:rPr>
        <w:t>thông</w:t>
      </w:r>
      <w:r w:rsidRPr="00C50A52">
        <w:rPr>
          <w:spacing w:val="-14"/>
        </w:rPr>
        <w:t xml:space="preserve"> </w:t>
      </w:r>
      <w:r w:rsidRPr="00C50A52">
        <w:rPr>
          <w:spacing w:val="-4"/>
        </w:rPr>
        <w:t>suốt.</w:t>
      </w:r>
    </w:p>
    <w:p w14:paraId="61A9C560" w14:textId="77777777" w:rsidR="00697967" w:rsidRPr="00526D7F" w:rsidRDefault="00697967" w:rsidP="00781326">
      <w:pPr>
        <w:pStyle w:val="ListParagraph"/>
        <w:numPr>
          <w:ilvl w:val="0"/>
          <w:numId w:val="67"/>
        </w:numPr>
        <w:spacing w:line="360" w:lineRule="auto"/>
        <w:rPr>
          <w:b/>
          <w:bCs/>
        </w:rPr>
      </w:pPr>
      <w:r w:rsidRPr="00526D7F">
        <w:rPr>
          <w:b/>
          <w:bCs/>
          <w:spacing w:val="3"/>
        </w:rPr>
        <w:t xml:space="preserve">Cài </w:t>
      </w:r>
      <w:r w:rsidRPr="00526D7F">
        <w:rPr>
          <w:b/>
          <w:bCs/>
        </w:rPr>
        <w:t xml:space="preserve">đặt và </w:t>
      </w:r>
      <w:r w:rsidRPr="00526D7F">
        <w:rPr>
          <w:b/>
          <w:bCs/>
          <w:spacing w:val="3"/>
        </w:rPr>
        <w:t xml:space="preserve">đánh </w:t>
      </w:r>
      <w:r w:rsidRPr="00526D7F">
        <w:rPr>
          <w:b/>
          <w:bCs/>
        </w:rPr>
        <w:t>giá hệ</w:t>
      </w:r>
      <w:r w:rsidRPr="00526D7F">
        <w:rPr>
          <w:b/>
          <w:bCs/>
          <w:spacing w:val="37"/>
        </w:rPr>
        <w:t xml:space="preserve"> </w:t>
      </w:r>
      <w:r w:rsidRPr="00526D7F">
        <w:rPr>
          <w:b/>
          <w:bCs/>
          <w:spacing w:val="2"/>
        </w:rPr>
        <w:t>thống</w:t>
      </w:r>
    </w:p>
    <w:p w14:paraId="4905E863" w14:textId="77777777" w:rsidR="00697967" w:rsidRDefault="00697967" w:rsidP="00781326">
      <w:pPr>
        <w:pStyle w:val="ListParagraph"/>
        <w:numPr>
          <w:ilvl w:val="0"/>
          <w:numId w:val="74"/>
        </w:numPr>
        <w:spacing w:line="360" w:lineRule="auto"/>
        <w:ind w:left="1080"/>
      </w:pPr>
      <w:r w:rsidRPr="00C50A52">
        <w:rPr>
          <w:spacing w:val="-4"/>
        </w:rPr>
        <w:t xml:space="preserve">Cài đặt tại </w:t>
      </w:r>
      <w:r w:rsidRPr="00C50A52">
        <w:rPr>
          <w:spacing w:val="-5"/>
        </w:rPr>
        <w:t xml:space="preserve">vị </w:t>
      </w:r>
      <w:r w:rsidRPr="00C50A52">
        <w:rPr>
          <w:spacing w:val="-4"/>
        </w:rPr>
        <w:t xml:space="preserve">trí </w:t>
      </w:r>
      <w:r w:rsidRPr="00C50A52">
        <w:rPr>
          <w:spacing w:val="-5"/>
        </w:rPr>
        <w:t>người</w:t>
      </w:r>
      <w:r w:rsidRPr="00C50A52">
        <w:rPr>
          <w:spacing w:val="-27"/>
        </w:rPr>
        <w:t xml:space="preserve"> </w:t>
      </w:r>
      <w:r w:rsidRPr="00C50A52">
        <w:rPr>
          <w:spacing w:val="-5"/>
        </w:rPr>
        <w:t>dùng.</w:t>
      </w:r>
    </w:p>
    <w:p w14:paraId="02B1091E" w14:textId="77777777" w:rsidR="00697967" w:rsidRDefault="00697967" w:rsidP="00781326">
      <w:pPr>
        <w:pStyle w:val="ListParagraph"/>
        <w:numPr>
          <w:ilvl w:val="0"/>
          <w:numId w:val="74"/>
        </w:numPr>
        <w:spacing w:line="360" w:lineRule="auto"/>
        <w:ind w:left="1080"/>
      </w:pPr>
      <w:r>
        <w:t>Đào tạo người</w:t>
      </w:r>
      <w:r w:rsidRPr="00C50A52">
        <w:rPr>
          <w:spacing w:val="-12"/>
        </w:rPr>
        <w:t xml:space="preserve"> </w:t>
      </w:r>
      <w:r>
        <w:t>dùng.</w:t>
      </w:r>
    </w:p>
    <w:p w14:paraId="5CB76DA2" w14:textId="77777777" w:rsidR="00697967" w:rsidRDefault="00697967" w:rsidP="00781326">
      <w:pPr>
        <w:pStyle w:val="ListParagraph"/>
        <w:numPr>
          <w:ilvl w:val="0"/>
          <w:numId w:val="74"/>
        </w:numPr>
        <w:spacing w:line="360" w:lineRule="auto"/>
        <w:ind w:left="1080"/>
      </w:pPr>
      <w:r>
        <w:t>Đổi</w:t>
      </w:r>
      <w:r w:rsidRPr="00C50A52">
        <w:rPr>
          <w:spacing w:val="-7"/>
        </w:rPr>
        <w:t xml:space="preserve"> </w:t>
      </w:r>
      <w:r>
        <w:t>các</w:t>
      </w:r>
      <w:r w:rsidRPr="00C50A52">
        <w:rPr>
          <w:spacing w:val="-7"/>
        </w:rPr>
        <w:t xml:space="preserve"> </w:t>
      </w:r>
      <w:r>
        <w:t>tập</w:t>
      </w:r>
      <w:r w:rsidRPr="00C50A52">
        <w:rPr>
          <w:spacing w:val="-8"/>
        </w:rPr>
        <w:t xml:space="preserve"> </w:t>
      </w:r>
      <w:r>
        <w:t>tin</w:t>
      </w:r>
      <w:r w:rsidRPr="00C50A52">
        <w:rPr>
          <w:spacing w:val="-8"/>
        </w:rPr>
        <w:t xml:space="preserve"> </w:t>
      </w:r>
      <w:r>
        <w:t>đang</w:t>
      </w:r>
      <w:r w:rsidRPr="00C50A52">
        <w:rPr>
          <w:spacing w:val="-8"/>
        </w:rPr>
        <w:t xml:space="preserve"> </w:t>
      </w:r>
      <w:r w:rsidRPr="00C50A52">
        <w:rPr>
          <w:spacing w:val="-3"/>
        </w:rPr>
        <w:t>có</w:t>
      </w:r>
      <w:r w:rsidRPr="00C50A52">
        <w:rPr>
          <w:spacing w:val="-8"/>
        </w:rPr>
        <w:t xml:space="preserve"> </w:t>
      </w:r>
      <w:r>
        <w:t>thành</w:t>
      </w:r>
      <w:r w:rsidRPr="00C50A52">
        <w:rPr>
          <w:spacing w:val="-12"/>
        </w:rPr>
        <w:t xml:space="preserve"> </w:t>
      </w:r>
      <w:r>
        <w:t>các</w:t>
      </w:r>
      <w:r w:rsidRPr="00C50A52">
        <w:rPr>
          <w:spacing w:val="-12"/>
        </w:rPr>
        <w:t xml:space="preserve"> </w:t>
      </w:r>
      <w:r>
        <w:t>tập</w:t>
      </w:r>
      <w:r w:rsidRPr="00C50A52">
        <w:rPr>
          <w:spacing w:val="-12"/>
        </w:rPr>
        <w:t xml:space="preserve"> </w:t>
      </w:r>
      <w:r>
        <w:t>tin</w:t>
      </w:r>
      <w:r w:rsidRPr="00C50A52">
        <w:rPr>
          <w:spacing w:val="-12"/>
        </w:rPr>
        <w:t xml:space="preserve"> </w:t>
      </w:r>
      <w:r>
        <w:t>cơ</w:t>
      </w:r>
      <w:r w:rsidRPr="00C50A52">
        <w:rPr>
          <w:spacing w:val="-10"/>
        </w:rPr>
        <w:t xml:space="preserve"> </w:t>
      </w:r>
      <w:r>
        <w:t>sở</w:t>
      </w:r>
      <w:r w:rsidRPr="00C50A52">
        <w:rPr>
          <w:spacing w:val="-10"/>
        </w:rPr>
        <w:t xml:space="preserve"> </w:t>
      </w:r>
      <w:r w:rsidRPr="00C50A52">
        <w:rPr>
          <w:spacing w:val="-3"/>
        </w:rPr>
        <w:t>dữ</w:t>
      </w:r>
      <w:r w:rsidRPr="00C50A52">
        <w:rPr>
          <w:spacing w:val="-4"/>
        </w:rPr>
        <w:t xml:space="preserve"> </w:t>
      </w:r>
      <w:r>
        <w:t>liệu.</w:t>
      </w:r>
    </w:p>
    <w:p w14:paraId="1FE8028A" w14:textId="7612E88C" w:rsidR="00697967" w:rsidRPr="00C50A52" w:rsidRDefault="00697967" w:rsidP="00781326">
      <w:pPr>
        <w:pStyle w:val="ListParagraph"/>
        <w:numPr>
          <w:ilvl w:val="0"/>
          <w:numId w:val="74"/>
        </w:numPr>
        <w:spacing w:line="360" w:lineRule="auto"/>
        <w:ind w:left="1080"/>
        <w:rPr>
          <w:sz w:val="20"/>
        </w:rPr>
      </w:pPr>
      <w:r w:rsidRPr="00C50A52">
        <w:rPr>
          <w:spacing w:val="-3"/>
        </w:rPr>
        <w:t>Đánh</w:t>
      </w:r>
      <w:r w:rsidRPr="00C50A52">
        <w:rPr>
          <w:spacing w:val="-7"/>
        </w:rPr>
        <w:t xml:space="preserve"> </w:t>
      </w:r>
      <w:r w:rsidRPr="00C50A52">
        <w:rPr>
          <w:spacing w:val="-4"/>
        </w:rPr>
        <w:t>giá</w:t>
      </w:r>
      <w:r w:rsidRPr="00C50A52">
        <w:rPr>
          <w:spacing w:val="-11"/>
        </w:rPr>
        <w:t xml:space="preserve"> </w:t>
      </w:r>
      <w:r>
        <w:t>hệ</w:t>
      </w:r>
      <w:r w:rsidRPr="00C50A52">
        <w:rPr>
          <w:spacing w:val="-11"/>
        </w:rPr>
        <w:t xml:space="preserve"> </w:t>
      </w:r>
      <w:r w:rsidRPr="00C50A52">
        <w:rPr>
          <w:spacing w:val="-3"/>
        </w:rPr>
        <w:t>thống:</w:t>
      </w:r>
      <w:r w:rsidRPr="00C50A52">
        <w:rPr>
          <w:spacing w:val="-6"/>
        </w:rPr>
        <w:t xml:space="preserve"> </w:t>
      </w:r>
      <w:r w:rsidRPr="00C50A52">
        <w:rPr>
          <w:spacing w:val="-3"/>
        </w:rPr>
        <w:t>phải</w:t>
      </w:r>
      <w:r w:rsidRPr="00C50A52">
        <w:rPr>
          <w:spacing w:val="-11"/>
        </w:rPr>
        <w:t xml:space="preserve"> </w:t>
      </w:r>
      <w:r>
        <w:t>thỏa</w:t>
      </w:r>
      <w:r w:rsidRPr="00C50A52">
        <w:rPr>
          <w:spacing w:val="-6"/>
        </w:rPr>
        <w:t xml:space="preserve"> </w:t>
      </w:r>
      <w:r w:rsidRPr="00C50A52">
        <w:rPr>
          <w:spacing w:val="-4"/>
        </w:rPr>
        <w:t>mãn</w:t>
      </w:r>
      <w:r w:rsidRPr="00C50A52">
        <w:rPr>
          <w:spacing w:val="-11"/>
        </w:rPr>
        <w:t xml:space="preserve"> </w:t>
      </w:r>
      <w:r>
        <w:t>những</w:t>
      </w:r>
      <w:r w:rsidRPr="00C50A52">
        <w:rPr>
          <w:spacing w:val="-11"/>
        </w:rPr>
        <w:t xml:space="preserve"> </w:t>
      </w:r>
      <w:r>
        <w:t>yêu</w:t>
      </w:r>
      <w:r w:rsidRPr="00C50A52">
        <w:rPr>
          <w:spacing w:val="-11"/>
        </w:rPr>
        <w:t xml:space="preserve"> </w:t>
      </w:r>
      <w:r>
        <w:t>cầu</w:t>
      </w:r>
      <w:r w:rsidRPr="00C50A52">
        <w:rPr>
          <w:spacing w:val="-11"/>
        </w:rPr>
        <w:t xml:space="preserve"> </w:t>
      </w:r>
      <w:r w:rsidRPr="00C50A52">
        <w:rPr>
          <w:spacing w:val="-3"/>
        </w:rPr>
        <w:t>đã</w:t>
      </w:r>
      <w:r w:rsidRPr="00C50A52">
        <w:rPr>
          <w:spacing w:val="-6"/>
        </w:rPr>
        <w:t xml:space="preserve"> </w:t>
      </w:r>
      <w:r w:rsidRPr="00C50A52">
        <w:rPr>
          <w:spacing w:val="-4"/>
        </w:rPr>
        <w:t>đặt</w:t>
      </w:r>
      <w:r w:rsidRPr="00C50A52">
        <w:rPr>
          <w:spacing w:val="-6"/>
        </w:rPr>
        <w:t xml:space="preserve"> </w:t>
      </w:r>
      <w:r w:rsidRPr="00C50A52">
        <w:rPr>
          <w:spacing w:val="-4"/>
        </w:rPr>
        <w:t>ra.</w:t>
      </w:r>
    </w:p>
    <w:p w14:paraId="22B62D4B" w14:textId="3FAA1F36" w:rsidR="00697967" w:rsidRDefault="00697967" w:rsidP="00781326">
      <w:pPr>
        <w:pStyle w:val="Heading4"/>
        <w:keepNext w:val="0"/>
        <w:keepLines w:val="0"/>
        <w:widowControl w:val="0"/>
        <w:numPr>
          <w:ilvl w:val="2"/>
          <w:numId w:val="63"/>
        </w:numPr>
        <w:spacing w:before="68" w:line="360" w:lineRule="auto"/>
      </w:pPr>
      <w:r>
        <w:t>Công nghệ</w:t>
      </w:r>
      <w:r>
        <w:rPr>
          <w:spacing w:val="-15"/>
        </w:rPr>
        <w:t xml:space="preserve"> </w:t>
      </w:r>
      <w:r>
        <w:t>Web:</w:t>
      </w:r>
    </w:p>
    <w:p w14:paraId="41F462D3" w14:textId="37A1ACAC" w:rsidR="00697967" w:rsidRDefault="00697967" w:rsidP="00781326">
      <w:pPr>
        <w:spacing w:line="360" w:lineRule="auto"/>
        <w:ind w:firstLine="360"/>
      </w:pPr>
      <w:r>
        <w:rPr>
          <w:w w:val="105"/>
        </w:rPr>
        <w:t xml:space="preserve">Hệ thống thông tin </w:t>
      </w:r>
      <w:r>
        <w:rPr>
          <w:spacing w:val="2"/>
          <w:w w:val="105"/>
        </w:rPr>
        <w:t xml:space="preserve">dựa </w:t>
      </w:r>
      <w:r>
        <w:rPr>
          <w:w w:val="105"/>
        </w:rPr>
        <w:t xml:space="preserve">trên web là hệ thống được thiết </w:t>
      </w:r>
      <w:r>
        <w:rPr>
          <w:spacing w:val="3"/>
          <w:w w:val="105"/>
        </w:rPr>
        <w:t xml:space="preserve">kế </w:t>
      </w:r>
      <w:r>
        <w:rPr>
          <w:w w:val="105"/>
        </w:rPr>
        <w:t xml:space="preserve">dựa trên: Các dịch vụ  Internet, chủ yếu dùng trình duyệt web (browser) phía người </w:t>
      </w:r>
      <w:r>
        <w:rPr>
          <w:spacing w:val="39"/>
          <w:w w:val="105"/>
        </w:rPr>
        <w:t xml:space="preserve"> </w:t>
      </w:r>
      <w:r>
        <w:rPr>
          <w:w w:val="105"/>
        </w:rPr>
        <w:t>dùng;</w:t>
      </w:r>
    </w:p>
    <w:p w14:paraId="653B957F" w14:textId="58519EF0" w:rsidR="00697967" w:rsidRDefault="00697967" w:rsidP="00781326">
      <w:pPr>
        <w:spacing w:line="360" w:lineRule="auto"/>
        <w:ind w:firstLine="360"/>
      </w:pPr>
      <w:r>
        <w:t>Dùng mô hình client-server để thiết kế các ứng dụng phía client và phía server.</w:t>
      </w:r>
      <w:r w:rsidR="00566DFA">
        <w:t xml:space="preserve"> </w:t>
      </w:r>
      <w:r>
        <w:t xml:space="preserve">Công nghệ phần mềm dựa trên web còn gọi là </w:t>
      </w:r>
      <w:r>
        <w:rPr>
          <w:b/>
        </w:rPr>
        <w:t>công nghệ web</w:t>
      </w:r>
      <w:r>
        <w:t>.</w:t>
      </w:r>
    </w:p>
    <w:p w14:paraId="39E32824" w14:textId="77777777" w:rsidR="00697967" w:rsidRPr="00D974B2" w:rsidRDefault="00697967" w:rsidP="00781326">
      <w:pPr>
        <w:pStyle w:val="ListParagraph"/>
        <w:numPr>
          <w:ilvl w:val="0"/>
          <w:numId w:val="75"/>
        </w:numPr>
        <w:spacing w:line="360" w:lineRule="auto"/>
        <w:rPr>
          <w:b/>
          <w:bCs/>
        </w:rPr>
      </w:pPr>
      <w:r w:rsidRPr="00D974B2">
        <w:rPr>
          <w:b/>
          <w:bCs/>
        </w:rPr>
        <w:t>Công nghệ</w:t>
      </w:r>
      <w:r w:rsidRPr="00D974B2">
        <w:rPr>
          <w:b/>
          <w:bCs/>
          <w:spacing w:val="-14"/>
        </w:rPr>
        <w:t xml:space="preserve"> </w:t>
      </w:r>
      <w:r w:rsidRPr="00D974B2">
        <w:rPr>
          <w:b/>
          <w:bCs/>
        </w:rPr>
        <w:t>Client-Server:</w:t>
      </w:r>
    </w:p>
    <w:p w14:paraId="5A87C258" w14:textId="77777777" w:rsidR="00697967" w:rsidRDefault="00697967" w:rsidP="00781326">
      <w:pPr>
        <w:pStyle w:val="ListParagraph"/>
        <w:widowControl w:val="0"/>
        <w:numPr>
          <w:ilvl w:val="0"/>
          <w:numId w:val="76"/>
        </w:numPr>
        <w:spacing w:before="84" w:after="0" w:line="360" w:lineRule="auto"/>
        <w:ind w:left="1080" w:right="151"/>
      </w:pPr>
      <w:r w:rsidRPr="00B50BB4">
        <w:rPr>
          <w:b/>
        </w:rPr>
        <w:t xml:space="preserve">Client/server </w:t>
      </w:r>
      <w:r>
        <w:t xml:space="preserve">là </w:t>
      </w:r>
      <w:r w:rsidRPr="00B50BB4">
        <w:rPr>
          <w:spacing w:val="-3"/>
        </w:rPr>
        <w:t xml:space="preserve">mô </w:t>
      </w:r>
      <w:r>
        <w:t xml:space="preserve">hình mạng trong đó </w:t>
      </w:r>
      <w:r w:rsidRPr="00B50BB4">
        <w:rPr>
          <w:b/>
          <w:spacing w:val="-4"/>
        </w:rPr>
        <w:t xml:space="preserve">máy </w:t>
      </w:r>
      <w:r w:rsidRPr="00B50BB4">
        <w:rPr>
          <w:b/>
        </w:rPr>
        <w:t>chủ xử lý các yêu cầu</w:t>
      </w:r>
      <w:r w:rsidRPr="00B50BB4">
        <w:rPr>
          <w:b/>
          <w:spacing w:val="-46"/>
        </w:rPr>
        <w:t xml:space="preserve"> </w:t>
      </w:r>
      <w:r w:rsidRPr="00B50BB4">
        <w:rPr>
          <w:b/>
        </w:rPr>
        <w:t xml:space="preserve">từ </w:t>
      </w:r>
      <w:r w:rsidRPr="00B50BB4">
        <w:rPr>
          <w:b/>
          <w:spacing w:val="-4"/>
        </w:rPr>
        <w:t xml:space="preserve">máy </w:t>
      </w:r>
      <w:r w:rsidRPr="00B50BB4">
        <w:rPr>
          <w:b/>
          <w:spacing w:val="-3"/>
        </w:rPr>
        <w:t>khách</w:t>
      </w:r>
      <w:r w:rsidRPr="00B50BB4">
        <w:rPr>
          <w:spacing w:val="-3"/>
        </w:rPr>
        <w:t xml:space="preserve">. </w:t>
      </w:r>
      <w:r>
        <w:t xml:space="preserve">- Thiết </w:t>
      </w:r>
      <w:r w:rsidRPr="00B50BB4">
        <w:rPr>
          <w:spacing w:val="-3"/>
        </w:rPr>
        <w:t xml:space="preserve">kế </w:t>
      </w:r>
      <w:r w:rsidRPr="00B50BB4">
        <w:rPr>
          <w:b/>
        </w:rPr>
        <w:t>multi-tier</w:t>
      </w:r>
      <w:r>
        <w:t xml:space="preserve">: Một ứng dụng có 3 nhiệm </w:t>
      </w:r>
      <w:r w:rsidRPr="00B50BB4">
        <w:rPr>
          <w:spacing w:val="-3"/>
        </w:rPr>
        <w:t xml:space="preserve">vụ </w:t>
      </w:r>
      <w:r w:rsidRPr="00B50BB4">
        <w:rPr>
          <w:i/>
        </w:rPr>
        <w:t>nh</w:t>
      </w:r>
      <w:r>
        <w:t>ậ</w:t>
      </w:r>
      <w:r w:rsidRPr="00B50BB4">
        <w:rPr>
          <w:i/>
        </w:rPr>
        <w:t>p d</w:t>
      </w:r>
      <w:r>
        <w:t xml:space="preserve">ữ </w:t>
      </w:r>
      <w:r w:rsidRPr="00B50BB4">
        <w:rPr>
          <w:i/>
        </w:rPr>
        <w:t>li</w:t>
      </w:r>
      <w:r>
        <w:t>ệ</w:t>
      </w:r>
      <w:r w:rsidRPr="00B50BB4">
        <w:rPr>
          <w:i/>
        </w:rPr>
        <w:t>u</w:t>
      </w:r>
      <w:r>
        <w:t xml:space="preserve">, </w:t>
      </w:r>
      <w:r w:rsidRPr="00B50BB4">
        <w:rPr>
          <w:i/>
        </w:rPr>
        <w:t>ghi nh</w:t>
      </w:r>
      <w:r>
        <w:t>ớ</w:t>
      </w:r>
      <w:r w:rsidRPr="00B50BB4">
        <w:rPr>
          <w:spacing w:val="-5"/>
        </w:rPr>
        <w:t xml:space="preserve"> </w:t>
      </w:r>
      <w:r w:rsidRPr="00B50BB4">
        <w:rPr>
          <w:i/>
        </w:rPr>
        <w:t>d</w:t>
      </w:r>
      <w:r>
        <w:t>ữ</w:t>
      </w:r>
      <w:r w:rsidRPr="00B50BB4">
        <w:rPr>
          <w:spacing w:val="-4"/>
        </w:rPr>
        <w:t xml:space="preserve"> </w:t>
      </w:r>
      <w:r w:rsidRPr="00B50BB4">
        <w:rPr>
          <w:i/>
        </w:rPr>
        <w:t>li</w:t>
      </w:r>
      <w:r>
        <w:t>ệ</w:t>
      </w:r>
      <w:r w:rsidRPr="00B50BB4">
        <w:rPr>
          <w:i/>
        </w:rPr>
        <w:t>u</w:t>
      </w:r>
      <w:r>
        <w:t>,</w:t>
      </w:r>
      <w:r w:rsidRPr="00B50BB4">
        <w:rPr>
          <w:spacing w:val="-5"/>
        </w:rPr>
        <w:t xml:space="preserve"> </w:t>
      </w:r>
      <w:r w:rsidRPr="00B50BB4">
        <w:rPr>
          <w:i/>
        </w:rPr>
        <w:t>x</w:t>
      </w:r>
      <w:r>
        <w:t>ử</w:t>
      </w:r>
      <w:r w:rsidRPr="00B50BB4">
        <w:rPr>
          <w:spacing w:val="-9"/>
        </w:rPr>
        <w:t xml:space="preserve"> </w:t>
      </w:r>
      <w:r w:rsidRPr="00B50BB4">
        <w:rPr>
          <w:i/>
        </w:rPr>
        <w:t>lý</w:t>
      </w:r>
      <w:r w:rsidRPr="00B50BB4">
        <w:rPr>
          <w:i/>
          <w:spacing w:val="-7"/>
        </w:rPr>
        <w:t xml:space="preserve"> </w:t>
      </w:r>
      <w:r w:rsidRPr="00B50BB4">
        <w:rPr>
          <w:i/>
        </w:rPr>
        <w:t>d</w:t>
      </w:r>
      <w:r>
        <w:t>ữ</w:t>
      </w:r>
      <w:r w:rsidRPr="00B50BB4">
        <w:rPr>
          <w:spacing w:val="-9"/>
        </w:rPr>
        <w:t xml:space="preserve"> </w:t>
      </w:r>
      <w:r w:rsidRPr="00B50BB4">
        <w:rPr>
          <w:i/>
        </w:rPr>
        <w:t>li</w:t>
      </w:r>
      <w:r>
        <w:t>ệ</w:t>
      </w:r>
      <w:r w:rsidRPr="00B50BB4">
        <w:rPr>
          <w:i/>
        </w:rPr>
        <w:t>u</w:t>
      </w:r>
      <w:r>
        <w:t>.</w:t>
      </w:r>
      <w:r w:rsidRPr="00B50BB4">
        <w:rPr>
          <w:spacing w:val="-9"/>
        </w:rPr>
        <w:t xml:space="preserve"> </w:t>
      </w:r>
      <w:r>
        <w:t>Do</w:t>
      </w:r>
      <w:r w:rsidRPr="00B50BB4">
        <w:rPr>
          <w:spacing w:val="-8"/>
        </w:rPr>
        <w:t xml:space="preserve"> </w:t>
      </w:r>
      <w:r>
        <w:t>đó</w:t>
      </w:r>
      <w:r w:rsidRPr="00B50BB4">
        <w:rPr>
          <w:spacing w:val="-12"/>
        </w:rPr>
        <w:t xml:space="preserve"> </w:t>
      </w:r>
      <w:r>
        <w:t>người</w:t>
      </w:r>
      <w:r w:rsidRPr="00B50BB4">
        <w:rPr>
          <w:spacing w:val="-7"/>
        </w:rPr>
        <w:t xml:space="preserve"> </w:t>
      </w:r>
      <w:r w:rsidRPr="00B50BB4">
        <w:rPr>
          <w:spacing w:val="-3"/>
        </w:rPr>
        <w:t>ta</w:t>
      </w:r>
      <w:r w:rsidRPr="00B50BB4">
        <w:rPr>
          <w:spacing w:val="-7"/>
        </w:rPr>
        <w:t xml:space="preserve"> </w:t>
      </w:r>
      <w:r>
        <w:t>chia</w:t>
      </w:r>
      <w:r w:rsidRPr="00B50BB4">
        <w:rPr>
          <w:spacing w:val="-7"/>
        </w:rPr>
        <w:t xml:space="preserve"> </w:t>
      </w:r>
      <w:r w:rsidRPr="00B50BB4">
        <w:rPr>
          <w:spacing w:val="-3"/>
        </w:rPr>
        <w:t>ra</w:t>
      </w:r>
      <w:r w:rsidRPr="00B50BB4">
        <w:rPr>
          <w:spacing w:val="-7"/>
        </w:rPr>
        <w:t xml:space="preserve"> </w:t>
      </w:r>
      <w:r>
        <w:t>làm</w:t>
      </w:r>
      <w:r w:rsidRPr="00B50BB4">
        <w:rPr>
          <w:spacing w:val="-12"/>
        </w:rPr>
        <w:t xml:space="preserve"> </w:t>
      </w:r>
      <w:r>
        <w:t>3</w:t>
      </w:r>
      <w:r w:rsidRPr="00B50BB4">
        <w:rPr>
          <w:spacing w:val="-7"/>
        </w:rPr>
        <w:t xml:space="preserve"> </w:t>
      </w:r>
      <w:r>
        <w:t>tier</w:t>
      </w:r>
      <w:r w:rsidRPr="00B50BB4">
        <w:rPr>
          <w:spacing w:val="-8"/>
        </w:rPr>
        <w:t xml:space="preserve"> </w:t>
      </w:r>
      <w:r>
        <w:t>(hoặc</w:t>
      </w:r>
      <w:r w:rsidRPr="00B50BB4">
        <w:rPr>
          <w:spacing w:val="-7"/>
        </w:rPr>
        <w:t xml:space="preserve"> </w:t>
      </w:r>
      <w:r>
        <w:t>nhiều</w:t>
      </w:r>
      <w:r w:rsidRPr="00B50BB4">
        <w:rPr>
          <w:spacing w:val="-8"/>
        </w:rPr>
        <w:t xml:space="preserve"> </w:t>
      </w:r>
      <w:r w:rsidRPr="00B50BB4">
        <w:rPr>
          <w:spacing w:val="-3"/>
        </w:rPr>
        <w:t>tier).</w:t>
      </w:r>
    </w:p>
    <w:p w14:paraId="7BE7A0DB" w14:textId="77777777" w:rsidR="00B50BB4" w:rsidRPr="00B50BB4" w:rsidRDefault="00697967" w:rsidP="00781326">
      <w:pPr>
        <w:pStyle w:val="ListParagraph"/>
        <w:widowControl w:val="0"/>
        <w:numPr>
          <w:ilvl w:val="0"/>
          <w:numId w:val="76"/>
        </w:numPr>
        <w:spacing w:before="18" w:after="0" w:line="360" w:lineRule="auto"/>
        <w:ind w:left="1080"/>
      </w:pPr>
      <w:r w:rsidRPr="00B50BB4">
        <w:rPr>
          <w:b/>
          <w:spacing w:val="-3"/>
        </w:rPr>
        <w:lastRenderedPageBreak/>
        <w:t>Client</w:t>
      </w:r>
      <w:r w:rsidRPr="00B50BB4">
        <w:rPr>
          <w:b/>
          <w:spacing w:val="-12"/>
        </w:rPr>
        <w:t xml:space="preserve"> </w:t>
      </w:r>
      <w:r w:rsidRPr="00B50BB4">
        <w:rPr>
          <w:b/>
          <w:spacing w:val="-3"/>
        </w:rPr>
        <w:t>Tier</w:t>
      </w:r>
      <w:r w:rsidRPr="00B50BB4">
        <w:rPr>
          <w:b/>
          <w:spacing w:val="-5"/>
        </w:rPr>
        <w:t xml:space="preserve"> </w:t>
      </w:r>
      <w:r w:rsidRPr="00B50BB4">
        <w:rPr>
          <w:spacing w:val="-3"/>
        </w:rPr>
        <w:t>Giao</w:t>
      </w:r>
      <w:r w:rsidRPr="00B50BB4">
        <w:rPr>
          <w:spacing w:val="-12"/>
        </w:rPr>
        <w:t xml:space="preserve"> </w:t>
      </w:r>
      <w:r>
        <w:t>diện</w:t>
      </w:r>
      <w:r w:rsidRPr="00B50BB4">
        <w:rPr>
          <w:spacing w:val="-12"/>
        </w:rPr>
        <w:t xml:space="preserve"> </w:t>
      </w:r>
      <w:r>
        <w:t>người</w:t>
      </w:r>
      <w:r w:rsidRPr="00B50BB4">
        <w:rPr>
          <w:spacing w:val="-12"/>
        </w:rPr>
        <w:t xml:space="preserve"> </w:t>
      </w:r>
      <w:r>
        <w:t>dùng</w:t>
      </w:r>
      <w:r w:rsidRPr="00B50BB4">
        <w:rPr>
          <w:spacing w:val="-12"/>
        </w:rPr>
        <w:t xml:space="preserve"> </w:t>
      </w:r>
      <w:r>
        <w:t>hay</w:t>
      </w:r>
      <w:r w:rsidRPr="00B50BB4">
        <w:rPr>
          <w:spacing w:val="-12"/>
        </w:rPr>
        <w:t xml:space="preserve"> </w:t>
      </w:r>
      <w:r w:rsidRPr="00B50BB4">
        <w:rPr>
          <w:spacing w:val="-3"/>
        </w:rPr>
        <w:t>lớp</w:t>
      </w:r>
      <w:r w:rsidRPr="00B50BB4">
        <w:rPr>
          <w:spacing w:val="-8"/>
        </w:rPr>
        <w:t xml:space="preserve"> </w:t>
      </w:r>
      <w:r w:rsidRPr="00B50BB4">
        <w:rPr>
          <w:spacing w:val="-3"/>
        </w:rPr>
        <w:t>trình</w:t>
      </w:r>
      <w:r w:rsidRPr="00B50BB4">
        <w:rPr>
          <w:spacing w:val="-12"/>
        </w:rPr>
        <w:t xml:space="preserve"> </w:t>
      </w:r>
      <w:r w:rsidRPr="00B50BB4">
        <w:rPr>
          <w:spacing w:val="-3"/>
        </w:rPr>
        <w:t>diễn.</w:t>
      </w:r>
    </w:p>
    <w:p w14:paraId="5CBD99D2" w14:textId="1447E49B" w:rsidR="00697967" w:rsidRDefault="00697967" w:rsidP="00781326">
      <w:pPr>
        <w:pStyle w:val="ListParagraph"/>
        <w:widowControl w:val="0"/>
        <w:numPr>
          <w:ilvl w:val="0"/>
          <w:numId w:val="76"/>
        </w:numPr>
        <w:spacing w:before="18" w:after="0" w:line="360" w:lineRule="auto"/>
        <w:ind w:left="1080"/>
      </w:pPr>
      <w:r w:rsidRPr="00B50BB4">
        <w:rPr>
          <w:b/>
          <w:bCs/>
          <w:spacing w:val="-3"/>
        </w:rPr>
        <w:t>Middle</w:t>
      </w:r>
      <w:r w:rsidRPr="00B50BB4">
        <w:rPr>
          <w:b/>
          <w:bCs/>
          <w:spacing w:val="-12"/>
        </w:rPr>
        <w:t xml:space="preserve"> </w:t>
      </w:r>
      <w:r w:rsidRPr="00B50BB4">
        <w:rPr>
          <w:b/>
          <w:bCs/>
        </w:rPr>
        <w:t>Tier</w:t>
      </w:r>
      <w:r w:rsidRPr="00B50BB4">
        <w:rPr>
          <w:spacing w:val="-10"/>
        </w:rPr>
        <w:t xml:space="preserve"> </w:t>
      </w:r>
      <w:r>
        <w:t>Các</w:t>
      </w:r>
      <w:r w:rsidRPr="00B50BB4">
        <w:rPr>
          <w:spacing w:val="-8"/>
        </w:rPr>
        <w:t xml:space="preserve"> </w:t>
      </w:r>
      <w:r w:rsidRPr="00B50BB4">
        <w:rPr>
          <w:spacing w:val="-3"/>
        </w:rPr>
        <w:t>thành</w:t>
      </w:r>
      <w:r w:rsidRPr="00B50BB4">
        <w:rPr>
          <w:spacing w:val="-12"/>
        </w:rPr>
        <w:t xml:space="preserve"> </w:t>
      </w:r>
      <w:r>
        <w:t>phần</w:t>
      </w:r>
      <w:r w:rsidRPr="00B50BB4">
        <w:rPr>
          <w:spacing w:val="-8"/>
        </w:rPr>
        <w:t xml:space="preserve"> </w:t>
      </w:r>
      <w:r w:rsidRPr="00B50BB4">
        <w:rPr>
          <w:spacing w:val="-3"/>
        </w:rPr>
        <w:t>mô</w:t>
      </w:r>
      <w:r w:rsidRPr="00B50BB4">
        <w:rPr>
          <w:spacing w:val="-8"/>
        </w:rPr>
        <w:t xml:space="preserve"> </w:t>
      </w:r>
      <w:r>
        <w:t>phỏng</w:t>
      </w:r>
      <w:r w:rsidRPr="00B50BB4">
        <w:rPr>
          <w:spacing w:val="-12"/>
        </w:rPr>
        <w:t xml:space="preserve"> </w:t>
      </w:r>
      <w:r w:rsidRPr="00B50BB4">
        <w:rPr>
          <w:spacing w:val="-3"/>
        </w:rPr>
        <w:t>logic</w:t>
      </w:r>
      <w:r w:rsidRPr="00B50BB4">
        <w:rPr>
          <w:spacing w:val="-12"/>
        </w:rPr>
        <w:t xml:space="preserve"> </w:t>
      </w:r>
      <w:r>
        <w:t>của</w:t>
      </w:r>
      <w:r w:rsidRPr="00B50BB4">
        <w:rPr>
          <w:spacing w:val="-12"/>
        </w:rPr>
        <w:t xml:space="preserve"> </w:t>
      </w:r>
      <w:r>
        <w:t>tổ</w:t>
      </w:r>
      <w:r w:rsidRPr="00B50BB4">
        <w:rPr>
          <w:spacing w:val="-12"/>
        </w:rPr>
        <w:t xml:space="preserve"> </w:t>
      </w:r>
      <w:r>
        <w:t>chức</w:t>
      </w:r>
      <w:r w:rsidRPr="00B50BB4">
        <w:rPr>
          <w:spacing w:val="-12"/>
        </w:rPr>
        <w:t xml:space="preserve"> </w:t>
      </w:r>
      <w:r w:rsidRPr="00B50BB4">
        <w:rPr>
          <w:spacing w:val="-3"/>
        </w:rPr>
        <w:t>(ASP).</w:t>
      </w:r>
      <w:r w:rsidRPr="00B50BB4">
        <w:rPr>
          <w:spacing w:val="-4"/>
        </w:rPr>
        <w:t xml:space="preserve"> </w:t>
      </w:r>
      <w:r>
        <w:t>-</w:t>
      </w:r>
      <w:r w:rsidRPr="00FB6074">
        <w:rPr>
          <w:b/>
          <w:bCs/>
        </w:rPr>
        <w:t>Third</w:t>
      </w:r>
      <w:r w:rsidR="00FD12A7" w:rsidRPr="00FB6074">
        <w:rPr>
          <w:b/>
          <w:bCs/>
        </w:rPr>
        <w:t xml:space="preserve"> </w:t>
      </w:r>
      <w:r w:rsidRPr="00FB6074">
        <w:rPr>
          <w:b/>
          <w:bCs/>
          <w:spacing w:val="-3"/>
        </w:rPr>
        <w:t>Tier</w:t>
      </w:r>
      <w:r w:rsidR="00FD12A7">
        <w:rPr>
          <w:spacing w:val="-3"/>
        </w:rPr>
        <w:t xml:space="preserve"> </w:t>
      </w:r>
      <w:r>
        <w:t>Hệ thống quản trị Cơ sở dữ liệu (DBMS).</w:t>
      </w:r>
    </w:p>
    <w:p w14:paraId="3290BD0A" w14:textId="0E8E4C79" w:rsidR="00FD2C07" w:rsidRDefault="00FD2C07" w:rsidP="00FD2C07">
      <w:pPr>
        <w:jc w:val="center"/>
      </w:pPr>
      <w:r>
        <w:rPr>
          <w:noProof/>
        </w:rPr>
        <w:drawing>
          <wp:inline distT="0" distB="0" distL="0" distR="0" wp14:anchorId="389B3894" wp14:editId="0679ED39">
            <wp:extent cx="3523615" cy="3499485"/>
            <wp:effectExtent l="0" t="0" r="635" b="57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23615" cy="3499485"/>
                    </a:xfrm>
                    <a:prstGeom prst="rect">
                      <a:avLst/>
                    </a:prstGeom>
                    <a:noFill/>
                  </pic:spPr>
                </pic:pic>
              </a:graphicData>
            </a:graphic>
          </wp:inline>
        </w:drawing>
      </w:r>
    </w:p>
    <w:p w14:paraId="70C2F00B" w14:textId="738B8CD7" w:rsidR="00697967" w:rsidRDefault="00697967" w:rsidP="00FD2C07">
      <w:pPr>
        <w:jc w:val="center"/>
      </w:pPr>
      <w:r>
        <w:t xml:space="preserve">Hình </w:t>
      </w:r>
      <w:r w:rsidR="00F04545">
        <w:t>19.</w:t>
      </w:r>
      <w:r>
        <w:t xml:space="preserve"> Mô tả công nghệ Client-Server</w:t>
      </w:r>
    </w:p>
    <w:p w14:paraId="017FBF46" w14:textId="77777777" w:rsidR="00697967" w:rsidRDefault="00697967" w:rsidP="00697967">
      <w:pPr>
        <w:pStyle w:val="BodyText"/>
        <w:rPr>
          <w:b w:val="0"/>
        </w:rPr>
      </w:pPr>
    </w:p>
    <w:p w14:paraId="1CD99BDA" w14:textId="77777777" w:rsidR="00697967" w:rsidRPr="00CC7AC8" w:rsidRDefault="00697967" w:rsidP="00781326">
      <w:pPr>
        <w:pStyle w:val="ListParagraph"/>
        <w:numPr>
          <w:ilvl w:val="0"/>
          <w:numId w:val="75"/>
        </w:numPr>
        <w:spacing w:line="360" w:lineRule="auto"/>
        <w:rPr>
          <w:b/>
          <w:bCs/>
        </w:rPr>
      </w:pPr>
      <w:r w:rsidRPr="00CC7AC8">
        <w:rPr>
          <w:b/>
          <w:bCs/>
        </w:rPr>
        <w:t>Data</w:t>
      </w:r>
      <w:r w:rsidRPr="00CC7AC8">
        <w:rPr>
          <w:b/>
          <w:bCs/>
          <w:spacing w:val="-12"/>
        </w:rPr>
        <w:t xml:space="preserve"> </w:t>
      </w:r>
      <w:r w:rsidRPr="00CC7AC8">
        <w:rPr>
          <w:b/>
          <w:bCs/>
        </w:rPr>
        <w:t>Binding:</w:t>
      </w:r>
    </w:p>
    <w:p w14:paraId="760B7809" w14:textId="77777777" w:rsidR="00A95E07" w:rsidRDefault="00697967" w:rsidP="00781326">
      <w:pPr>
        <w:pStyle w:val="ListParagraph"/>
        <w:numPr>
          <w:ilvl w:val="0"/>
          <w:numId w:val="79"/>
        </w:numPr>
        <w:spacing w:line="360" w:lineRule="auto"/>
        <w:ind w:left="1080"/>
      </w:pPr>
      <w:r>
        <w:t>Data</w:t>
      </w:r>
      <w:r w:rsidRPr="00A95E07">
        <w:rPr>
          <w:spacing w:val="-8"/>
        </w:rPr>
        <w:t xml:space="preserve"> </w:t>
      </w:r>
      <w:r>
        <w:t>binding</w:t>
      </w:r>
      <w:r w:rsidRPr="00A95E07">
        <w:rPr>
          <w:spacing w:val="-6"/>
        </w:rPr>
        <w:t xml:space="preserve"> </w:t>
      </w:r>
      <w:r>
        <w:t>cho</w:t>
      </w:r>
      <w:r w:rsidRPr="00A95E07">
        <w:rPr>
          <w:spacing w:val="-9"/>
        </w:rPr>
        <w:t xml:space="preserve"> </w:t>
      </w:r>
      <w:r>
        <w:t>phép</w:t>
      </w:r>
      <w:r w:rsidRPr="00A95E07">
        <w:rPr>
          <w:spacing w:val="-9"/>
        </w:rPr>
        <w:t xml:space="preserve"> </w:t>
      </w:r>
      <w:r>
        <w:t>đưa</w:t>
      </w:r>
      <w:r w:rsidRPr="00A95E07">
        <w:rPr>
          <w:spacing w:val="-9"/>
        </w:rPr>
        <w:t xml:space="preserve"> </w:t>
      </w:r>
      <w:r>
        <w:t>dữ</w:t>
      </w:r>
      <w:r w:rsidRPr="00A95E07">
        <w:rPr>
          <w:spacing w:val="-10"/>
        </w:rPr>
        <w:t xml:space="preserve"> </w:t>
      </w:r>
      <w:r>
        <w:t>liệu</w:t>
      </w:r>
      <w:r w:rsidRPr="00A95E07">
        <w:rPr>
          <w:spacing w:val="-9"/>
        </w:rPr>
        <w:t xml:space="preserve"> </w:t>
      </w:r>
      <w:r>
        <w:t>từ</w:t>
      </w:r>
      <w:r w:rsidRPr="00A95E07">
        <w:rPr>
          <w:spacing w:val="-10"/>
        </w:rPr>
        <w:t xml:space="preserve"> </w:t>
      </w:r>
      <w:r>
        <w:t>bên</w:t>
      </w:r>
      <w:r w:rsidRPr="00A95E07">
        <w:rPr>
          <w:spacing w:val="-9"/>
        </w:rPr>
        <w:t xml:space="preserve"> </w:t>
      </w:r>
      <w:r>
        <w:t>ngoài</w:t>
      </w:r>
      <w:r w:rsidRPr="00A95E07">
        <w:rPr>
          <w:spacing w:val="-4"/>
        </w:rPr>
        <w:t xml:space="preserve"> </w:t>
      </w:r>
      <w:r>
        <w:t>chèn</w:t>
      </w:r>
      <w:r w:rsidRPr="00A95E07">
        <w:rPr>
          <w:spacing w:val="-4"/>
        </w:rPr>
        <w:t xml:space="preserve"> </w:t>
      </w:r>
      <w:r>
        <w:t>vào</w:t>
      </w:r>
      <w:r w:rsidRPr="00A95E07">
        <w:rPr>
          <w:spacing w:val="-8"/>
        </w:rPr>
        <w:t xml:space="preserve"> </w:t>
      </w:r>
      <w:r>
        <w:t>trong</w:t>
      </w:r>
      <w:r w:rsidRPr="00A95E07">
        <w:rPr>
          <w:spacing w:val="-9"/>
        </w:rPr>
        <w:t xml:space="preserve"> </w:t>
      </w:r>
      <w:r>
        <w:t>trang</w:t>
      </w:r>
      <w:r w:rsidRPr="00A95E07">
        <w:rPr>
          <w:spacing w:val="-9"/>
        </w:rPr>
        <w:t xml:space="preserve"> </w:t>
      </w:r>
      <w:r>
        <w:t>web.</w:t>
      </w:r>
    </w:p>
    <w:p w14:paraId="474B825F" w14:textId="3D0B5011" w:rsidR="00697967" w:rsidRPr="00A95E07" w:rsidRDefault="00697967" w:rsidP="00781326">
      <w:pPr>
        <w:pStyle w:val="ListParagraph"/>
        <w:numPr>
          <w:ilvl w:val="0"/>
          <w:numId w:val="79"/>
        </w:numPr>
        <w:spacing w:line="360" w:lineRule="auto"/>
        <w:ind w:left="1080"/>
      </w:pPr>
      <w:r>
        <w:t>Dữ</w:t>
      </w:r>
      <w:r w:rsidRPr="00A95E07">
        <w:rPr>
          <w:spacing w:val="-12"/>
        </w:rPr>
        <w:t xml:space="preserve"> </w:t>
      </w:r>
      <w:r w:rsidRPr="00A95E07">
        <w:rPr>
          <w:spacing w:val="-3"/>
        </w:rPr>
        <w:t>liệu</w:t>
      </w:r>
      <w:r w:rsidRPr="00A95E07">
        <w:rPr>
          <w:spacing w:val="-11"/>
        </w:rPr>
        <w:t xml:space="preserve"> </w:t>
      </w:r>
      <w:r>
        <w:t>có</w:t>
      </w:r>
      <w:r w:rsidRPr="00A95E07">
        <w:rPr>
          <w:spacing w:val="-11"/>
        </w:rPr>
        <w:t xml:space="preserve"> </w:t>
      </w:r>
      <w:r>
        <w:t>thể</w:t>
      </w:r>
      <w:r w:rsidRPr="00A95E07">
        <w:rPr>
          <w:spacing w:val="-11"/>
        </w:rPr>
        <w:t xml:space="preserve"> </w:t>
      </w:r>
      <w:r>
        <w:t>lấy</w:t>
      </w:r>
      <w:r w:rsidRPr="00A95E07">
        <w:rPr>
          <w:spacing w:val="-7"/>
        </w:rPr>
        <w:t xml:space="preserve"> </w:t>
      </w:r>
      <w:r w:rsidRPr="00A95E07">
        <w:rPr>
          <w:spacing w:val="-3"/>
        </w:rPr>
        <w:t>từ</w:t>
      </w:r>
      <w:r w:rsidRPr="00A95E07">
        <w:rPr>
          <w:spacing w:val="-8"/>
        </w:rPr>
        <w:t xml:space="preserve"> </w:t>
      </w:r>
      <w:r>
        <w:t>các</w:t>
      </w:r>
      <w:r w:rsidRPr="00A95E07">
        <w:rPr>
          <w:spacing w:val="-11"/>
        </w:rPr>
        <w:t xml:space="preserve"> </w:t>
      </w:r>
      <w:r w:rsidRPr="00A95E07">
        <w:rPr>
          <w:spacing w:val="-3"/>
        </w:rPr>
        <w:t>biến,</w:t>
      </w:r>
      <w:r w:rsidRPr="00A95E07">
        <w:rPr>
          <w:spacing w:val="-8"/>
        </w:rPr>
        <w:t xml:space="preserve"> </w:t>
      </w:r>
      <w:r>
        <w:t>các</w:t>
      </w:r>
      <w:r w:rsidRPr="00A95E07">
        <w:rPr>
          <w:spacing w:val="-7"/>
        </w:rPr>
        <w:t xml:space="preserve"> </w:t>
      </w:r>
      <w:r w:rsidRPr="00A95E07">
        <w:rPr>
          <w:spacing w:val="-3"/>
        </w:rPr>
        <w:t>trường,</w:t>
      </w:r>
      <w:r w:rsidRPr="00A95E07">
        <w:rPr>
          <w:spacing w:val="-8"/>
        </w:rPr>
        <w:t xml:space="preserve"> </w:t>
      </w:r>
      <w:r w:rsidRPr="00A95E07">
        <w:rPr>
          <w:spacing w:val="-3"/>
        </w:rPr>
        <w:t>biểu</w:t>
      </w:r>
      <w:r w:rsidRPr="00A95E07">
        <w:rPr>
          <w:spacing w:val="-6"/>
        </w:rPr>
        <w:t xml:space="preserve"> </w:t>
      </w:r>
      <w:r w:rsidRPr="00A95E07">
        <w:rPr>
          <w:spacing w:val="-4"/>
        </w:rPr>
        <w:t xml:space="preserve">mẫu, </w:t>
      </w:r>
      <w:r w:rsidRPr="00A95E07">
        <w:rPr>
          <w:spacing w:val="-3"/>
        </w:rPr>
        <w:t>cơ</w:t>
      </w:r>
      <w:r w:rsidRPr="00A95E07">
        <w:rPr>
          <w:spacing w:val="-9"/>
        </w:rPr>
        <w:t xml:space="preserve"> </w:t>
      </w:r>
      <w:r w:rsidRPr="00A95E07">
        <w:rPr>
          <w:spacing w:val="-3"/>
        </w:rPr>
        <w:t>sở</w:t>
      </w:r>
      <w:r w:rsidRPr="00A95E07">
        <w:rPr>
          <w:spacing w:val="-9"/>
        </w:rPr>
        <w:t xml:space="preserve"> </w:t>
      </w:r>
      <w:r>
        <w:t>dữ</w:t>
      </w:r>
      <w:r w:rsidRPr="00A95E07">
        <w:rPr>
          <w:spacing w:val="-12"/>
        </w:rPr>
        <w:t xml:space="preserve"> </w:t>
      </w:r>
      <w:r>
        <w:t>liệu.</w:t>
      </w:r>
    </w:p>
    <w:p w14:paraId="36D542F1" w14:textId="77777777" w:rsidR="00697967" w:rsidRDefault="00697967" w:rsidP="00781326">
      <w:pPr>
        <w:pStyle w:val="ListParagraph"/>
        <w:numPr>
          <w:ilvl w:val="0"/>
          <w:numId w:val="79"/>
        </w:numPr>
        <w:spacing w:line="360" w:lineRule="auto"/>
        <w:ind w:left="1080"/>
      </w:pPr>
      <w:r>
        <w:t>Dùng</w:t>
      </w:r>
      <w:r w:rsidRPr="00A95E07">
        <w:rPr>
          <w:spacing w:val="-12"/>
        </w:rPr>
        <w:t xml:space="preserve"> </w:t>
      </w:r>
      <w:r>
        <w:t>data</w:t>
      </w:r>
      <w:r w:rsidRPr="00A95E07">
        <w:rPr>
          <w:spacing w:val="-8"/>
        </w:rPr>
        <w:t xml:space="preserve"> </w:t>
      </w:r>
      <w:r w:rsidRPr="00A95E07">
        <w:rPr>
          <w:spacing w:val="-3"/>
        </w:rPr>
        <w:t>binding,</w:t>
      </w:r>
      <w:r w:rsidRPr="00A95E07">
        <w:rPr>
          <w:spacing w:val="-6"/>
        </w:rPr>
        <w:t xml:space="preserve"> </w:t>
      </w:r>
      <w:r w:rsidRPr="00A95E07">
        <w:rPr>
          <w:spacing w:val="-3"/>
        </w:rPr>
        <w:t>có</w:t>
      </w:r>
      <w:r w:rsidRPr="00A95E07">
        <w:rPr>
          <w:spacing w:val="-9"/>
        </w:rPr>
        <w:t xml:space="preserve"> </w:t>
      </w:r>
      <w:r>
        <w:t>thể</w:t>
      </w:r>
      <w:r w:rsidRPr="00A95E07">
        <w:rPr>
          <w:spacing w:val="-8"/>
        </w:rPr>
        <w:t xml:space="preserve"> </w:t>
      </w:r>
      <w:r>
        <w:t>quản</w:t>
      </w:r>
      <w:r w:rsidRPr="00A95E07">
        <w:rPr>
          <w:spacing w:val="-9"/>
        </w:rPr>
        <w:t xml:space="preserve"> </w:t>
      </w:r>
      <w:r>
        <w:t>trị</w:t>
      </w:r>
      <w:r w:rsidRPr="00A95E07">
        <w:rPr>
          <w:spacing w:val="-8"/>
        </w:rPr>
        <w:t xml:space="preserve"> </w:t>
      </w:r>
      <w:r>
        <w:t>dữ</w:t>
      </w:r>
      <w:r w:rsidRPr="00A95E07">
        <w:rPr>
          <w:spacing w:val="-10"/>
        </w:rPr>
        <w:t xml:space="preserve"> </w:t>
      </w:r>
      <w:r w:rsidRPr="00A95E07">
        <w:rPr>
          <w:spacing w:val="-3"/>
        </w:rPr>
        <w:t>liệu</w:t>
      </w:r>
      <w:r w:rsidRPr="00A95E07">
        <w:rPr>
          <w:spacing w:val="-8"/>
        </w:rPr>
        <w:t xml:space="preserve"> </w:t>
      </w:r>
      <w:r>
        <w:t>từ</w:t>
      </w:r>
      <w:r w:rsidRPr="00A95E07">
        <w:rPr>
          <w:spacing w:val="-10"/>
        </w:rPr>
        <w:t xml:space="preserve"> </w:t>
      </w:r>
      <w:r w:rsidRPr="00A95E07">
        <w:rPr>
          <w:spacing w:val="-3"/>
        </w:rPr>
        <w:t>xa</w:t>
      </w:r>
      <w:r w:rsidRPr="00A95E07">
        <w:rPr>
          <w:spacing w:val="-8"/>
        </w:rPr>
        <w:t xml:space="preserve"> </w:t>
      </w:r>
      <w:r>
        <w:t>ngay</w:t>
      </w:r>
      <w:r w:rsidRPr="00A95E07">
        <w:rPr>
          <w:spacing w:val="-9"/>
        </w:rPr>
        <w:t xml:space="preserve"> </w:t>
      </w:r>
      <w:r>
        <w:t>trong</w:t>
      </w:r>
      <w:r w:rsidRPr="00A95E07">
        <w:rPr>
          <w:spacing w:val="-12"/>
        </w:rPr>
        <w:t xml:space="preserve"> </w:t>
      </w:r>
      <w:r>
        <w:t>trình</w:t>
      </w:r>
      <w:r w:rsidRPr="00A95E07">
        <w:rPr>
          <w:spacing w:val="-9"/>
        </w:rPr>
        <w:t xml:space="preserve"> </w:t>
      </w:r>
      <w:r>
        <w:t>duyệt.</w:t>
      </w:r>
    </w:p>
    <w:p w14:paraId="2E75D585" w14:textId="77777777" w:rsidR="00697967" w:rsidRPr="00E27DF6" w:rsidRDefault="00697967" w:rsidP="00781326">
      <w:pPr>
        <w:pStyle w:val="ListParagraph"/>
        <w:numPr>
          <w:ilvl w:val="0"/>
          <w:numId w:val="77"/>
        </w:numPr>
        <w:spacing w:line="360" w:lineRule="auto"/>
        <w:rPr>
          <w:b/>
          <w:bCs/>
        </w:rPr>
      </w:pPr>
      <w:r w:rsidRPr="00E27DF6">
        <w:rPr>
          <w:b/>
          <w:bCs/>
        </w:rPr>
        <w:t>Ứng dụng</w:t>
      </w:r>
      <w:r w:rsidRPr="00E27DF6">
        <w:rPr>
          <w:b/>
          <w:bCs/>
          <w:spacing w:val="-13"/>
        </w:rPr>
        <w:t xml:space="preserve"> </w:t>
      </w:r>
      <w:r w:rsidRPr="00E27DF6">
        <w:rPr>
          <w:b/>
          <w:bCs/>
        </w:rPr>
        <w:t>Client-Side:</w:t>
      </w:r>
    </w:p>
    <w:p w14:paraId="798D0B1B" w14:textId="77777777" w:rsidR="00697967" w:rsidRDefault="00697967" w:rsidP="00781326">
      <w:pPr>
        <w:pStyle w:val="ListParagraph"/>
        <w:widowControl w:val="0"/>
        <w:numPr>
          <w:ilvl w:val="0"/>
          <w:numId w:val="80"/>
        </w:numPr>
        <w:spacing w:before="84" w:after="0" w:line="360" w:lineRule="auto"/>
        <w:ind w:left="1080" w:right="151" w:hanging="364"/>
        <w:contextualSpacing w:val="0"/>
      </w:pPr>
      <w:r>
        <w:rPr>
          <w:spacing w:val="-4"/>
        </w:rPr>
        <w:t xml:space="preserve">Các </w:t>
      </w:r>
      <w:r>
        <w:rPr>
          <w:spacing w:val="-3"/>
        </w:rPr>
        <w:t xml:space="preserve">ứng </w:t>
      </w:r>
      <w:r>
        <w:t xml:space="preserve">dụng </w:t>
      </w:r>
      <w:r>
        <w:rPr>
          <w:spacing w:val="-4"/>
        </w:rPr>
        <w:t xml:space="preserve">trong </w:t>
      </w:r>
      <w:r>
        <w:t xml:space="preserve">phạm </w:t>
      </w:r>
      <w:r>
        <w:rPr>
          <w:spacing w:val="-3"/>
        </w:rPr>
        <w:t xml:space="preserve">vi </w:t>
      </w:r>
      <w:r>
        <w:rPr>
          <w:spacing w:val="-4"/>
        </w:rPr>
        <w:t xml:space="preserve">máy client, </w:t>
      </w:r>
      <w:r>
        <w:t xml:space="preserve">được </w:t>
      </w:r>
      <w:r>
        <w:rPr>
          <w:spacing w:val="-3"/>
        </w:rPr>
        <w:t xml:space="preserve">hổ </w:t>
      </w:r>
      <w:r>
        <w:rPr>
          <w:spacing w:val="-4"/>
        </w:rPr>
        <w:t xml:space="preserve">trợ </w:t>
      </w:r>
      <w:r>
        <w:rPr>
          <w:spacing w:val="-3"/>
        </w:rPr>
        <w:t xml:space="preserve">bởi </w:t>
      </w:r>
      <w:r>
        <w:rPr>
          <w:spacing w:val="-4"/>
        </w:rPr>
        <w:t xml:space="preserve">trình duyệt. </w:t>
      </w:r>
      <w:r>
        <w:rPr>
          <w:spacing w:val="-3"/>
        </w:rPr>
        <w:t xml:space="preserve">Có </w:t>
      </w:r>
      <w:r>
        <w:t xml:space="preserve">thể dùng </w:t>
      </w:r>
      <w:r>
        <w:rPr>
          <w:spacing w:val="-4"/>
        </w:rPr>
        <w:t xml:space="preserve">các phần </w:t>
      </w:r>
      <w:r>
        <w:rPr>
          <w:spacing w:val="-3"/>
        </w:rPr>
        <w:t xml:space="preserve">tử </w:t>
      </w:r>
      <w:r>
        <w:rPr>
          <w:spacing w:val="-6"/>
        </w:rPr>
        <w:t xml:space="preserve">HTML: </w:t>
      </w:r>
      <w:r>
        <w:rPr>
          <w:spacing w:val="-4"/>
        </w:rPr>
        <w:t xml:space="preserve">text, </w:t>
      </w:r>
      <w:r>
        <w:rPr>
          <w:spacing w:val="-6"/>
        </w:rPr>
        <w:t>images, multimedia,</w:t>
      </w:r>
      <w:r>
        <w:rPr>
          <w:spacing w:val="-12"/>
        </w:rPr>
        <w:t xml:space="preserve"> </w:t>
      </w:r>
      <w:r>
        <w:rPr>
          <w:spacing w:val="-5"/>
        </w:rPr>
        <w:t>script,…</w:t>
      </w:r>
    </w:p>
    <w:p w14:paraId="32F00910" w14:textId="77777777" w:rsidR="00697967" w:rsidRDefault="00697967" w:rsidP="00781326">
      <w:pPr>
        <w:pStyle w:val="ListParagraph"/>
        <w:widowControl w:val="0"/>
        <w:numPr>
          <w:ilvl w:val="0"/>
          <w:numId w:val="80"/>
        </w:numPr>
        <w:spacing w:before="3" w:after="0" w:line="360" w:lineRule="auto"/>
        <w:ind w:left="1080" w:hanging="364"/>
        <w:contextualSpacing w:val="0"/>
      </w:pPr>
      <w:r>
        <w:t>Ứng</w:t>
      </w:r>
      <w:r>
        <w:rPr>
          <w:spacing w:val="-8"/>
        </w:rPr>
        <w:t xml:space="preserve"> </w:t>
      </w:r>
      <w:r>
        <w:t>dụng</w:t>
      </w:r>
      <w:r>
        <w:rPr>
          <w:spacing w:val="-8"/>
        </w:rPr>
        <w:t xml:space="preserve"> </w:t>
      </w:r>
      <w:r>
        <w:t>client-side</w:t>
      </w:r>
      <w:r>
        <w:rPr>
          <w:spacing w:val="-7"/>
        </w:rPr>
        <w:t xml:space="preserve"> </w:t>
      </w:r>
      <w:r>
        <w:t>không</w:t>
      </w:r>
      <w:r>
        <w:rPr>
          <w:spacing w:val="-8"/>
        </w:rPr>
        <w:t xml:space="preserve"> </w:t>
      </w:r>
      <w:r>
        <w:t>xử</w:t>
      </w:r>
      <w:r>
        <w:rPr>
          <w:spacing w:val="-5"/>
        </w:rPr>
        <w:t xml:space="preserve"> </w:t>
      </w:r>
      <w:r>
        <w:t>lý</w:t>
      </w:r>
      <w:r>
        <w:rPr>
          <w:spacing w:val="-7"/>
        </w:rPr>
        <w:t xml:space="preserve"> </w:t>
      </w:r>
      <w:r>
        <w:t>đầy</w:t>
      </w:r>
      <w:r>
        <w:rPr>
          <w:spacing w:val="-8"/>
        </w:rPr>
        <w:t xml:space="preserve"> </w:t>
      </w:r>
      <w:r>
        <w:t>đủ</w:t>
      </w:r>
      <w:r>
        <w:rPr>
          <w:spacing w:val="-7"/>
        </w:rPr>
        <w:t xml:space="preserve"> </w:t>
      </w:r>
      <w:r>
        <w:t>tính</w:t>
      </w:r>
      <w:r>
        <w:rPr>
          <w:spacing w:val="-8"/>
        </w:rPr>
        <w:t xml:space="preserve"> </w:t>
      </w:r>
      <w:r>
        <w:t>năng</w:t>
      </w:r>
      <w:r>
        <w:rPr>
          <w:spacing w:val="-8"/>
        </w:rPr>
        <w:t xml:space="preserve"> </w:t>
      </w:r>
      <w:r>
        <w:t>của</w:t>
      </w:r>
      <w:r>
        <w:rPr>
          <w:spacing w:val="-7"/>
        </w:rPr>
        <w:t xml:space="preserve"> </w:t>
      </w:r>
      <w:r>
        <w:t>một</w:t>
      </w:r>
      <w:r>
        <w:rPr>
          <w:spacing w:val="-4"/>
        </w:rPr>
        <w:t xml:space="preserve"> </w:t>
      </w:r>
      <w:r>
        <w:t>hệ</w:t>
      </w:r>
      <w:r>
        <w:rPr>
          <w:spacing w:val="-7"/>
        </w:rPr>
        <w:t xml:space="preserve"> </w:t>
      </w:r>
      <w:r>
        <w:t>ứng</w:t>
      </w:r>
      <w:r>
        <w:rPr>
          <w:spacing w:val="-8"/>
        </w:rPr>
        <w:t xml:space="preserve"> </w:t>
      </w:r>
      <w:r>
        <w:t>dụng.</w:t>
      </w:r>
    </w:p>
    <w:p w14:paraId="3D988733" w14:textId="77777777" w:rsidR="00697967" w:rsidRPr="006759F3" w:rsidRDefault="00697967" w:rsidP="00781326">
      <w:pPr>
        <w:pStyle w:val="ListParagraph"/>
        <w:numPr>
          <w:ilvl w:val="0"/>
          <w:numId w:val="78"/>
        </w:numPr>
        <w:spacing w:line="360" w:lineRule="auto"/>
        <w:ind w:left="720" w:hanging="360"/>
        <w:rPr>
          <w:b/>
          <w:bCs/>
        </w:rPr>
      </w:pPr>
      <w:r w:rsidRPr="006759F3">
        <w:rPr>
          <w:b/>
          <w:bCs/>
        </w:rPr>
        <w:t>Ứng dụng</w:t>
      </w:r>
      <w:r w:rsidRPr="006759F3">
        <w:rPr>
          <w:b/>
          <w:bCs/>
          <w:spacing w:val="-12"/>
        </w:rPr>
        <w:t xml:space="preserve"> </w:t>
      </w:r>
      <w:r w:rsidRPr="006759F3">
        <w:rPr>
          <w:b/>
          <w:bCs/>
        </w:rPr>
        <w:t>Server-Side:</w:t>
      </w:r>
    </w:p>
    <w:p w14:paraId="1F8787F2" w14:textId="77777777" w:rsidR="00697967" w:rsidRDefault="00697967" w:rsidP="00781326">
      <w:pPr>
        <w:pStyle w:val="ListParagraph"/>
        <w:widowControl w:val="0"/>
        <w:numPr>
          <w:ilvl w:val="0"/>
          <w:numId w:val="81"/>
        </w:numPr>
        <w:spacing w:before="84" w:after="0" w:line="360" w:lineRule="auto"/>
        <w:ind w:left="1080" w:right="158" w:hanging="360"/>
      </w:pPr>
      <w:r>
        <w:t xml:space="preserve">Ứng dụng server-side là cốt lõi của hệ ứng dụng, nó bao gồm thu nhận yêu cầu của client, thực hiện các xử lý và trả lại kết quả cho </w:t>
      </w:r>
      <w:r w:rsidRPr="006759F3">
        <w:rPr>
          <w:spacing w:val="27"/>
        </w:rPr>
        <w:t xml:space="preserve"> </w:t>
      </w:r>
      <w:r>
        <w:t>client.</w:t>
      </w:r>
    </w:p>
    <w:p w14:paraId="515A1177" w14:textId="2E5B5A1A" w:rsidR="00CB399D" w:rsidRDefault="00697967" w:rsidP="00781326">
      <w:pPr>
        <w:pStyle w:val="ListParagraph"/>
        <w:widowControl w:val="0"/>
        <w:numPr>
          <w:ilvl w:val="0"/>
          <w:numId w:val="81"/>
        </w:numPr>
        <w:spacing w:before="3" w:after="0" w:line="360" w:lineRule="auto"/>
        <w:ind w:left="1080" w:hanging="360"/>
      </w:pPr>
      <w:r w:rsidRPr="006759F3">
        <w:rPr>
          <w:spacing w:val="-4"/>
        </w:rPr>
        <w:t xml:space="preserve">Công </w:t>
      </w:r>
      <w:r w:rsidRPr="006759F3">
        <w:rPr>
          <w:spacing w:val="-5"/>
        </w:rPr>
        <w:t xml:space="preserve">nghệ: CGI, </w:t>
      </w:r>
      <w:r w:rsidRPr="006759F3">
        <w:rPr>
          <w:spacing w:val="-6"/>
        </w:rPr>
        <w:t xml:space="preserve">ASP, </w:t>
      </w:r>
      <w:r w:rsidRPr="006759F3">
        <w:rPr>
          <w:spacing w:val="-5"/>
        </w:rPr>
        <w:t>PHP,</w:t>
      </w:r>
      <w:r w:rsidRPr="006759F3">
        <w:rPr>
          <w:spacing w:val="-18"/>
        </w:rPr>
        <w:t xml:space="preserve"> </w:t>
      </w:r>
      <w:r w:rsidRPr="006759F3">
        <w:rPr>
          <w:spacing w:val="-5"/>
        </w:rPr>
        <w:t>JSP,…</w:t>
      </w:r>
    </w:p>
    <w:p w14:paraId="34DE9366" w14:textId="77777777" w:rsidR="001F320A" w:rsidRDefault="001F320A">
      <w:pPr>
        <w:rPr>
          <w:rFonts w:eastAsiaTheme="majorEastAsia" w:cstheme="majorBidi"/>
          <w:b/>
          <w:sz w:val="32"/>
          <w:szCs w:val="32"/>
        </w:rPr>
      </w:pPr>
      <w:r>
        <w:br w:type="page"/>
      </w:r>
    </w:p>
    <w:p w14:paraId="490627DB" w14:textId="529B8F8A" w:rsidR="00CB399D" w:rsidRDefault="00DB524D" w:rsidP="007413C1">
      <w:pPr>
        <w:pStyle w:val="Heading1"/>
        <w:spacing w:line="360" w:lineRule="auto"/>
      </w:pPr>
      <w:bookmarkStart w:id="45" w:name="_Toc28993154"/>
      <w:r w:rsidRPr="00DB524D">
        <w:lastRenderedPageBreak/>
        <w:t>CHƯƠNG</w:t>
      </w:r>
      <w:r>
        <w:t xml:space="preserve"> III</w:t>
      </w:r>
      <w:r w:rsidRPr="00DB524D">
        <w:t>: ỨNG DỤNG CỦA WEB SERVICE TRONG TMĐT</w:t>
      </w:r>
      <w:bookmarkEnd w:id="45"/>
    </w:p>
    <w:p w14:paraId="1C5E1230" w14:textId="77777777" w:rsidR="0038715C" w:rsidRDefault="0038715C" w:rsidP="007413C1">
      <w:pPr>
        <w:spacing w:line="360" w:lineRule="auto"/>
        <w:ind w:firstLine="360"/>
      </w:pPr>
      <w:r>
        <w:t>Ngày nay các dịch vụ web đã trở nên rất thông dụng. Nó được ứng dụng rất rộng rãi trong các lĩnh vực của cuộc sống, trong Công nghệ thông tin nói chung và trong thương mại điện tử nói riêng. Những ứng dụng của Web service trong đời sống có thể kể tên đó là:</w:t>
      </w:r>
    </w:p>
    <w:p w14:paraId="5FEC6C37" w14:textId="4DD075C9" w:rsidR="0038715C" w:rsidRDefault="0038715C" w:rsidP="007413C1">
      <w:pPr>
        <w:pStyle w:val="ListParagraph"/>
        <w:numPr>
          <w:ilvl w:val="0"/>
          <w:numId w:val="82"/>
        </w:numPr>
        <w:spacing w:line="360" w:lineRule="auto"/>
      </w:pPr>
      <w:r>
        <w:t>Dịch vụ chọn lọc và phân loại tin tức: là những hệ thống thư viện kết nối đến các web portal để tìm kiếm các thông tin từ các nhà xuất bản có chứa những từ khóa muốn tìm.</w:t>
      </w:r>
    </w:p>
    <w:p w14:paraId="0C005D57" w14:textId="27C8BA83" w:rsidR="0038715C" w:rsidRDefault="0038715C" w:rsidP="007413C1">
      <w:pPr>
        <w:pStyle w:val="ListParagraph"/>
        <w:numPr>
          <w:ilvl w:val="0"/>
          <w:numId w:val="82"/>
        </w:numPr>
        <w:spacing w:line="360" w:lineRule="auto"/>
      </w:pPr>
      <w:r>
        <w:t>Dịch vụ hiển thị danh sách đĩa nhạc dành cho các công ty thu thanh.</w:t>
      </w:r>
    </w:p>
    <w:p w14:paraId="5894EEDF" w14:textId="2BB659C8" w:rsidR="0038715C" w:rsidRDefault="0038715C" w:rsidP="007413C1">
      <w:pPr>
        <w:pStyle w:val="ListParagraph"/>
        <w:numPr>
          <w:ilvl w:val="0"/>
          <w:numId w:val="82"/>
        </w:numPr>
        <w:spacing w:line="360" w:lineRule="auto"/>
      </w:pPr>
      <w:r>
        <w:t>Ứng dụng đại lý du lịch có nhiều giá vé đi du   lịch khác nhau do có chọn lựa phục vụ của nhiều hãng hàng không.</w:t>
      </w:r>
    </w:p>
    <w:p w14:paraId="6B5D1301" w14:textId="30ECF5B4" w:rsidR="0038715C" w:rsidRDefault="0038715C" w:rsidP="007413C1">
      <w:pPr>
        <w:pStyle w:val="ListParagraph"/>
        <w:numPr>
          <w:ilvl w:val="0"/>
          <w:numId w:val="82"/>
        </w:numPr>
        <w:spacing w:line="360" w:lineRule="auto"/>
      </w:pPr>
      <w:r>
        <w:t>Bảng tính toán chính sách bảo hiểm dùng công nghệ Excel/COM với giao diện web</w:t>
      </w:r>
    </w:p>
    <w:p w14:paraId="0F5B2B73" w14:textId="02E00485" w:rsidR="0038715C" w:rsidRDefault="0038715C" w:rsidP="007413C1">
      <w:pPr>
        <w:pStyle w:val="ListParagraph"/>
        <w:numPr>
          <w:ilvl w:val="0"/>
          <w:numId w:val="82"/>
        </w:numPr>
        <w:spacing w:line="360" w:lineRule="auto"/>
      </w:pPr>
      <w:r>
        <w:t>Thông tin thương mại bao gồm nhiều nội dung, nhiều mục tin như: dự báo thời tiết, thông tin sức khoẻ, lịch bay, tỷ giá cổ phiếu,…</w:t>
      </w:r>
    </w:p>
    <w:p w14:paraId="379E84D0" w14:textId="0CCE35CF" w:rsidR="0038715C" w:rsidRDefault="0038715C" w:rsidP="007413C1">
      <w:pPr>
        <w:pStyle w:val="ListParagraph"/>
        <w:numPr>
          <w:ilvl w:val="0"/>
          <w:numId w:val="82"/>
        </w:numPr>
        <w:spacing w:line="360" w:lineRule="auto"/>
      </w:pPr>
      <w:r>
        <w:t>Những giao dịch trực tuyến cho cả B2B và B2C như: đặt vé máy bay, làm giao kèo thuê xe.</w:t>
      </w:r>
    </w:p>
    <w:p w14:paraId="776C5151" w14:textId="47BE3456" w:rsidR="0038715C" w:rsidRDefault="0038715C" w:rsidP="007413C1">
      <w:pPr>
        <w:pStyle w:val="ListParagraph"/>
        <w:numPr>
          <w:ilvl w:val="0"/>
          <w:numId w:val="82"/>
        </w:numPr>
        <w:spacing w:line="360" w:lineRule="auto"/>
      </w:pPr>
      <w:r>
        <w:t>Hệ thống thông tin dùng Java để tính toán tỷ giá chuyển đổi giữa các loại tiền tệ.</w:t>
      </w:r>
      <w:r w:rsidR="00B23079">
        <w:t xml:space="preserve"> </w:t>
      </w:r>
      <w:r>
        <w:t>Hệ thống này sẽ được các ứng dụng khác dùng như một web service</w:t>
      </w:r>
    </w:p>
    <w:p w14:paraId="6D56DDBE" w14:textId="66EAAD25" w:rsidR="0038715C" w:rsidRDefault="0038715C" w:rsidP="007413C1">
      <w:pPr>
        <w:spacing w:line="360" w:lineRule="auto"/>
        <w:ind w:firstLine="360"/>
      </w:pPr>
      <w:r>
        <w:t>Còn trong lĩnh vực Thương mại điện tử nói riêng, Web service có thể được ứng dụng trong tất cả các hoạt động của thương mại điện tử như: quảng cáo trực tuyến, sử dụng trong các công cụ tìm kiếm, ứng dụng trong giao dịch mua bán hàng trực tuyến và trong dịch vụ thanh toán.</w:t>
      </w:r>
    </w:p>
    <w:p w14:paraId="4E7B221B" w14:textId="666043BD" w:rsidR="009C5C2F" w:rsidRDefault="009C5C2F" w:rsidP="007413C1">
      <w:pPr>
        <w:pStyle w:val="Heading2"/>
        <w:numPr>
          <w:ilvl w:val="0"/>
          <w:numId w:val="83"/>
        </w:numPr>
        <w:spacing w:line="360" w:lineRule="auto"/>
      </w:pPr>
      <w:bookmarkStart w:id="46" w:name="_Toc28993155"/>
      <w:r>
        <w:t>Ứng dụng trong quảng cáo trực tuyến:</w:t>
      </w:r>
      <w:bookmarkEnd w:id="46"/>
    </w:p>
    <w:p w14:paraId="59186DF2" w14:textId="77777777" w:rsidR="009F00F4" w:rsidRDefault="009C5C2F" w:rsidP="007413C1">
      <w:pPr>
        <w:spacing w:line="360" w:lineRule="auto"/>
        <w:ind w:firstLine="360"/>
      </w:pPr>
      <w:r>
        <w:t>Trong thế giới rộng lớn của Internet với hàng tỷ người đang sử dụng hàng ngày, rất nhiều trong số họ thường đọc quảng cáo trực tuyến khi lướt web và đó là cơ hội lớn để  các công ty tiến hành các chiến dịch quảng cáo tiếp thị hình ảnh công ty, sản phẩm - dịch vụ trực tuyến trên Internet.</w:t>
      </w:r>
    </w:p>
    <w:p w14:paraId="78DAE9D5" w14:textId="77777777" w:rsidR="009F00F4" w:rsidRDefault="009C5C2F" w:rsidP="007413C1">
      <w:pPr>
        <w:spacing w:line="360" w:lineRule="auto"/>
        <w:ind w:firstLine="360"/>
      </w:pPr>
      <w:r>
        <w:lastRenderedPageBreak/>
        <w:t>Việc quảng cáo trên mạng đem lại cho người mua quảng cáo rất nhiều lợi ích mà các hình thức quảng cáo truyền thống khác không thể có được hoặc có nhưng hiệu quả đem lại không cao.</w:t>
      </w:r>
    </w:p>
    <w:p w14:paraId="02613360" w14:textId="7D6F2BE6" w:rsidR="009C5C2F" w:rsidRDefault="009C5C2F" w:rsidP="007413C1">
      <w:pPr>
        <w:spacing w:line="360" w:lineRule="auto"/>
        <w:ind w:firstLine="360"/>
      </w:pPr>
      <w:r>
        <w:t>Quảng cáo trực tuyến có rất nhiều ưu điểm như: khả năng nhắm chọn khách hàng, khả năng có thể theo dõi hiểu quả của việc quảng cáo; tính linh hoạt và khả năng phân phối rộng rãi; tính tương tác nhanh gọn, trong một phạm vi rộng, với số lượng người</w:t>
      </w:r>
      <w:r w:rsidR="009F00F4">
        <w:t xml:space="preserve"> </w:t>
      </w:r>
      <w:r>
        <w:t>sử dụng rất đông đảo trên mạng Internet. Quảng cáo trực tuyến có các hình thức thông dụng như sau:</w:t>
      </w:r>
    </w:p>
    <w:p w14:paraId="65FC8FC9" w14:textId="6E2333C4" w:rsidR="009C5C2F" w:rsidRDefault="009C5C2F" w:rsidP="007413C1">
      <w:pPr>
        <w:pStyle w:val="Heading3"/>
        <w:numPr>
          <w:ilvl w:val="1"/>
          <w:numId w:val="83"/>
        </w:numPr>
        <w:spacing w:line="360" w:lineRule="auto"/>
        <w:ind w:left="900" w:hanging="540"/>
      </w:pPr>
      <w:bookmarkStart w:id="47" w:name="_Toc28993156"/>
      <w:r>
        <w:t>Quảng cáo logo – banner, pop-up:</w:t>
      </w:r>
      <w:bookmarkEnd w:id="47"/>
    </w:p>
    <w:p w14:paraId="25250EC8" w14:textId="77777777" w:rsidR="009C5C2F" w:rsidRDefault="009C5C2F" w:rsidP="007413C1">
      <w:pPr>
        <w:spacing w:line="360" w:lineRule="auto"/>
        <w:ind w:firstLine="360"/>
      </w:pPr>
      <w:r>
        <w:t>Đặt logo hoặc banner quảng cáo trên các website nổi tiếng, những website có lượng khách hàng truy cập lớn hay những website được rank cao trên Google là phổ biến và là cách quảng cáo trực tuyến hiệu quả nhất hiện nay. Nó không những quảng bá được thương hiệu mà còn nhắm đến các khách hàng tiềm năng trên Internet. Hoạt động này ít có sự tham gia của Web service.</w:t>
      </w:r>
    </w:p>
    <w:p w14:paraId="19B4C355" w14:textId="1CBFC94C" w:rsidR="009C5C2F" w:rsidRDefault="009C5C2F" w:rsidP="007413C1">
      <w:pPr>
        <w:pStyle w:val="Heading3"/>
        <w:numPr>
          <w:ilvl w:val="1"/>
          <w:numId w:val="83"/>
        </w:numPr>
        <w:spacing w:line="360" w:lineRule="auto"/>
        <w:ind w:left="900" w:hanging="540"/>
      </w:pPr>
      <w:bookmarkStart w:id="48" w:name="_Toc28993157"/>
      <w:r>
        <w:t>Quảng cáo bằng đường Text link</w:t>
      </w:r>
      <w:bookmarkEnd w:id="48"/>
    </w:p>
    <w:p w14:paraId="46B661F4" w14:textId="56B20B7E" w:rsidR="009C5C2F" w:rsidRDefault="009C5C2F" w:rsidP="007413C1">
      <w:pPr>
        <w:spacing w:line="360" w:lineRule="auto"/>
        <w:ind w:firstLine="360"/>
      </w:pPr>
      <w:r>
        <w:t xml:space="preserve">Là đặt quảng cáo bằng chữ có đường link đến website hay sản phẩm dịch vụ của người mua quảng cáo, họ phải có tiêu đề cho đoạn quảng cáo, địa chỉ website, thông tin giới thiệu về website hay quảng cáo sản phẩm dịch vụ để họ có thể đăng ký vào bất kỳ danh bạ nào trên Internet phục vụ việc tra cứu, tìm kiếm sản phẩm dịch vụ của các cỗ máy chủ tìm kiếm. Lợi ích của hình thức quảng cáo này là thường xuyên có hàng trăm ngàn robot và spider của các search engine truy cập vào và sẽ tự động cập nhật website của người mua quảng cáo lên search engine trong vòng chỉ có </w:t>
      </w:r>
      <w:r w:rsidR="00575C4D">
        <w:t>ba</w:t>
      </w:r>
      <w:r>
        <w:t xml:space="preserve"> đến </w:t>
      </w:r>
      <w:r w:rsidR="00575C4D">
        <w:t>bảy</w:t>
      </w:r>
      <w:r>
        <w:t xml:space="preserve"> ngày. Hoạt động này được thực hiện dựa trên Web </w:t>
      </w:r>
      <w:r w:rsidR="00575C4D">
        <w:t>S</w:t>
      </w:r>
      <w:r>
        <w:t>ervice.</w:t>
      </w:r>
    </w:p>
    <w:p w14:paraId="5DD8B1D1" w14:textId="08E39315" w:rsidR="009C5C2F" w:rsidRDefault="009C5C2F" w:rsidP="007413C1">
      <w:pPr>
        <w:pStyle w:val="Heading3"/>
        <w:numPr>
          <w:ilvl w:val="1"/>
          <w:numId w:val="83"/>
        </w:numPr>
        <w:spacing w:line="360" w:lineRule="auto"/>
        <w:ind w:left="900" w:hanging="540"/>
      </w:pPr>
      <w:bookmarkStart w:id="49" w:name="_Toc28993158"/>
      <w:r>
        <w:t>Quảng cáo tài trợ tại Google, Yahoo!, MSN, Altavista…</w:t>
      </w:r>
      <w:bookmarkEnd w:id="49"/>
    </w:p>
    <w:p w14:paraId="6F0BE9BF" w14:textId="77777777" w:rsidR="00376B38" w:rsidRDefault="009C5C2F" w:rsidP="007413C1">
      <w:pPr>
        <w:spacing w:line="360" w:lineRule="auto"/>
        <w:ind w:firstLine="360"/>
      </w:pPr>
      <w:r>
        <w:t>Chúng ta lâu nay vẫn sử dụng Google, Yahoo, MSN hay Altavista - những công cụ tìm kiếm mạnh nhất với việc cung cấp miễn phí các công cụ: Tìm kiếm thông tin, Email, Tin tức, Chat, Điện thoại Internet,...mà tất cả đều miễn phí – kinh phí của họ dựa trên những hoạt động quảng cáo đi kèm với việc tìm kiếm của người dùng.</w:t>
      </w:r>
    </w:p>
    <w:p w14:paraId="3C31AA9A" w14:textId="77777777" w:rsidR="0017260E" w:rsidRDefault="009C5C2F" w:rsidP="007413C1">
      <w:pPr>
        <w:spacing w:line="360" w:lineRule="auto"/>
        <w:ind w:firstLine="360"/>
      </w:pPr>
      <w:r>
        <w:t xml:space="preserve">Nếu chúng ta chịu khó quan sát sẽ dễ dàng nhận ra: Trên mỗi trang kết quả tìm kiếm, với bất cứ từ khoá nào, đều xuất hiện một đến vài mẩu quảng cáo được đóng </w:t>
      </w:r>
      <w:r>
        <w:lastRenderedPageBreak/>
        <w:t>trong khung ở bên phải màn hình hoặc nằm trên cùng và dưới cùng của trang đầu (hay trang 2,</w:t>
      </w:r>
      <w:r w:rsidR="0017260E">
        <w:t xml:space="preserve"> </w:t>
      </w:r>
      <w:r>
        <w:t>3) kết quả tìm kiếm. Một nguyên tắc để nhận biết những kết quả tìm thấy đó là quảng cáo</w:t>
      </w:r>
      <w:r w:rsidR="009F00F4">
        <w:t xml:space="preserve"> </w:t>
      </w:r>
      <w:r>
        <w:t>là ở dòng chữ: "</w:t>
      </w:r>
      <w:r w:rsidRPr="00D67372">
        <w:rPr>
          <w:b/>
          <w:bCs/>
        </w:rPr>
        <w:t>Sponsors</w:t>
      </w:r>
      <w:r>
        <w:t>" (Nhà tài trợ). "Sponsorship Advertising" (quảng cáo tài trợ) là một thuật ngữ mới được áp dụng vào Internet từ năm 1996 bởi Hotwire và tiếp theo là AOL (American Online).</w:t>
      </w:r>
    </w:p>
    <w:p w14:paraId="56D005E7" w14:textId="77777777" w:rsidR="00977EAE" w:rsidRDefault="009C5C2F" w:rsidP="007413C1">
      <w:pPr>
        <w:spacing w:line="360" w:lineRule="auto"/>
        <w:ind w:firstLine="360"/>
      </w:pPr>
      <w:r>
        <w:t xml:space="preserve">Đây là hệ thống quảng cáo mới nên nó có tính năng thông minh, nhắm chọn. Khi khách hàng đánh vào một từ khoá bất kỳ trong ô tìm kiếm là các cỗ máy tìm kiếm lập tức mang một nhà tài trợ (sponsors) có liên quan đặt ngay lên đầu kết quả tìm kiếm. Công việc này thường được dựa trên nền tảng và cách thức hoạt động của Web serivce. Có </w:t>
      </w:r>
      <w:r w:rsidR="0017260E">
        <w:t>hai</w:t>
      </w:r>
      <w:r>
        <w:t xml:space="preserve"> cách mà nhà quảng cáo có thể chọn </w:t>
      </w:r>
      <w:r w:rsidR="0017260E">
        <w:t>một</w:t>
      </w:r>
      <w:r>
        <w:t xml:space="preserve"> để trả cho các Search Engine: </w:t>
      </w:r>
      <w:r w:rsidR="0017260E">
        <w:t>một</w:t>
      </w:r>
      <w:r>
        <w:t xml:space="preserve"> là trả theo tổng số lần truyền phát quảng cáo - thường được gọi là CPM (Cost per Impression - trả tiền cho một ngàn lần truyền phát quảng cáo). Cách này thực hiện như sau: Google hay Yahoo! Sử dụng Web service cùng một vài công nghệ khác để cho ra kết quả tìm kiếm của người dùng đi kèm nhà tài trợ (quảng cáo) mỗi khi có một từ khoá liên quan được tìm kiếm. Kết quả sẽ hiển thị trên hàng bên phải hay trên cùng, hay dưới cùng của trang 1, trang 2 hay trang 3 kết quả tìm kiếm (tuỳ theo số tiền người mua quảng cáo Bid - đấu giá) kèm theo là hàng chữ đậm màu: SPONSORS (nhà tài trợ). Ngoài ra, Google, Yahoo còn thiết đặt nhiều địa chỉ quảng cáo tại các site có nhiều người truy cập theo từng chủ đề nhất định (hoặc có thể sử dụng UDDI – là các trang vàng của Web Service). Nếu người dùng vào một website, thấy một mẩu quảng cáo có dòng chữ nhỏ phía trên hay phía dưới: "Ads by Google", "Goooooogle...." hay "Advertisment by Yahoo!" thì đó chính là "Sponsorship advertising".</w:t>
      </w:r>
    </w:p>
    <w:p w14:paraId="18A4C73C" w14:textId="69014C90" w:rsidR="009C5C2F" w:rsidRDefault="009C5C2F" w:rsidP="007413C1">
      <w:pPr>
        <w:spacing w:line="360" w:lineRule="auto"/>
        <w:ind w:firstLine="360"/>
      </w:pPr>
      <w:r>
        <w:t>Sau cách phải trả cho mỗi một ngàn lần truyền phát quảng cáo như vậy, người mua quảng cáo có thể chọn cách thứ 2: chỉ phải trả tiền nếu có khách hàng nhấn vào dòng quảng cáo của mình (để liên kết đến website của họ). Mỗi một lần khách hàng bấm vào dòng quảng cáo của họ được gọi là một “</w:t>
      </w:r>
      <w:r w:rsidRPr="00796FCF">
        <w:rPr>
          <w:b/>
          <w:bCs/>
        </w:rPr>
        <w:t>Nhấn</w:t>
      </w:r>
      <w:r>
        <w:t>” (Click). Phương thức quảng cáo này  đang ngày càng thông dụng và được gọi với cái tên: CPC (Cost per click - trả tiền cho  mỗi “nhấn”) hay PPC (Pay per click).</w:t>
      </w:r>
    </w:p>
    <w:p w14:paraId="047C0857" w14:textId="7EFA4C2D" w:rsidR="009C5C2F" w:rsidRDefault="009C5C2F" w:rsidP="007413C1">
      <w:pPr>
        <w:pStyle w:val="Heading2"/>
        <w:numPr>
          <w:ilvl w:val="0"/>
          <w:numId w:val="83"/>
        </w:numPr>
        <w:spacing w:line="360" w:lineRule="auto"/>
      </w:pPr>
      <w:bookmarkStart w:id="50" w:name="_Toc28993159"/>
      <w:r>
        <w:lastRenderedPageBreak/>
        <w:t>Ứng dụng trong các công cụ tìm kiếm:</w:t>
      </w:r>
      <w:bookmarkEnd w:id="50"/>
    </w:p>
    <w:p w14:paraId="4D24BACA" w14:textId="77777777" w:rsidR="00B22015" w:rsidRDefault="009C5C2F" w:rsidP="007413C1">
      <w:pPr>
        <w:spacing w:line="360" w:lineRule="auto"/>
        <w:ind w:firstLine="360"/>
      </w:pPr>
      <w:r>
        <w:t>Các search engine hiện đại ngày này đều cung cấp các web services để cho phép các ứng dụng có thể truy xuất trực tiếp đến các server của các engine, điều này cho phép chúng ta có thể xây dựng được các chức năng tìm kiếm khác nhau theo những yêu cầu cụ thể trên các ứng dụng của chúng ta. Và đặc biệt là, ngày nay việc xây dựng các ứng  dụng</w:t>
      </w:r>
      <w:r w:rsidR="002F2C3E">
        <w:t xml:space="preserve"> </w:t>
      </w:r>
      <w:r>
        <w:t>trên mạng đang được triển khai rất nhiều, thì việc xây dựng các chức năng tìm kiếm theo</w:t>
      </w:r>
      <w:r w:rsidR="00B86B57">
        <w:t xml:space="preserve"> </w:t>
      </w:r>
      <w:r>
        <w:t>các yêu cầu khác nhau là thực sự cần thiết.</w:t>
      </w:r>
    </w:p>
    <w:p w14:paraId="39C6B709" w14:textId="57C36F62" w:rsidR="009C5C2F" w:rsidRDefault="009C5C2F" w:rsidP="007413C1">
      <w:pPr>
        <w:spacing w:line="360" w:lineRule="auto"/>
        <w:ind w:firstLine="360"/>
      </w:pPr>
      <w:r>
        <w:t>Các công cụ tìm kiếm ngày nay sử dụng phương pháp tạo chỉ mục cho các websites, các hình ảnh, các nhóm, các thư mục theo một tiêu chí riêng để các kết quả tìm kiếm  tương đồng với câu truy vấn của người dùng nhất bằng các thuật toán và các phương pháp tạo chỉ mục phù hợp.</w:t>
      </w:r>
    </w:p>
    <w:p w14:paraId="17689995" w14:textId="41DD2FA3" w:rsidR="009C5C2F" w:rsidRPr="003861FB" w:rsidRDefault="009C5C2F" w:rsidP="007413C1">
      <w:pPr>
        <w:pStyle w:val="ListParagraph"/>
        <w:numPr>
          <w:ilvl w:val="0"/>
          <w:numId w:val="16"/>
        </w:numPr>
        <w:spacing w:line="360" w:lineRule="auto"/>
        <w:rPr>
          <w:b/>
          <w:bCs/>
        </w:rPr>
      </w:pPr>
      <w:r w:rsidRPr="003861FB">
        <w:rPr>
          <w:b/>
          <w:bCs/>
        </w:rPr>
        <w:t>Công cụ tìm kiếm google:</w:t>
      </w:r>
    </w:p>
    <w:p w14:paraId="22D89D48" w14:textId="25410CEB" w:rsidR="009C5C2F" w:rsidRDefault="009C5C2F" w:rsidP="007413C1">
      <w:pPr>
        <w:spacing w:line="360" w:lineRule="auto"/>
        <w:ind w:firstLine="360"/>
        <w:jc w:val="both"/>
      </w:pPr>
      <w:r>
        <w:t>Trong những năm gần đây, công cụ tìm kiếm Google ngày càng được phát triển và mở rộng để trở thành công cụ tìm kiếm thông dụng nhất trên web. Ngoài những chức  năng tìm kiếm thông thường, Google còn cho phép tìm kiếm theo các tiêu chí khắt khe hơn như là tìm kiếm theo đúng yêu cầu, tìm kiếm theo quyền truy xuất và có thể yêu cầu kết quả trả về là những trang web đều sử dụng một ngôn ngữ nào đó theo sự chọn lựa của người yêu cầu tìm kiếm ban đầu. Tuy nhiên chỉ có một số nhỏ người dùng web biết hết được sức mạnh thực lực của công cụ google, thông thường người dùng thường sử dụng google để tìm dựa trên từ khóa, các câu và đôi khi là các từ khóa; các câu người dùng yêu cầu tìm kiếm lại rất mơ hồ, chung chung, do đó có thể kết quả trả về cho người dùng có thể không chính xác, không tốt hoặc chung chung không đi đúng vào trọng tâm của yêu cầu tìm kiếm. Chính vì thế công cụ google phải có phần hướng dẫn cho người dùng để cho người dùng có thể nhanh chóng tìm thấy chính xác nội dung họ cần .Trong mục tiêu đưa thông tin đến người dùng và cho phép người dùng có thể tìm kiếm thông tin từ ngay bên trong ứng dụng của họ thì google đã phát triển google web servives để cho phép tích hợp công cụ google vào trong các ứng dụng, điều này có nghĩa là google web servives cho</w:t>
      </w:r>
      <w:r w:rsidR="001F320A">
        <w:t xml:space="preserve"> </w:t>
      </w:r>
      <w:r>
        <w:t xml:space="preserve">phép các ứng dụng gửi các yêu cầu tìm kiếm đến trực tiếp đến google server và nhận lại các kết quả. Điều này mở ra hướng mới là cho phép người dùng truy cập trực tiếp vào các hàm của google cung cấp và từ đó người dùng có thể xây dựng </w:t>
      </w:r>
      <w:r>
        <w:lastRenderedPageBreak/>
        <w:t>riêng cho mình một công cụ tìm kiếm tốt nhất theo đúng yêu cầu của họ. Hiện tại các chức năng của google web service cung cấp là tìm kiếm, cache page và kiểm tra chính tả.</w:t>
      </w:r>
    </w:p>
    <w:p w14:paraId="6B64CE68" w14:textId="77777777" w:rsidR="007476FC" w:rsidRDefault="009C5C2F" w:rsidP="007413C1">
      <w:pPr>
        <w:spacing w:line="360" w:lineRule="auto"/>
        <w:ind w:firstLine="360"/>
      </w:pPr>
      <w:r>
        <w:t>Các lập trình viên có thể phát triển các ứng dụng trong rất nhiều ngôn ngữ khác nhau, có thể là lựa chọn Java,.Net, C… để xây dựng ứng dụng và thực hiện kết nối tới các hàm được cung cấp bởi Google web service, việc giao tiếp được thực hiện thông qua SOAP. Khi đã thực hiện được kết nối các ứng dụng có thể thực hiện tất cả các chức năng mà google dịch vụ đã cung cấp như là tìm kiếm hoặc kiểm tra chính tả, các kết quả trả về</w:t>
      </w:r>
      <w:r w:rsidR="00613392">
        <w:t xml:space="preserve"> </w:t>
      </w:r>
      <w:r>
        <w:t>sẽ được ứng dụng sử dụng cho các mục đích khác nhau của các ứng dụng. Bộ GoogleAPI cung cấp tất cả các hàm cho phép ứng dụng thực hiện các chức năng như là web site google.com đã cung cấp.</w:t>
      </w:r>
    </w:p>
    <w:p w14:paraId="5611DDA8" w14:textId="77777777" w:rsidR="0017046C" w:rsidRDefault="009C5C2F" w:rsidP="007413C1">
      <w:pPr>
        <w:spacing w:line="360" w:lineRule="auto"/>
        <w:ind w:firstLine="360"/>
      </w:pPr>
      <w:r>
        <w:t xml:space="preserve">Trên mô hình này người dùng sẽ truy xuất đến Google thông qua ứng dụng có tên   là </w:t>
      </w:r>
      <w:r w:rsidRPr="00E26475">
        <w:rPr>
          <w:b/>
          <w:bCs/>
        </w:rPr>
        <w:t>Cedasit Google</w:t>
      </w:r>
      <w:r>
        <w:t xml:space="preserve">, ứng dụng này được xây dựng bằng .NET. Để triển khai ứng dụng này, người dùng phải có tài khoản ‘gmail’ để nhận license key cho việc sử dụng các hàm API,  nếu  họ  chưa  có  tài   khoản   ‘gmail’,   có   thể   đăng   kí   tài   khoản   tại   địa  chỉ: </w:t>
      </w:r>
      <w:r w:rsidRPr="005A6352">
        <w:rPr>
          <w:i/>
          <w:iCs/>
          <w:u w:val="single"/>
        </w:rPr>
        <w:t>https://www.google.com/accounts/NewAccount</w:t>
      </w:r>
      <w:r>
        <w:t>. Sau khi phát triển ứng dụng, quá trình truy vấn thông tin được bắt đầu khi người dùng nhập vào các từ khóa hay một thông tin gì đó cần truy vấn, Cedasit Google sẽ lấy yêu cầu của người dùng và gửi đến Google.com bằng SOAP request, tại Google.com sau khi nhận được yêu cầu sẽ tiến hành truy xuất thông tin thông qua các cụm máy server, và sau đó gửi trả kết quả về cho ứng dụng thông qua SOAP response (SOAP server), và công việc cuối của Cedasit Google là hiển thị kết quả truy vấn của người dùng. Quá trình này được thực hiện trong suốt đối với người dùng , họ chỉ cần biết nhập vào yêu cầu cần truy vấn và đợi cho đến khi có được  kết quả trả về.</w:t>
      </w:r>
    </w:p>
    <w:p w14:paraId="772E4CF5" w14:textId="77777777" w:rsidR="0017046C" w:rsidRDefault="009C5C2F" w:rsidP="007413C1">
      <w:pPr>
        <w:spacing w:line="360" w:lineRule="auto"/>
        <w:ind w:firstLine="360"/>
      </w:pPr>
      <w:r>
        <w:t xml:space="preserve">So sánh kết quả thực hiện tìm kiếm của các chức năng trên ứng dụng được xây dựng từ googleAPI do Google.com cung cấp so với kết qủa tìm kiếm trực tiếp tại website google.com chúng ta thấy rằng kết quả tìm kiếm là như nhau chỉ có thứ tự hiển thị là khác nhau, do đó việc xây dựng ứng dụng tìm kiếm cho riêng ứng dụng của chúng ta từ các hàm do web service của các công cụ tìm kiếm như google.com cung </w:t>
      </w:r>
      <w:r>
        <w:lastRenderedPageBreak/>
        <w:t>cấp chẳng hạn thì cho kết quả rất tốt không khác gì so với thực hiện trực tiếp tại các công cụ tìm kiếm này.</w:t>
      </w:r>
    </w:p>
    <w:p w14:paraId="5F579E2A" w14:textId="1AB6F052" w:rsidR="009C5C2F" w:rsidRDefault="009C5C2F" w:rsidP="007413C1">
      <w:pPr>
        <w:spacing w:line="360" w:lineRule="auto"/>
        <w:ind w:firstLine="360"/>
      </w:pPr>
      <w:r>
        <w:t>Việc sử dụng web services của google để xây dựng công cụ tìm kiếm với 3 chức năng là tìm kiếm bình thường, tìm kiếm kết hợp, tìm kiếm theo host là một minh chứng cho thấy việc sử dụng ngày càng rộng rãi công nghệ web services trong các ứng dụng đặc biệt là các ứng dụng trên mạng để xây dựng các ứng dụng các chức năng theo những yêu cầu riêng của ứng dụng.</w:t>
      </w:r>
    </w:p>
    <w:p w14:paraId="39AB84F3" w14:textId="4525E177" w:rsidR="009C5C2F" w:rsidRDefault="009C5C2F" w:rsidP="007413C1">
      <w:pPr>
        <w:pStyle w:val="Heading2"/>
        <w:numPr>
          <w:ilvl w:val="0"/>
          <w:numId w:val="83"/>
        </w:numPr>
        <w:spacing w:line="360" w:lineRule="auto"/>
      </w:pPr>
      <w:bookmarkStart w:id="51" w:name="_Toc28993160"/>
      <w:r>
        <w:t>Ứng dụng trong giao dịch, mua bán hàng trực tuyến</w:t>
      </w:r>
      <w:bookmarkEnd w:id="51"/>
    </w:p>
    <w:p w14:paraId="3F78992E" w14:textId="2BDFC684" w:rsidR="009C5C2F" w:rsidRDefault="009C5C2F" w:rsidP="007413C1">
      <w:pPr>
        <w:spacing w:line="360" w:lineRule="auto"/>
        <w:ind w:firstLine="360"/>
      </w:pPr>
      <w:r>
        <w:t>TMĐT cơ bản là việc mua bán hàng hóa, dịch vụ trên Internet hay nói một cách  khác đó là các cửa hàng ảo trên Internet. Chính nhờ giảm thiểu các trung gian trong</w:t>
      </w:r>
      <w:r w:rsidR="00EA36E2">
        <w:t xml:space="preserve"> </w:t>
      </w:r>
      <w:r>
        <w:t>mua bán hàng hóa, dịch vụ và tiết kiệm chi phí trong việc mở cửa hàng và trưng bày sản phẩm,</w:t>
      </w:r>
      <w:r w:rsidR="00EA36E2">
        <w:t xml:space="preserve"> </w:t>
      </w:r>
      <w:r>
        <w:t>những doanh nghiệp chỉ dựa vào phương pháp truyền thống (trực tiếp gặp gỡ khách hàng) nay cũng có kế hoạch mở các trang web TMĐT để bán hàng và giới thiệu sản phẩm hay ít nhất cũng tham gia quảng cáo trên mạng Internet.</w:t>
      </w:r>
    </w:p>
    <w:p w14:paraId="109960D1" w14:textId="6591CB4D" w:rsidR="009C5C2F" w:rsidRDefault="009C5C2F" w:rsidP="007413C1">
      <w:pPr>
        <w:spacing w:line="360" w:lineRule="auto"/>
        <w:ind w:firstLine="360"/>
      </w:pPr>
      <w:r>
        <w:t>Do việc mua bán qua Internet hay TMĐT là hoàn toàn tự động nên yêu cầu về cơ sở hạ tầng trong hệ thống tài chính, ngân hàng và các công cụ thanh toán cũng phải đồng bộ, hiện đại, thông suất và bảo đảm. Bằng những công nghệ phần mềm hiện đại và bản chất tương tác hai chiều của Internet, các công ty và doanh nghiệp còn có thể thu nhập được các thông tin về cá nhân người tiêu dùng và xu hướng tiêu dùng của họ thông qua các thủ tục đăng ký, đặt hàng, giao hàng và thanh toán, trong đó vai trò của Web service là rất quan trọng. Nó giúp cho việc cập nhật những sản phẩm-dịch vụ mới một cách nhanh chóng, thuận tiện, mang tính đồng bộ hóa cao giữa các hệ thống.</w:t>
      </w:r>
    </w:p>
    <w:p w14:paraId="336C793F" w14:textId="77A92B4A" w:rsidR="009C5C2F" w:rsidRDefault="009C5C2F" w:rsidP="007413C1">
      <w:pPr>
        <w:pStyle w:val="Heading2"/>
        <w:numPr>
          <w:ilvl w:val="0"/>
          <w:numId w:val="83"/>
        </w:numPr>
        <w:spacing w:line="360" w:lineRule="auto"/>
      </w:pPr>
      <w:bookmarkStart w:id="52" w:name="_Toc28993161"/>
      <w:r>
        <w:t>Ứng dụng trong dịch vụ thanh toán (Payment gateway)</w:t>
      </w:r>
      <w:bookmarkEnd w:id="52"/>
    </w:p>
    <w:p w14:paraId="6374281F" w14:textId="6911551D" w:rsidR="009C5C2F" w:rsidRDefault="00831FAC" w:rsidP="007413C1">
      <w:pPr>
        <w:pStyle w:val="Heading3"/>
        <w:spacing w:line="360" w:lineRule="auto"/>
        <w:ind w:left="900" w:hanging="540"/>
      </w:pPr>
      <w:bookmarkStart w:id="53" w:name="_Toc28993162"/>
      <w:r>
        <w:t xml:space="preserve">4.1. </w:t>
      </w:r>
      <w:r w:rsidR="009C5C2F">
        <w:t>Payment gateway là gì?</w:t>
      </w:r>
      <w:bookmarkEnd w:id="53"/>
    </w:p>
    <w:p w14:paraId="7A341CFA" w14:textId="77777777" w:rsidR="009C5C2F" w:rsidRDefault="009C5C2F" w:rsidP="007413C1">
      <w:pPr>
        <w:spacing w:line="360" w:lineRule="auto"/>
        <w:ind w:firstLine="360"/>
      </w:pPr>
      <w:r>
        <w:t>Payment gateway là dịch vụ cho phép thanh toán trực tuyến ở các site thương mại điện tử như e-businesses, online retailers, bricks and clicks. Nó tương tự như một POS (Thiết bị thanh toán điện tử đầu cuối) khi thanh toán online. Payment gateway cho phép mã hóa các thông tin nhạy cảm như số CreditCard, để đảm bảo thông tin có thể bảo mật và giao dịch thuận tiện giữa người bán và người mua.</w:t>
      </w:r>
    </w:p>
    <w:p w14:paraId="3C489C5B" w14:textId="77777777" w:rsidR="009C5C2F" w:rsidRDefault="009C5C2F" w:rsidP="007413C1">
      <w:pPr>
        <w:spacing w:line="360" w:lineRule="auto"/>
        <w:ind w:firstLine="360"/>
      </w:pPr>
      <w:r>
        <w:lastRenderedPageBreak/>
        <w:t>Đơn giản hơn, Payment Gateway là công cụ nối liền website thương mại điện tử của với account merchant. Gateway đơn giản chỉ có chức năng thanh toán, tuy nhiên rất nhiều nhà cung cấp dịch vụ Gateway đã cung cấp thêm các tiện ích kèm theo như shopping carts, Web hosting hay merchant accounts (Tài khoản thanh toán của doanh nghiệp khi tham gia TMĐT)</w:t>
      </w:r>
    </w:p>
    <w:p w14:paraId="343CEA0F" w14:textId="0D45CB1F" w:rsidR="009C5C2F" w:rsidRDefault="009C5C2F" w:rsidP="007413C1">
      <w:pPr>
        <w:pStyle w:val="Heading3"/>
        <w:numPr>
          <w:ilvl w:val="1"/>
          <w:numId w:val="83"/>
        </w:numPr>
        <w:spacing w:line="360" w:lineRule="auto"/>
        <w:ind w:left="900" w:hanging="540"/>
      </w:pPr>
      <w:bookmarkStart w:id="54" w:name="_Toc28993163"/>
      <w:r>
        <w:t>Payment Gateway hoạt động thế nào?</w:t>
      </w:r>
      <w:bookmarkEnd w:id="54"/>
    </w:p>
    <w:p w14:paraId="1FEC0C74" w14:textId="77777777" w:rsidR="009C5C2F" w:rsidRDefault="009C5C2F" w:rsidP="007413C1">
      <w:pPr>
        <w:spacing w:line="360" w:lineRule="auto"/>
        <w:ind w:firstLine="360"/>
      </w:pPr>
      <w:r>
        <w:t>Khi một người mua đặt lệnh mua một đối tượng sản phẩm tại payment gateway trên website, payment gateway sẽ xử lý một loạt các tiến trình thanh toán ngầm bên trong như sau:</w:t>
      </w:r>
    </w:p>
    <w:p w14:paraId="3DA69129" w14:textId="253B6A48" w:rsidR="009C5C2F" w:rsidRDefault="009C5C2F" w:rsidP="007413C1">
      <w:pPr>
        <w:pStyle w:val="ListParagraph"/>
        <w:numPr>
          <w:ilvl w:val="0"/>
          <w:numId w:val="84"/>
        </w:numPr>
        <w:spacing w:line="360" w:lineRule="auto"/>
        <w:ind w:left="0" w:firstLine="360"/>
      </w:pPr>
      <w:r>
        <w:t>Khách hàng đặt lệnh bằng cách nhập thông tin trên thẻ tín dụng và bấm vào nút ví dụ như "Xác nhận mua" trên website.</w:t>
      </w:r>
    </w:p>
    <w:p w14:paraId="0CEAC90E" w14:textId="0191997A" w:rsidR="009C5C2F" w:rsidRDefault="009C5C2F" w:rsidP="007413C1">
      <w:pPr>
        <w:pStyle w:val="ListParagraph"/>
        <w:numPr>
          <w:ilvl w:val="0"/>
          <w:numId w:val="84"/>
        </w:numPr>
        <w:spacing w:line="360" w:lineRule="auto"/>
        <w:ind w:left="0" w:firstLine="360"/>
      </w:pPr>
      <w:r>
        <w:t>Thông tin sẽ được mã hóa và chuyển từ Trình duyệt của khách hàng đến webserver của người bán, để thực hiện được tiến trình này, bắt buộc server phải được hỗ trợ bởi tính năng mã hóa SSL (Secure Socket Layer).</w:t>
      </w:r>
    </w:p>
    <w:p w14:paraId="262FD10A" w14:textId="6E2B067A" w:rsidR="009C5C2F" w:rsidRDefault="009C5C2F" w:rsidP="007413C1">
      <w:pPr>
        <w:pStyle w:val="ListParagraph"/>
        <w:numPr>
          <w:ilvl w:val="0"/>
          <w:numId w:val="84"/>
        </w:numPr>
        <w:spacing w:line="360" w:lineRule="auto"/>
        <w:ind w:left="0" w:firstLine="360"/>
      </w:pPr>
      <w:r>
        <w:t>Người bán sẽ chuyển các thông tin giao dịch đó cho payment gateway (thường là  tự động). Đó lại là một tiến trình thực hiện mã hóa SSL khác của payment gateway server.</w:t>
      </w:r>
    </w:p>
    <w:p w14:paraId="137333E5" w14:textId="5350534C" w:rsidR="009C5C2F" w:rsidRDefault="009C5C2F" w:rsidP="007413C1">
      <w:pPr>
        <w:pStyle w:val="ListParagraph"/>
        <w:numPr>
          <w:ilvl w:val="0"/>
          <w:numId w:val="84"/>
        </w:numPr>
        <w:spacing w:line="360" w:lineRule="auto"/>
        <w:ind w:left="0" w:firstLine="360"/>
      </w:pPr>
      <w:r>
        <w:t>Payment gateway sẽ nhận thông tin chi tiết về giao dịch đó và chuyển nó cho trung tâm xử lý tại acquiring bank của người bán.</w:t>
      </w:r>
    </w:p>
    <w:p w14:paraId="459A81B4" w14:textId="3038829D" w:rsidR="009C5C2F" w:rsidRDefault="009C5C2F" w:rsidP="007413C1">
      <w:pPr>
        <w:pStyle w:val="ListParagraph"/>
        <w:numPr>
          <w:ilvl w:val="0"/>
          <w:numId w:val="84"/>
        </w:numPr>
        <w:spacing w:line="360" w:lineRule="auto"/>
        <w:ind w:left="0" w:firstLine="360"/>
      </w:pPr>
      <w:r>
        <w:t>Trung tâm xử lý này sẽ chuyển thông tin giao dịch tới trung tâm thanh toán của CreditCardđó (Visa/Master)</w:t>
      </w:r>
    </w:p>
    <w:p w14:paraId="536EA1FE" w14:textId="6FBB3805" w:rsidR="009C5C2F" w:rsidRDefault="009C5C2F" w:rsidP="007413C1">
      <w:pPr>
        <w:pStyle w:val="ListParagraph"/>
        <w:numPr>
          <w:ilvl w:val="0"/>
          <w:numId w:val="84"/>
        </w:numPr>
        <w:spacing w:line="360" w:lineRule="auto"/>
        <w:ind w:left="0" w:firstLine="360"/>
      </w:pPr>
      <w:r>
        <w:t>Trong trường hợp là thẻ American Express hay Discover Card, thì Amex và Dis kiêm luôn vai trò của acquiring bank và trực tiếp xử lý lệnh từ payment gateway (gộp 2 bước vào 1).</w:t>
      </w:r>
    </w:p>
    <w:p w14:paraId="5A9AE2F9" w14:textId="1BB51614" w:rsidR="009C5C2F" w:rsidRDefault="009C5C2F" w:rsidP="007413C1">
      <w:pPr>
        <w:pStyle w:val="ListParagraph"/>
        <w:numPr>
          <w:ilvl w:val="0"/>
          <w:numId w:val="84"/>
        </w:numPr>
        <w:spacing w:line="360" w:lineRule="auto"/>
        <w:ind w:left="0" w:firstLine="360"/>
      </w:pPr>
      <w:r>
        <w:t>Trung tâm thanh  toán  thẻ sẽ chuyển thông tin giao  dịch tới ngân  hàng phát  hành</w:t>
      </w:r>
      <w:r w:rsidR="00831FAC">
        <w:t xml:space="preserve"> </w:t>
      </w:r>
      <w:r>
        <w:t>thẻ.</w:t>
      </w:r>
    </w:p>
    <w:p w14:paraId="081A13C3" w14:textId="6D7D77E8" w:rsidR="009C5C2F" w:rsidRDefault="009C5C2F" w:rsidP="007413C1">
      <w:pPr>
        <w:pStyle w:val="ListParagraph"/>
        <w:numPr>
          <w:ilvl w:val="0"/>
          <w:numId w:val="84"/>
        </w:numPr>
        <w:spacing w:line="360" w:lineRule="auto"/>
        <w:ind w:left="0" w:firstLine="360"/>
      </w:pPr>
      <w:r>
        <w:t>Ngân  hàng  phát  hành  thẻ sẽ  kiểm  tra  tính  sở  hữu  và  gửi  thông  tin  phản hồi</w:t>
      </w:r>
      <w:r w:rsidR="00831FAC">
        <w:t xml:space="preserve"> </w:t>
      </w:r>
      <w:r>
        <w:t>tới payment gateway theo tiến trình ngược lại một mã phản hồi. Mã phản hồi đó cung cấp thông tin như chấp nhận hay không chấp nhận, lý do trong trường hợp không chấp nhận (như không đủ tiền, hay ko liên kết được với tài khoản ngân hàng .v.v.)</w:t>
      </w:r>
    </w:p>
    <w:p w14:paraId="6B74C767" w14:textId="0F71E668" w:rsidR="009C5C2F" w:rsidRDefault="009C5C2F" w:rsidP="007413C1">
      <w:pPr>
        <w:pStyle w:val="ListParagraph"/>
        <w:numPr>
          <w:ilvl w:val="0"/>
          <w:numId w:val="84"/>
        </w:numPr>
        <w:spacing w:line="360" w:lineRule="auto"/>
        <w:ind w:left="0" w:firstLine="360"/>
      </w:pPr>
      <w:r>
        <w:lastRenderedPageBreak/>
        <w:t>Payment gateway nhận mã phản hồi này và chuyển nó tới website và thể hiện bằng một thông báo dễ hiểu đối với người mua và bán.</w:t>
      </w:r>
    </w:p>
    <w:p w14:paraId="7A12A7A7" w14:textId="13B5C229" w:rsidR="009C5C2F" w:rsidRDefault="009C5C2F" w:rsidP="007413C1">
      <w:pPr>
        <w:pStyle w:val="ListParagraph"/>
        <w:numPr>
          <w:ilvl w:val="0"/>
          <w:numId w:val="84"/>
        </w:numPr>
        <w:spacing w:line="360" w:lineRule="auto"/>
        <w:ind w:left="0" w:firstLine="360"/>
      </w:pPr>
      <w:r>
        <w:t>Tất cả các công việc đó chỉ diễn ra trong vòng 2-3 giây.</w:t>
      </w:r>
    </w:p>
    <w:p w14:paraId="38B69C4B" w14:textId="261DCABC" w:rsidR="009C5C2F" w:rsidRDefault="009C5C2F" w:rsidP="007413C1">
      <w:pPr>
        <w:pStyle w:val="ListParagraph"/>
        <w:numPr>
          <w:ilvl w:val="0"/>
          <w:numId w:val="84"/>
        </w:numPr>
        <w:spacing w:line="360" w:lineRule="auto"/>
        <w:ind w:left="0" w:firstLine="360"/>
      </w:pPr>
      <w:r>
        <w:t>Người bán sau đó phải chuyển hàng hoặc đáp ứng lệnh bán trước khi được quyền yêu cầu một lệnh hoàn thành giao dịch.</w:t>
      </w:r>
    </w:p>
    <w:p w14:paraId="5096AF01" w14:textId="3054A48B" w:rsidR="009C5C2F" w:rsidRDefault="009C5C2F" w:rsidP="007413C1">
      <w:pPr>
        <w:pStyle w:val="ListParagraph"/>
        <w:numPr>
          <w:ilvl w:val="0"/>
          <w:numId w:val="84"/>
        </w:numPr>
        <w:spacing w:line="360" w:lineRule="auto"/>
        <w:ind w:left="0" w:firstLine="360"/>
      </w:pPr>
      <w:r>
        <w:t>Sau đó người bán nhập các thông tin cần thiết về việc đáp ứng lệnh bán và lưu vào một "batch" để gửi tới acquiring bank để hoàn thành giao dịch.</w:t>
      </w:r>
    </w:p>
    <w:p w14:paraId="3FC49753" w14:textId="42312939" w:rsidR="009C5C2F" w:rsidRDefault="009C5C2F" w:rsidP="007413C1">
      <w:pPr>
        <w:pStyle w:val="ListParagraph"/>
        <w:numPr>
          <w:ilvl w:val="0"/>
          <w:numId w:val="84"/>
        </w:numPr>
        <w:spacing w:line="360" w:lineRule="auto"/>
        <w:ind w:left="0" w:firstLine="360"/>
      </w:pPr>
      <w:r>
        <w:t>Acquiring bank sau đó sẽ nạp tiền vào một tài khoản người bán chỉ định.</w:t>
      </w:r>
    </w:p>
    <w:p w14:paraId="73EE1C72" w14:textId="0C10C4F5" w:rsidR="009C5C2F" w:rsidRDefault="009C5C2F" w:rsidP="007413C1">
      <w:pPr>
        <w:pStyle w:val="ListParagraph"/>
        <w:numPr>
          <w:ilvl w:val="0"/>
          <w:numId w:val="84"/>
        </w:numPr>
        <w:spacing w:line="360" w:lineRule="auto"/>
        <w:ind w:left="0" w:firstLine="360"/>
      </w:pPr>
      <w:r>
        <w:t>Tiến trình từ việc yêu cầu lệnh đến khi hoàn thành giao dịch tiền về tài khoản cuối cùng mất chừng 3 ngày (trung bình).</w:t>
      </w:r>
    </w:p>
    <w:p w14:paraId="54013F7A" w14:textId="10C644B1" w:rsidR="009C5C2F" w:rsidRPr="0038715C" w:rsidRDefault="009C5C2F" w:rsidP="007413C1">
      <w:pPr>
        <w:spacing w:line="360" w:lineRule="auto"/>
        <w:ind w:firstLine="360"/>
      </w:pPr>
      <w:r>
        <w:t>Các payment gateway thường cung cấp sẵn các form, các công cụ tự động tính thuế và tự động hoàn thành hồ sơ gửi tới trung tâm xử lý. Đặc biệt là các công cụ chống giả mạo như geolocation, velocity pattern analysis, delivery address verification, computer finger printing technology, idenity morphing detection, AVS checks.</w:t>
      </w:r>
    </w:p>
    <w:p w14:paraId="2B6C2383" w14:textId="77777777" w:rsidR="00E55511" w:rsidRPr="00E55511" w:rsidRDefault="00E55511" w:rsidP="00E55511"/>
    <w:p w14:paraId="0FC2F13F" w14:textId="77777777" w:rsidR="00920ACB" w:rsidRDefault="00920ACB">
      <w:pPr>
        <w:rPr>
          <w:rFonts w:eastAsiaTheme="majorEastAsia" w:cstheme="majorBidi"/>
          <w:b/>
          <w:noProof/>
          <w:sz w:val="32"/>
          <w:szCs w:val="32"/>
        </w:rPr>
      </w:pPr>
      <w:r>
        <w:rPr>
          <w:noProof/>
        </w:rPr>
        <w:br w:type="page"/>
      </w:r>
    </w:p>
    <w:p w14:paraId="1D377017" w14:textId="77777777" w:rsidR="0094165A" w:rsidRDefault="0094165A" w:rsidP="0094165A">
      <w:pPr>
        <w:rPr>
          <w:noProof/>
        </w:rPr>
      </w:pPr>
    </w:p>
    <w:p w14:paraId="46EF7952" w14:textId="77777777" w:rsidR="0094165A" w:rsidRDefault="0094165A" w:rsidP="0094165A">
      <w:pPr>
        <w:rPr>
          <w:noProof/>
        </w:rPr>
      </w:pPr>
    </w:p>
    <w:p w14:paraId="769C8A16" w14:textId="77777777" w:rsidR="0094165A" w:rsidRDefault="0094165A" w:rsidP="0094165A">
      <w:pPr>
        <w:rPr>
          <w:noProof/>
        </w:rPr>
      </w:pPr>
    </w:p>
    <w:p w14:paraId="0057F0DA" w14:textId="77777777" w:rsidR="0094165A" w:rsidRDefault="0094165A" w:rsidP="0094165A">
      <w:pPr>
        <w:rPr>
          <w:noProof/>
        </w:rPr>
      </w:pPr>
    </w:p>
    <w:p w14:paraId="76DFB905" w14:textId="77777777" w:rsidR="0094165A" w:rsidRDefault="0094165A" w:rsidP="0094165A">
      <w:pPr>
        <w:rPr>
          <w:noProof/>
        </w:rPr>
      </w:pPr>
    </w:p>
    <w:p w14:paraId="7E42FB2B" w14:textId="77777777" w:rsidR="0094165A" w:rsidRDefault="0094165A" w:rsidP="0094165A">
      <w:pPr>
        <w:rPr>
          <w:noProof/>
        </w:rPr>
      </w:pPr>
    </w:p>
    <w:p w14:paraId="2E58D6DE" w14:textId="77777777" w:rsidR="0094165A" w:rsidRDefault="0094165A" w:rsidP="0094165A">
      <w:pPr>
        <w:rPr>
          <w:noProof/>
        </w:rPr>
      </w:pPr>
    </w:p>
    <w:p w14:paraId="746EF778" w14:textId="77777777" w:rsidR="0094165A" w:rsidRDefault="0094165A" w:rsidP="0094165A">
      <w:pPr>
        <w:rPr>
          <w:noProof/>
        </w:rPr>
      </w:pPr>
    </w:p>
    <w:p w14:paraId="307F928B" w14:textId="2925A7C7" w:rsidR="0094165A" w:rsidRDefault="0094165A" w:rsidP="0094165A">
      <w:pPr>
        <w:rPr>
          <w:noProof/>
        </w:rPr>
      </w:pPr>
    </w:p>
    <w:p w14:paraId="24A2497F" w14:textId="00EA5C91" w:rsidR="0094165A" w:rsidRDefault="0094165A" w:rsidP="0094165A">
      <w:pPr>
        <w:rPr>
          <w:noProof/>
        </w:rPr>
      </w:pPr>
    </w:p>
    <w:p w14:paraId="48D30DC3" w14:textId="77777777" w:rsidR="0094165A" w:rsidRDefault="0094165A" w:rsidP="0094165A">
      <w:pPr>
        <w:rPr>
          <w:noProof/>
        </w:rPr>
      </w:pPr>
    </w:p>
    <w:p w14:paraId="475E5C4E" w14:textId="6018BFB6" w:rsidR="00915531" w:rsidRPr="0094165A" w:rsidRDefault="00915531" w:rsidP="007413C1">
      <w:pPr>
        <w:pStyle w:val="Heading1"/>
        <w:spacing w:line="360" w:lineRule="auto"/>
        <w:rPr>
          <w:noProof/>
          <w:sz w:val="40"/>
          <w:szCs w:val="40"/>
          <w:lang w:val="vi-VN"/>
        </w:rPr>
      </w:pPr>
      <w:bookmarkStart w:id="55" w:name="_Toc28993164"/>
      <w:r w:rsidRPr="0094165A">
        <w:rPr>
          <w:noProof/>
          <w:sz w:val="40"/>
          <w:szCs w:val="40"/>
          <w:lang w:val="vi-VN"/>
        </w:rPr>
        <w:t xml:space="preserve">B. </w:t>
      </w:r>
      <w:bookmarkEnd w:id="31"/>
      <w:r w:rsidR="00D774E0" w:rsidRPr="0094165A">
        <w:rPr>
          <w:noProof/>
          <w:sz w:val="40"/>
          <w:szCs w:val="40"/>
          <w:lang w:val="vi-VN"/>
        </w:rPr>
        <w:t>ỨNG DỤNG MUA HÀNG TRỰC TUYẾN TRÊN THIẾT BỊ DI ĐỘNG</w:t>
      </w:r>
      <w:bookmarkEnd w:id="55"/>
    </w:p>
    <w:p w14:paraId="038C6BBA" w14:textId="77777777" w:rsidR="0094165A" w:rsidRDefault="0094165A">
      <w:pPr>
        <w:rPr>
          <w:rFonts w:eastAsiaTheme="majorEastAsia" w:cs="Times New Roman"/>
          <w:b/>
          <w:noProof/>
          <w:sz w:val="32"/>
          <w:szCs w:val="32"/>
          <w:lang w:val="vi-VN"/>
        </w:rPr>
      </w:pPr>
      <w:bookmarkStart w:id="56" w:name="_Toc28294691"/>
      <w:r>
        <w:rPr>
          <w:rFonts w:cs="Times New Roman"/>
          <w:noProof/>
          <w:lang w:val="vi-VN"/>
        </w:rPr>
        <w:br w:type="page"/>
      </w:r>
    </w:p>
    <w:p w14:paraId="0A07E77E" w14:textId="71EBF113" w:rsidR="00915531" w:rsidRPr="00534549" w:rsidRDefault="003F627D" w:rsidP="007413C1">
      <w:pPr>
        <w:pStyle w:val="Heading1"/>
        <w:numPr>
          <w:ilvl w:val="0"/>
          <w:numId w:val="30"/>
        </w:numPr>
        <w:spacing w:line="360" w:lineRule="auto"/>
        <w:rPr>
          <w:rFonts w:cs="Times New Roman"/>
          <w:noProof/>
          <w:lang w:val="vi-VN"/>
        </w:rPr>
      </w:pPr>
      <w:bookmarkStart w:id="57" w:name="_Toc28993165"/>
      <w:r w:rsidRPr="00534549">
        <w:rPr>
          <w:rFonts w:cs="Times New Roman"/>
          <w:noProof/>
          <w:lang w:val="vi-VN"/>
        </w:rPr>
        <w:lastRenderedPageBreak/>
        <w:t xml:space="preserve">CHƯƠNG I: </w:t>
      </w:r>
      <w:bookmarkEnd w:id="56"/>
      <w:r w:rsidR="00677C15">
        <w:rPr>
          <w:rFonts w:cs="Times New Roman"/>
          <w:noProof/>
        </w:rPr>
        <w:t>TỔNG QUAN ĐỀ TÀI</w:t>
      </w:r>
      <w:bookmarkEnd w:id="57"/>
    </w:p>
    <w:p w14:paraId="6C48875D" w14:textId="0872DF47" w:rsidR="00915531" w:rsidRPr="00534549" w:rsidRDefault="00D328E8" w:rsidP="007413C1">
      <w:pPr>
        <w:pStyle w:val="Heading2"/>
        <w:numPr>
          <w:ilvl w:val="1"/>
          <w:numId w:val="30"/>
        </w:numPr>
        <w:spacing w:after="80" w:line="360" w:lineRule="auto"/>
        <w:ind w:firstLine="360"/>
        <w:rPr>
          <w:noProof/>
          <w:lang w:val="vi-VN"/>
        </w:rPr>
      </w:pPr>
      <w:bookmarkStart w:id="58" w:name="_Toc28993166"/>
      <w:r>
        <w:rPr>
          <w:noProof/>
        </w:rPr>
        <w:t>Tổng quan ứng dụng</w:t>
      </w:r>
      <w:bookmarkEnd w:id="58"/>
    </w:p>
    <w:p w14:paraId="357DFCA3" w14:textId="3ABFE6FA" w:rsidR="00915531" w:rsidRDefault="008035E8" w:rsidP="007413C1">
      <w:pPr>
        <w:pStyle w:val="Heading3"/>
        <w:numPr>
          <w:ilvl w:val="2"/>
          <w:numId w:val="30"/>
        </w:numPr>
        <w:spacing w:before="80" w:line="360" w:lineRule="auto"/>
        <w:ind w:left="360"/>
        <w:jc w:val="both"/>
        <w:rPr>
          <w:noProof/>
        </w:rPr>
      </w:pPr>
      <w:bookmarkStart w:id="59" w:name="_Toc28993167"/>
      <w:r>
        <w:rPr>
          <w:noProof/>
        </w:rPr>
        <w:t>Phạm vi</w:t>
      </w:r>
      <w:bookmarkEnd w:id="59"/>
    </w:p>
    <w:p w14:paraId="6109A3AA" w14:textId="01C29988" w:rsidR="0094279A" w:rsidRDefault="0094279A" w:rsidP="007413C1">
      <w:pPr>
        <w:spacing w:line="360" w:lineRule="auto"/>
        <w:ind w:firstLine="360"/>
      </w:pPr>
      <w:r>
        <w:t>Xây dựng ứng dụng mua  thức ăn nhanh trên thiết bị di động chạy hệ điều hành Android 4.4 trở lên.</w:t>
      </w:r>
    </w:p>
    <w:p w14:paraId="6F0CD178" w14:textId="1462A3D6" w:rsidR="0094279A" w:rsidRPr="0094279A" w:rsidRDefault="0094279A" w:rsidP="007413C1">
      <w:pPr>
        <w:spacing w:line="360" w:lineRule="auto"/>
        <w:ind w:firstLine="360"/>
      </w:pPr>
      <w:r>
        <w:t>Dữ liệu sản phẩm được chứa trong MySQL database đặt trên Host. Sử dụng RESTful Web Service viết bằng PHP gửi nhận dữ liệu giữa MySQL database trên Host và thiết bị Android.</w:t>
      </w:r>
    </w:p>
    <w:p w14:paraId="1EADE142" w14:textId="439B929B" w:rsidR="00915531" w:rsidRDefault="00915531" w:rsidP="007413C1">
      <w:pPr>
        <w:pStyle w:val="Heading3"/>
        <w:numPr>
          <w:ilvl w:val="2"/>
          <w:numId w:val="30"/>
        </w:numPr>
        <w:spacing w:before="80" w:line="360" w:lineRule="auto"/>
        <w:ind w:left="360"/>
        <w:jc w:val="both"/>
        <w:rPr>
          <w:noProof/>
        </w:rPr>
      </w:pPr>
      <w:bookmarkStart w:id="60" w:name="_Toc28294694"/>
      <w:bookmarkStart w:id="61" w:name="_Toc28993168"/>
      <w:r w:rsidRPr="00534549">
        <w:rPr>
          <w:noProof/>
          <w:lang w:val="vi-VN"/>
        </w:rPr>
        <w:t xml:space="preserve">Mục </w:t>
      </w:r>
      <w:bookmarkEnd w:id="60"/>
      <w:r w:rsidR="00191634">
        <w:rPr>
          <w:noProof/>
        </w:rPr>
        <w:t>tiêu</w:t>
      </w:r>
      <w:bookmarkEnd w:id="61"/>
    </w:p>
    <w:p w14:paraId="7AD4A811" w14:textId="78497AE1" w:rsidR="00191634" w:rsidRDefault="00191634" w:rsidP="007413C1">
      <w:pPr>
        <w:pStyle w:val="ListParagraph"/>
        <w:numPr>
          <w:ilvl w:val="0"/>
          <w:numId w:val="85"/>
        </w:numPr>
        <w:spacing w:line="360" w:lineRule="auto"/>
      </w:pPr>
      <w:r>
        <w:t>Áp dụng các kiến thức đã học để xây dựng một ứng dụng trên thiết bị di động để phục vụ mục đích đặt hàng nhanh chóng qua thiết bị di động.</w:t>
      </w:r>
    </w:p>
    <w:p w14:paraId="4B40931B" w14:textId="1DFCD7FE" w:rsidR="00191634" w:rsidRDefault="00191634" w:rsidP="007413C1">
      <w:pPr>
        <w:pStyle w:val="ListParagraph"/>
        <w:numPr>
          <w:ilvl w:val="0"/>
          <w:numId w:val="85"/>
        </w:numPr>
        <w:spacing w:line="360" w:lineRule="auto"/>
      </w:pPr>
      <w:r>
        <w:t>Xây dựng RESTful Web Service viết bằng PHP để truyền tải dữ liệu giữa MySQL Database trên Host với thiết bị Android.</w:t>
      </w:r>
    </w:p>
    <w:p w14:paraId="07584143" w14:textId="2980A73C" w:rsidR="00191634" w:rsidRDefault="00191634" w:rsidP="007413C1">
      <w:pPr>
        <w:pStyle w:val="ListParagraph"/>
        <w:numPr>
          <w:ilvl w:val="0"/>
          <w:numId w:val="85"/>
        </w:numPr>
        <w:spacing w:line="360" w:lineRule="auto"/>
      </w:pPr>
      <w:r>
        <w:t>Ứng dụng có thể đăng ký tài khoản, đăng nhập, đăng xuất cũng như chỉnh sửa thông tin tài khoản lẫn mật khẩu.</w:t>
      </w:r>
    </w:p>
    <w:p w14:paraId="5FCC61A2" w14:textId="5A2CDA4F" w:rsidR="00191634" w:rsidRDefault="00191634" w:rsidP="007413C1">
      <w:pPr>
        <w:pStyle w:val="ListParagraph"/>
        <w:numPr>
          <w:ilvl w:val="0"/>
          <w:numId w:val="85"/>
        </w:numPr>
        <w:spacing w:line="360" w:lineRule="auto"/>
      </w:pPr>
      <w:r>
        <w:t>Giao diện đơn giản nhưng thân thiện với người dùng.</w:t>
      </w:r>
    </w:p>
    <w:p w14:paraId="3ECA69D4" w14:textId="2E5CAE8E" w:rsidR="00191634" w:rsidRDefault="00191634" w:rsidP="007413C1">
      <w:pPr>
        <w:pStyle w:val="ListParagraph"/>
        <w:numPr>
          <w:ilvl w:val="0"/>
          <w:numId w:val="85"/>
        </w:numPr>
        <w:spacing w:line="360" w:lineRule="auto"/>
      </w:pPr>
      <w:r>
        <w:t>Phân loại các sản phẩm để người dùng tìm kiếm theo nhu cầu của mình dễ hơn.</w:t>
      </w:r>
    </w:p>
    <w:p w14:paraId="764ACC05" w14:textId="2A95B9F0" w:rsidR="00191634" w:rsidRDefault="00191634" w:rsidP="007413C1">
      <w:pPr>
        <w:pStyle w:val="ListParagraph"/>
        <w:numPr>
          <w:ilvl w:val="0"/>
          <w:numId w:val="85"/>
        </w:numPr>
        <w:spacing w:line="360" w:lineRule="auto"/>
      </w:pPr>
      <w:r>
        <w:t>Có thể tìm kiếm theo tên sản phẩm.</w:t>
      </w:r>
    </w:p>
    <w:p w14:paraId="2E81CC23" w14:textId="38EAC3A0" w:rsidR="00191634" w:rsidRDefault="00191634" w:rsidP="007413C1">
      <w:pPr>
        <w:pStyle w:val="ListParagraph"/>
        <w:numPr>
          <w:ilvl w:val="0"/>
          <w:numId w:val="85"/>
        </w:numPr>
        <w:spacing w:line="360" w:lineRule="auto"/>
      </w:pPr>
      <w:r>
        <w:t>Sắp xếp sản phẩm theo tên hoặc theo giá.</w:t>
      </w:r>
    </w:p>
    <w:p w14:paraId="448118FB" w14:textId="6AEA1D09" w:rsidR="00191634" w:rsidRDefault="00191634" w:rsidP="007413C1">
      <w:pPr>
        <w:pStyle w:val="ListParagraph"/>
        <w:numPr>
          <w:ilvl w:val="0"/>
          <w:numId w:val="85"/>
        </w:numPr>
        <w:spacing w:line="360" w:lineRule="auto"/>
      </w:pPr>
      <w:r>
        <w:t>Hiển thị các đơn hàng đã đặt để người dùng dễ dàng xem lại những đơn hàng của mình cũng như trạng thái của các đơn hàng.</w:t>
      </w:r>
    </w:p>
    <w:p w14:paraId="42541BC0" w14:textId="78725F91" w:rsidR="00191634" w:rsidRPr="00191634" w:rsidRDefault="00191634" w:rsidP="007413C1">
      <w:pPr>
        <w:pStyle w:val="ListParagraph"/>
        <w:numPr>
          <w:ilvl w:val="0"/>
          <w:numId w:val="85"/>
        </w:numPr>
        <w:spacing w:line="360" w:lineRule="auto"/>
      </w:pPr>
      <w:r>
        <w:t>Có thể gửi tin nhắn thông báo từ trên web xuống các thiết bị android đã cài ứng dụng để giúp cho các chiến dịch quảng cáo, khuyến mãi của bên bán hàng thuận lợi hơn.</w:t>
      </w:r>
    </w:p>
    <w:p w14:paraId="22879278" w14:textId="77777777" w:rsidR="00915531" w:rsidRDefault="00915531" w:rsidP="007413C1">
      <w:pPr>
        <w:pStyle w:val="Heading3"/>
        <w:numPr>
          <w:ilvl w:val="2"/>
          <w:numId w:val="30"/>
        </w:numPr>
        <w:spacing w:before="80" w:line="360" w:lineRule="auto"/>
        <w:ind w:left="360"/>
        <w:jc w:val="both"/>
        <w:rPr>
          <w:noProof/>
          <w:lang w:val="vi-VN"/>
        </w:rPr>
      </w:pPr>
      <w:bookmarkStart w:id="62" w:name="_Toc28294695"/>
      <w:bookmarkStart w:id="63" w:name="_Toc28993169"/>
      <w:r w:rsidRPr="007642DE">
        <w:rPr>
          <w:noProof/>
          <w:lang w:val="vi-VN"/>
        </w:rPr>
        <w:t>Ý nghĩa lý luận và</w:t>
      </w:r>
      <w:r w:rsidRPr="008C376C">
        <w:rPr>
          <w:noProof/>
          <w:lang w:val="vi-VN"/>
        </w:rPr>
        <w:t xml:space="preserve"> thực tiễn của đề tài</w:t>
      </w:r>
      <w:bookmarkEnd w:id="62"/>
      <w:bookmarkEnd w:id="63"/>
    </w:p>
    <w:p w14:paraId="460AD637" w14:textId="20920393" w:rsidR="00915531" w:rsidRDefault="00915531" w:rsidP="007413C1">
      <w:pPr>
        <w:spacing w:line="360" w:lineRule="auto"/>
        <w:ind w:firstLine="360"/>
        <w:rPr>
          <w:lang w:val="vi-VN"/>
        </w:rPr>
      </w:pPr>
      <w:r w:rsidRPr="00D47E7F">
        <w:rPr>
          <w:b/>
          <w:bCs/>
          <w:u w:val="single"/>
          <w:lang w:val="vi-VN"/>
        </w:rPr>
        <w:t>Ý nghĩa lí luận</w:t>
      </w:r>
      <w:r w:rsidRPr="00EE414B">
        <w:rPr>
          <w:lang w:val="vi-VN"/>
        </w:rPr>
        <w:t>: Đề tài là tài liệu tham khảo rất hữu ích cho những ai muốn tìm hiểu về</w:t>
      </w:r>
      <w:r>
        <w:rPr>
          <w:lang w:val="vi-VN"/>
        </w:rPr>
        <w:t xml:space="preserve"> </w:t>
      </w:r>
      <w:r w:rsidR="002F5716" w:rsidRPr="002F5716">
        <w:rPr>
          <w:lang w:val="vi-VN"/>
        </w:rPr>
        <w:t>Web Service</w:t>
      </w:r>
      <w:r>
        <w:rPr>
          <w:lang w:val="vi-VN"/>
        </w:rPr>
        <w:t xml:space="preserve"> và</w:t>
      </w:r>
      <w:r w:rsidRPr="00EE414B">
        <w:rPr>
          <w:lang w:val="vi-VN"/>
        </w:rPr>
        <w:t xml:space="preserve"> Android. Bên cạnh đó chưa có nhiều tài liệu tham khảo về Android bằng tiếng Việt, do đó em muốn nghiên cứu muốn đóng góp hiểu biết của mình để làm giàu thêm tài liệu tham khảo cho chủ đề này.</w:t>
      </w:r>
    </w:p>
    <w:p w14:paraId="28C8E6E8" w14:textId="77777777" w:rsidR="00915531" w:rsidRDefault="00915531" w:rsidP="007413C1">
      <w:pPr>
        <w:spacing w:line="360" w:lineRule="auto"/>
        <w:ind w:firstLine="360"/>
        <w:rPr>
          <w:lang w:val="vi-VN"/>
        </w:rPr>
      </w:pPr>
      <w:r w:rsidRPr="00D47E7F">
        <w:rPr>
          <w:lang w:val="vi-VN"/>
        </w:rPr>
        <w:lastRenderedPageBreak/>
        <w:t>Thứ hai là những kinh nghiệm quý báu mà em có được trong quá trình thực hiện đề tài sẽ là hành trang tuyệt vời giúp ích rất nhiều cho công việc sau này của mình.</w:t>
      </w:r>
    </w:p>
    <w:p w14:paraId="18FD91F3" w14:textId="77777777" w:rsidR="00720AF0" w:rsidRPr="00720AF0" w:rsidRDefault="00915531" w:rsidP="003F1D16">
      <w:pPr>
        <w:pStyle w:val="para"/>
        <w:shd w:val="clear" w:color="auto" w:fill="FFFFFF"/>
        <w:spacing w:before="120" w:beforeAutospacing="0" w:after="120" w:afterAutospacing="0" w:line="360" w:lineRule="auto"/>
        <w:ind w:firstLine="360"/>
        <w:jc w:val="both"/>
        <w:rPr>
          <w:sz w:val="26"/>
          <w:szCs w:val="26"/>
          <w:lang w:val="vi-VN"/>
        </w:rPr>
      </w:pPr>
      <w:r w:rsidRPr="00D47E7F">
        <w:rPr>
          <w:b/>
          <w:bCs/>
          <w:u w:val="single"/>
          <w:lang w:val="vi-VN"/>
        </w:rPr>
        <w:t>Ý nghĩa thực tiễn</w:t>
      </w:r>
      <w:r w:rsidRPr="00EE414B">
        <w:rPr>
          <w:lang w:val="vi-VN"/>
        </w:rPr>
        <w:t xml:space="preserve">: </w:t>
      </w:r>
      <w:r w:rsidR="00720AF0" w:rsidRPr="00720AF0">
        <w:rPr>
          <w:sz w:val="26"/>
          <w:szCs w:val="26"/>
          <w:lang w:val="vi-VN"/>
        </w:rPr>
        <w:t>Sự phát triển và phồn vinh của một nền kinh tế không còn chỉ dựa vào nguồn tài nguyên thiên nhiên và nguồn lao động, mà ở mức độ lớn được quyết định bởi trình độ công nghệ thông tin và tri thức sáng tạo. Cùng với xu thế đó, TMĐT xuất hiện đã làm thay đổi bộ mặt kinh tế thế giới bởi những ảnh hưởng to lớn của mình:</w:t>
      </w:r>
    </w:p>
    <w:p w14:paraId="52D4D53E" w14:textId="77777777" w:rsidR="00720AF0" w:rsidRPr="00720AF0" w:rsidRDefault="00720AF0" w:rsidP="007413C1">
      <w:pPr>
        <w:pStyle w:val="para"/>
        <w:numPr>
          <w:ilvl w:val="0"/>
          <w:numId w:val="31"/>
        </w:numPr>
        <w:shd w:val="clear" w:color="auto" w:fill="FFFFFF"/>
        <w:spacing w:before="120" w:beforeAutospacing="0" w:after="120" w:afterAutospacing="0" w:line="360" w:lineRule="auto"/>
        <w:jc w:val="both"/>
        <w:rPr>
          <w:sz w:val="26"/>
          <w:szCs w:val="26"/>
          <w:lang w:val="vi-VN"/>
        </w:rPr>
      </w:pPr>
      <w:r w:rsidRPr="00720AF0">
        <w:rPr>
          <w:sz w:val="26"/>
          <w:szCs w:val="26"/>
          <w:lang w:val="vi-VN"/>
        </w:rPr>
        <w:t>Làm thay đổi tính chất của nền kinh tế mỗi quốc gia và nền kinh tế toàn cầu.</w:t>
      </w:r>
    </w:p>
    <w:p w14:paraId="4A058DAE" w14:textId="77777777" w:rsidR="00720AF0" w:rsidRPr="00720AF0" w:rsidRDefault="00720AF0" w:rsidP="007413C1">
      <w:pPr>
        <w:pStyle w:val="para"/>
        <w:numPr>
          <w:ilvl w:val="0"/>
          <w:numId w:val="31"/>
        </w:numPr>
        <w:shd w:val="clear" w:color="auto" w:fill="FFFFFF"/>
        <w:spacing w:before="120" w:beforeAutospacing="0" w:after="120" w:afterAutospacing="0" w:line="360" w:lineRule="auto"/>
        <w:jc w:val="both"/>
        <w:rPr>
          <w:sz w:val="26"/>
          <w:szCs w:val="26"/>
          <w:lang w:val="vi-VN"/>
        </w:rPr>
      </w:pPr>
      <w:r w:rsidRPr="00720AF0">
        <w:rPr>
          <w:sz w:val="26"/>
          <w:szCs w:val="26"/>
          <w:lang w:val="vi-VN"/>
        </w:rPr>
        <w:t>Làm cho tính tri thức trong nền kinh tế ngày càng tăng lên và tri rhức đã thực sự trở thành nhân tố và nguồn lực sản xuất quan trọng nhất, là tài sản lớn nhất của một doanh nghiệp.</w:t>
      </w:r>
    </w:p>
    <w:p w14:paraId="5219241A" w14:textId="77777777" w:rsidR="00720AF0" w:rsidRPr="00720AF0" w:rsidRDefault="00720AF0" w:rsidP="007413C1">
      <w:pPr>
        <w:pStyle w:val="item"/>
        <w:numPr>
          <w:ilvl w:val="0"/>
          <w:numId w:val="31"/>
        </w:numPr>
        <w:shd w:val="clear" w:color="auto" w:fill="FFFFFF"/>
        <w:spacing w:line="360" w:lineRule="auto"/>
        <w:jc w:val="both"/>
        <w:rPr>
          <w:sz w:val="26"/>
          <w:szCs w:val="26"/>
          <w:lang w:val="vi-VN"/>
        </w:rPr>
      </w:pPr>
      <w:r w:rsidRPr="00720AF0">
        <w:rPr>
          <w:sz w:val="26"/>
          <w:szCs w:val="26"/>
          <w:lang w:val="vi-VN"/>
        </w:rPr>
        <w:t>Mở ra cơ hội phát huy ưu thế của các nước phát triển sau để họ có thể đuổi kịp, thậm chí vượt các nước đã đi trước.</w:t>
      </w:r>
    </w:p>
    <w:p w14:paraId="298AD5C2" w14:textId="77777777" w:rsidR="00720AF0" w:rsidRPr="00720AF0" w:rsidRDefault="00720AF0" w:rsidP="007413C1">
      <w:pPr>
        <w:pStyle w:val="item"/>
        <w:numPr>
          <w:ilvl w:val="0"/>
          <w:numId w:val="31"/>
        </w:numPr>
        <w:shd w:val="clear" w:color="auto" w:fill="FFFFFF"/>
        <w:spacing w:line="360" w:lineRule="auto"/>
        <w:jc w:val="both"/>
        <w:rPr>
          <w:sz w:val="26"/>
          <w:szCs w:val="26"/>
          <w:lang w:val="vi-VN"/>
        </w:rPr>
      </w:pPr>
      <w:r w:rsidRPr="00720AF0">
        <w:rPr>
          <w:sz w:val="26"/>
          <w:szCs w:val="26"/>
          <w:lang w:val="vi-VN"/>
        </w:rPr>
        <w:t>Xây dựng lại nền tảng, sức mạnh kinh tế quốc gia và có tiềm năng làm thay đổi cán cân tiềm lực toàn cầu.</w:t>
      </w:r>
    </w:p>
    <w:p w14:paraId="4E3744EC" w14:textId="77777777" w:rsidR="00720AF0" w:rsidRPr="00720AF0" w:rsidRDefault="00720AF0" w:rsidP="007413C1">
      <w:pPr>
        <w:pStyle w:val="item"/>
        <w:numPr>
          <w:ilvl w:val="0"/>
          <w:numId w:val="31"/>
        </w:numPr>
        <w:shd w:val="clear" w:color="auto" w:fill="FFFFFF"/>
        <w:spacing w:line="360" w:lineRule="auto"/>
        <w:jc w:val="both"/>
        <w:rPr>
          <w:sz w:val="26"/>
          <w:szCs w:val="26"/>
          <w:lang w:val="vi-VN"/>
        </w:rPr>
      </w:pPr>
      <w:r w:rsidRPr="00720AF0">
        <w:rPr>
          <w:sz w:val="26"/>
          <w:szCs w:val="26"/>
          <w:lang w:val="vi-VN"/>
        </w:rPr>
        <w:t>Rút ngắn khoảng cách về trình độ tri thức giữa các nước phát triển với các nước đang phát triển.</w:t>
      </w:r>
    </w:p>
    <w:p w14:paraId="3E4F0D7A" w14:textId="395BFC95" w:rsidR="00915531" w:rsidRPr="00720AF0" w:rsidRDefault="00720AF0" w:rsidP="007413C1">
      <w:pPr>
        <w:spacing w:line="360" w:lineRule="auto"/>
        <w:ind w:firstLine="360"/>
        <w:rPr>
          <w:szCs w:val="26"/>
          <w:lang w:val="vi-VN"/>
        </w:rPr>
      </w:pPr>
      <w:r w:rsidRPr="00720AF0">
        <w:rPr>
          <w:szCs w:val="26"/>
        </w:rPr>
        <w:t>Cách mạng hoá marketing bán lẻ và marketing trực tuyến.</w:t>
      </w:r>
    </w:p>
    <w:p w14:paraId="79C4C7D3" w14:textId="77777777" w:rsidR="00915531" w:rsidRPr="00534549" w:rsidRDefault="00915531" w:rsidP="007413C1">
      <w:pPr>
        <w:pStyle w:val="Heading2"/>
        <w:numPr>
          <w:ilvl w:val="1"/>
          <w:numId w:val="30"/>
        </w:numPr>
        <w:spacing w:after="80" w:line="360" w:lineRule="auto"/>
        <w:rPr>
          <w:rFonts w:cs="Times New Roman"/>
          <w:noProof/>
          <w:lang w:val="vi-VN"/>
        </w:rPr>
      </w:pPr>
      <w:bookmarkStart w:id="64" w:name="_Toc28294696"/>
      <w:bookmarkStart w:id="65" w:name="_Toc28993170"/>
      <w:r w:rsidRPr="00534549">
        <w:rPr>
          <w:rFonts w:cs="Times New Roman"/>
          <w:noProof/>
          <w:lang w:val="vi-VN"/>
        </w:rPr>
        <w:t>Khảo sát hiện trạng</w:t>
      </w:r>
      <w:bookmarkEnd w:id="64"/>
      <w:bookmarkEnd w:id="65"/>
    </w:p>
    <w:p w14:paraId="0D32E6F0" w14:textId="77777777" w:rsidR="00915531" w:rsidRPr="00160AB9" w:rsidRDefault="00915531" w:rsidP="007413C1">
      <w:pPr>
        <w:pStyle w:val="Heading3"/>
        <w:numPr>
          <w:ilvl w:val="2"/>
          <w:numId w:val="30"/>
        </w:numPr>
        <w:spacing w:before="80" w:line="360" w:lineRule="auto"/>
        <w:ind w:left="288"/>
        <w:jc w:val="both"/>
        <w:rPr>
          <w:rFonts w:cs="Times New Roman"/>
          <w:noProof/>
          <w:lang w:val="vi-VN"/>
        </w:rPr>
      </w:pPr>
      <w:bookmarkStart w:id="66" w:name="_Toc28294697"/>
      <w:bookmarkStart w:id="67" w:name="_Toc28993171"/>
      <w:r w:rsidRPr="00534549">
        <w:rPr>
          <w:rFonts w:cs="Times New Roman"/>
          <w:noProof/>
          <w:lang w:val="vi-VN"/>
        </w:rPr>
        <w:t>Hiện trạng tổ chức</w:t>
      </w:r>
      <w:bookmarkEnd w:id="66"/>
      <w:bookmarkEnd w:id="67"/>
    </w:p>
    <w:p w14:paraId="57EAABE5" w14:textId="77777777" w:rsidR="00886DDB" w:rsidRPr="00886DDB" w:rsidRDefault="00886DDB" w:rsidP="007413C1">
      <w:pPr>
        <w:pStyle w:val="NormalWeb"/>
        <w:spacing w:before="0" w:beforeAutospacing="0" w:after="240" w:afterAutospacing="0" w:line="360" w:lineRule="auto"/>
        <w:ind w:firstLine="360"/>
        <w:jc w:val="both"/>
        <w:textAlignment w:val="baseline"/>
        <w:rPr>
          <w:sz w:val="26"/>
          <w:szCs w:val="26"/>
          <w:lang w:val="vi-VN"/>
        </w:rPr>
      </w:pPr>
      <w:r w:rsidRPr="00886DDB">
        <w:rPr>
          <w:sz w:val="26"/>
          <w:szCs w:val="26"/>
          <w:lang w:val="vi-VN"/>
        </w:rPr>
        <w:t xml:space="preserve">Thương mại điện tử là một phần không thể thiếu trong cuộc sống ngày nay, khi con người ngày càng có nhu cầu về mua bán trao đổi nhưng diện tích hay yếu tố khách quan không cho phép, vậy làm thế nào để tiết kiệm chi phí nhất? </w:t>
      </w:r>
    </w:p>
    <w:p w14:paraId="60D14FA6" w14:textId="77777777" w:rsidR="00886DDB" w:rsidRPr="00886DDB" w:rsidRDefault="00886DDB" w:rsidP="007413C1">
      <w:pPr>
        <w:pStyle w:val="NormalWeb"/>
        <w:spacing w:before="0" w:beforeAutospacing="0" w:after="240" w:afterAutospacing="0" w:line="360" w:lineRule="auto"/>
        <w:ind w:firstLine="360"/>
        <w:jc w:val="both"/>
        <w:textAlignment w:val="baseline"/>
        <w:rPr>
          <w:sz w:val="26"/>
          <w:szCs w:val="26"/>
          <w:lang w:val="vi-VN"/>
        </w:rPr>
      </w:pPr>
      <w:r w:rsidRPr="00886DDB">
        <w:rPr>
          <w:sz w:val="26"/>
          <w:szCs w:val="26"/>
          <w:lang w:val="vi-VN"/>
        </w:rPr>
        <w:t>Hiện nay trên thị trường đã có những website chuyên cập nhập tình hình mua bán trên các trang thương mại điện tử của Tiki, Shoppe, SenDo, Lazada ... về những mặt hàng đang được ưa thích nhất, bán chạy nhất, giá giảm tốt nhất ... Nhưng chỉ mới dừng lại ở mức độ là website mà mọi người phải truy cập vào nó và mọi thứ dường như trở nên khá vất vả.</w:t>
      </w:r>
    </w:p>
    <w:p w14:paraId="58E97CE1" w14:textId="4D360509" w:rsidR="00886DDB" w:rsidRPr="00886DDB" w:rsidRDefault="00886DDB" w:rsidP="007413C1">
      <w:pPr>
        <w:pStyle w:val="NormalWeb"/>
        <w:spacing w:before="0" w:beforeAutospacing="0" w:after="240" w:afterAutospacing="0" w:line="360" w:lineRule="auto"/>
        <w:ind w:firstLine="360"/>
        <w:jc w:val="both"/>
        <w:textAlignment w:val="baseline"/>
        <w:rPr>
          <w:sz w:val="26"/>
          <w:szCs w:val="26"/>
          <w:lang w:val="vi-VN"/>
        </w:rPr>
      </w:pPr>
      <w:r w:rsidRPr="00886DDB">
        <w:rPr>
          <w:sz w:val="26"/>
          <w:szCs w:val="26"/>
          <w:lang w:val="vi-VN"/>
        </w:rPr>
        <w:lastRenderedPageBreak/>
        <w:t>Nếu người dùng muốn một nơi vừa có thể xem nhưng hot deal trên những trang thương mại điện tử nổi tiếng, vừa muốn xem nhưng tin đăng bán hàng cũ của những người dùng khác để thuận tiện cho việc mua hàng của mình thì phải làm thế nào? Và hiện nay trên thị trường chưa có một website hay ứng dụng tích hợp những điều đó lại với nhau.</w:t>
      </w:r>
    </w:p>
    <w:p w14:paraId="10689AF5" w14:textId="37302631" w:rsidR="00886DDB" w:rsidRPr="00886DDB" w:rsidRDefault="00886DDB" w:rsidP="007413C1">
      <w:pPr>
        <w:pStyle w:val="NormalWeb"/>
        <w:spacing w:before="0" w:beforeAutospacing="0" w:after="240" w:afterAutospacing="0" w:line="360" w:lineRule="auto"/>
        <w:ind w:firstLine="360"/>
        <w:jc w:val="both"/>
        <w:textAlignment w:val="baseline"/>
        <w:rPr>
          <w:sz w:val="26"/>
          <w:szCs w:val="26"/>
          <w:lang w:val="vi-VN"/>
        </w:rPr>
      </w:pPr>
      <w:r w:rsidRPr="00886DDB">
        <w:rPr>
          <w:sz w:val="26"/>
          <w:szCs w:val="26"/>
          <w:lang w:val="vi-VN"/>
        </w:rPr>
        <w:t>Và trên thị thường hiện nay những ứng dụng hay website mua bán đồ cũ đều chưa tích hợp định vị vị trí của người mua và người bán, chưa tích hợp được chỉ đường từ người mua tới người bán hay ngược lại. Việc này góp phần làm người dùng tin tưởng lẫn nhau hơn mua hàng và thuận tiện hơn trong giao dịch, mua bán, trao đổi.</w:t>
      </w:r>
    </w:p>
    <w:p w14:paraId="180D6CF7" w14:textId="0C731D1A" w:rsidR="00886DDB" w:rsidRPr="00886DDB" w:rsidRDefault="00886DDB" w:rsidP="007413C1">
      <w:pPr>
        <w:pStyle w:val="NormalWeb"/>
        <w:spacing w:before="0" w:beforeAutospacing="0" w:after="240" w:afterAutospacing="0" w:line="360" w:lineRule="auto"/>
        <w:ind w:firstLine="360"/>
        <w:jc w:val="both"/>
        <w:textAlignment w:val="baseline"/>
        <w:rPr>
          <w:sz w:val="26"/>
          <w:szCs w:val="26"/>
          <w:lang w:val="vi-VN"/>
        </w:rPr>
      </w:pPr>
      <w:r w:rsidRPr="00886DDB">
        <w:rPr>
          <w:sz w:val="26"/>
          <w:szCs w:val="26"/>
          <w:lang w:val="vi-VN"/>
        </w:rPr>
        <w:t>Đối với những mặt hàng mà người dùng muốn đăng bán kể cả mới hay cũ, khi người dùng muốn tìm một sản phẩm mà người khác muốn giới thiệu cho mình xem thì làm thế nào để người dùng có thể tìm sản phẩm đó một cách nhanh nhất và tốn ít công sức nhất?</w:t>
      </w:r>
    </w:p>
    <w:p w14:paraId="38437635" w14:textId="3D80C587" w:rsidR="00915531" w:rsidRPr="007413C1" w:rsidRDefault="00886DDB" w:rsidP="007413C1">
      <w:pPr>
        <w:pStyle w:val="NormalWeb"/>
        <w:spacing w:before="0" w:beforeAutospacing="0" w:after="240" w:afterAutospacing="0" w:line="360" w:lineRule="auto"/>
        <w:ind w:firstLine="360"/>
        <w:jc w:val="both"/>
        <w:textAlignment w:val="baseline"/>
        <w:rPr>
          <w:sz w:val="26"/>
          <w:szCs w:val="26"/>
          <w:lang w:val="vi-VN"/>
        </w:rPr>
      </w:pPr>
      <w:r w:rsidRPr="00886DDB">
        <w:rPr>
          <w:sz w:val="26"/>
          <w:szCs w:val="26"/>
          <w:lang w:val="vi-VN"/>
        </w:rPr>
        <w:t>Xuất phát từ những nhu cầu nói trên, để có thể tạo ra một nơi tổng hợp được nhứng hot deal trên tất cả những trang thương mại điện tử vừa là nơi mà người dùng có thể xem và đăng bán những mặt hàng cũ của mình như nhà đất, điện thoại, đồ nội thất, xe máy, xe hơi...</w:t>
      </w:r>
    </w:p>
    <w:p w14:paraId="0F1AA92C" w14:textId="77777777" w:rsidR="00915531" w:rsidRPr="00534549" w:rsidRDefault="00915531" w:rsidP="007413C1">
      <w:pPr>
        <w:pStyle w:val="Heading3"/>
        <w:numPr>
          <w:ilvl w:val="2"/>
          <w:numId w:val="30"/>
        </w:numPr>
        <w:spacing w:before="80" w:line="360" w:lineRule="auto"/>
        <w:ind w:left="288"/>
        <w:jc w:val="both"/>
        <w:rPr>
          <w:rFonts w:cs="Times New Roman"/>
          <w:noProof/>
          <w:lang w:val="vi-VN"/>
        </w:rPr>
      </w:pPr>
      <w:bookmarkStart w:id="68" w:name="_Toc28294698"/>
      <w:bookmarkStart w:id="69" w:name="_Toc28993172"/>
      <w:r w:rsidRPr="00534549">
        <w:rPr>
          <w:rFonts w:cs="Times New Roman"/>
          <w:noProof/>
          <w:lang w:val="vi-VN"/>
        </w:rPr>
        <w:t>Hiện trạng về nghiệp vụ</w:t>
      </w:r>
      <w:bookmarkEnd w:id="68"/>
      <w:bookmarkEnd w:id="69"/>
    </w:p>
    <w:p w14:paraId="0CD8AF44" w14:textId="099D6AD0" w:rsidR="00915531" w:rsidRPr="003F6B3E" w:rsidRDefault="003F6B3E" w:rsidP="007413C1">
      <w:pPr>
        <w:spacing w:line="360" w:lineRule="auto"/>
        <w:ind w:firstLine="288"/>
        <w:jc w:val="both"/>
        <w:rPr>
          <w:ins w:id="70" w:author="NGUYỄN ĐỨC KẾ" w:date="2017-04-23T17:41:00Z"/>
          <w:rFonts w:cs="Times New Roman"/>
          <w:noProof/>
          <w:szCs w:val="26"/>
          <w:lang w:val="vi-VN"/>
        </w:rPr>
      </w:pPr>
      <w:r w:rsidRPr="003F6B3E">
        <w:rPr>
          <w:rFonts w:cs="Times New Roman"/>
          <w:bCs/>
          <w:szCs w:val="26"/>
          <w:lang w:val="vi-VN"/>
        </w:rPr>
        <w:t>Ban tổ chức của ứng dụng cần thực hiện việc tin học hóa việc quản lý các sản phẩm trên các trang thương mại điện tử với các nghiệp vụ sau: Tạo sản phẩm hotdeal dựa trên cách sản phẩm của trang thương mại điện tử, xóa những sản phẩm hết khuyến mãi và sửa những sản phẩm có thay đổi khuyến mãi.</w:t>
      </w:r>
    </w:p>
    <w:p w14:paraId="6FC8729B" w14:textId="77777777" w:rsidR="00915531" w:rsidRPr="00534549" w:rsidDel="00046086" w:rsidRDefault="00915531" w:rsidP="00A24334">
      <w:pPr>
        <w:numPr>
          <w:ilvl w:val="2"/>
          <w:numId w:val="30"/>
        </w:numPr>
        <w:spacing w:before="80" w:line="360" w:lineRule="auto"/>
        <w:ind w:left="288"/>
        <w:jc w:val="both"/>
        <w:rPr>
          <w:del w:id="71" w:author="Hoan Ng" w:date="2017-03-20T21:39:00Z"/>
          <w:rFonts w:cs="Times New Roman"/>
          <w:noProof/>
          <w:lang w:val="vi-VN"/>
        </w:rPr>
      </w:pPr>
      <w:ins w:id="72" w:author="Hoan Ng" w:date="2017-03-20T22:11:00Z">
        <w:del w:id="73" w:author="NGUYỄN ĐỨC KẾ" w:date="2017-04-23T17:41:00Z">
          <w:r w:rsidRPr="00534549" w:rsidDel="0035570D">
            <w:rPr>
              <w:rFonts w:cs="Times New Roman"/>
              <w:noProof/>
              <w:lang w:val="vi-VN"/>
            </w:rPr>
            <w:lastRenderedPageBreak/>
            <w:delText xml:space="preserve">        </w:delText>
          </w:r>
        </w:del>
      </w:ins>
      <w:del w:id="74" w:author="Hoan Ng" w:date="2017-03-20T21:39:00Z">
        <w:r w:rsidRPr="00534549" w:rsidDel="00046086">
          <w:rPr>
            <w:rFonts w:cs="Times New Roman"/>
            <w:noProof/>
            <w:lang w:val="vi-VN"/>
          </w:rPr>
          <w:delText>)</w:delText>
        </w:r>
        <w:bookmarkStart w:id="75" w:name="_Toc516198340"/>
        <w:bookmarkStart w:id="76" w:name="_Toc517205611"/>
        <w:bookmarkStart w:id="77" w:name="_Toc517206018"/>
        <w:bookmarkStart w:id="78" w:name="_Toc517206110"/>
        <w:bookmarkStart w:id="79" w:name="_Toc517217647"/>
        <w:bookmarkStart w:id="80" w:name="_Toc517217691"/>
        <w:bookmarkStart w:id="81" w:name="_Toc534206321"/>
        <w:bookmarkStart w:id="82" w:name="_Toc534229521"/>
        <w:bookmarkStart w:id="83" w:name="_Toc534229610"/>
        <w:bookmarkStart w:id="84" w:name="_Toc534229699"/>
        <w:bookmarkStart w:id="85" w:name="_Toc534321030"/>
        <w:bookmarkStart w:id="86" w:name="_Toc534321127"/>
        <w:bookmarkStart w:id="87" w:name="_Toc534321218"/>
        <w:bookmarkStart w:id="88" w:name="_Toc534693063"/>
        <w:bookmarkStart w:id="89" w:name="_Toc534693165"/>
        <w:bookmarkStart w:id="90" w:name="_Toc534693267"/>
        <w:bookmarkStart w:id="91" w:name="_Toc534698118"/>
        <w:bookmarkStart w:id="92" w:name="_Toc534698220"/>
        <w:bookmarkStart w:id="93" w:name="_Toc534698322"/>
        <w:bookmarkStart w:id="94" w:name="_Toc534699191"/>
        <w:bookmarkStart w:id="95" w:name="_Toc534701029"/>
        <w:bookmarkStart w:id="96" w:name="_Toc534701131"/>
        <w:bookmarkStart w:id="97" w:name="_Toc534701519"/>
        <w:bookmarkStart w:id="98" w:name="_Toc534701621"/>
        <w:bookmarkStart w:id="99" w:name="_Toc534826448"/>
        <w:bookmarkStart w:id="100" w:name="_Toc534826550"/>
        <w:bookmarkStart w:id="101" w:name="_Toc26564463"/>
        <w:bookmarkStart w:id="102" w:name="_Toc26564565"/>
        <w:bookmarkStart w:id="103" w:name="_Toc26589727"/>
        <w:bookmarkStart w:id="104" w:name="_Toc26589761"/>
        <w:bookmarkStart w:id="105" w:name="_Toc28280509"/>
        <w:bookmarkStart w:id="106" w:name="_Toc28288149"/>
        <w:bookmarkStart w:id="107" w:name="_Toc28294089"/>
        <w:bookmarkStart w:id="108" w:name="_Toc28294699"/>
        <w:bookmarkStart w:id="109" w:name="_Toc28969527"/>
        <w:bookmarkStart w:id="110" w:name="_Toc28969635"/>
        <w:bookmarkStart w:id="111" w:name="_Toc28969987"/>
        <w:bookmarkStart w:id="112" w:name="_Toc28974757"/>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del>
    </w:p>
    <w:p w14:paraId="39E284B4" w14:textId="2C0F8421" w:rsidR="00915531" w:rsidRPr="00534549" w:rsidRDefault="003F627D" w:rsidP="00A24334">
      <w:pPr>
        <w:pStyle w:val="Heading1"/>
        <w:numPr>
          <w:ilvl w:val="0"/>
          <w:numId w:val="30"/>
        </w:numPr>
        <w:spacing w:line="240" w:lineRule="auto"/>
        <w:rPr>
          <w:rFonts w:cs="Times New Roman"/>
          <w:noProof/>
          <w:lang w:val="vi-VN"/>
        </w:rPr>
      </w:pPr>
      <w:bookmarkStart w:id="113" w:name="_Toc28294702"/>
      <w:bookmarkStart w:id="114" w:name="_Toc28993173"/>
      <w:r w:rsidRPr="00534549">
        <w:rPr>
          <w:rFonts w:cs="Times New Roman"/>
          <w:noProof/>
          <w:lang w:val="vi-VN"/>
        </w:rPr>
        <w:t xml:space="preserve">CHƯƠNG II: </w:t>
      </w:r>
      <w:r w:rsidRPr="005B7B17">
        <w:rPr>
          <w:rFonts w:cs="Times New Roman"/>
          <w:noProof/>
          <w:lang w:val="vi-VN"/>
        </w:rPr>
        <w:t>ĐẶC TẢ YÊU CẦU</w:t>
      </w:r>
      <w:bookmarkEnd w:id="113"/>
      <w:bookmarkEnd w:id="114"/>
    </w:p>
    <w:p w14:paraId="4209B8C5" w14:textId="77777777" w:rsidR="00915531" w:rsidRPr="00534549" w:rsidRDefault="00915531" w:rsidP="00A24334">
      <w:pPr>
        <w:pStyle w:val="Heading2"/>
        <w:numPr>
          <w:ilvl w:val="1"/>
          <w:numId w:val="30"/>
        </w:numPr>
        <w:spacing w:after="80" w:line="240" w:lineRule="auto"/>
        <w:rPr>
          <w:rFonts w:cs="Times New Roman"/>
          <w:noProof/>
          <w:lang w:val="vi-VN"/>
        </w:rPr>
      </w:pPr>
      <w:bookmarkStart w:id="115" w:name="_Toc28294703"/>
      <w:bookmarkStart w:id="116" w:name="_Toc28993174"/>
      <w:r w:rsidRPr="00534549">
        <w:rPr>
          <w:rFonts w:cs="Times New Roman"/>
          <w:noProof/>
          <w:lang w:val="vi-VN"/>
        </w:rPr>
        <w:t>Mô hình Use Case</w:t>
      </w:r>
      <w:bookmarkEnd w:id="115"/>
      <w:bookmarkEnd w:id="116"/>
    </w:p>
    <w:p w14:paraId="0A022D12" w14:textId="7FAFB297" w:rsidR="00915531" w:rsidRDefault="002E1C83" w:rsidP="00915531">
      <w:pPr>
        <w:jc w:val="center"/>
        <w:rPr>
          <w:rFonts w:cs="Times New Roman"/>
          <w:noProof/>
          <w:lang w:val="vi-VN"/>
        </w:rPr>
      </w:pPr>
      <w:r w:rsidRPr="007F5255">
        <w:rPr>
          <w:rFonts w:asciiTheme="majorHAnsi" w:hAnsiTheme="majorHAnsi" w:cstheme="majorHAnsi"/>
          <w:noProof/>
          <w:sz w:val="24"/>
          <w:lang w:eastAsia="vi-VN"/>
        </w:rPr>
        <w:drawing>
          <wp:inline distT="0" distB="0" distL="0" distR="0" wp14:anchorId="1263461E" wp14:editId="058598BC">
            <wp:extent cx="5579745" cy="3637483"/>
            <wp:effectExtent l="0" t="0" r="0" b="0"/>
            <wp:docPr id="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5579745" cy="3637483"/>
                    </a:xfrm>
                    <a:prstGeom prst="rect">
                      <a:avLst/>
                    </a:prstGeom>
                    <a:noFill/>
                    <a:ln w="9525">
                      <a:noFill/>
                      <a:miter lim="800000"/>
                      <a:headEnd/>
                      <a:tailEnd/>
                    </a:ln>
                  </pic:spPr>
                </pic:pic>
              </a:graphicData>
            </a:graphic>
          </wp:inline>
        </w:drawing>
      </w:r>
    </w:p>
    <w:p w14:paraId="2EAD395B" w14:textId="40430287" w:rsidR="008B2DCC" w:rsidRPr="00E91C0F" w:rsidRDefault="00E91C0F" w:rsidP="00915531">
      <w:pPr>
        <w:jc w:val="center"/>
        <w:rPr>
          <w:rFonts w:cs="Times New Roman"/>
          <w:noProof/>
        </w:rPr>
      </w:pPr>
      <w:r>
        <w:rPr>
          <w:rFonts w:cs="Times New Roman"/>
          <w:noProof/>
        </w:rPr>
        <w:t xml:space="preserve">Hình </w:t>
      </w:r>
      <w:r w:rsidR="007413C1">
        <w:rPr>
          <w:rFonts w:cs="Times New Roman"/>
          <w:noProof/>
        </w:rPr>
        <w:t>20</w:t>
      </w:r>
      <w:r w:rsidR="00911633">
        <w:rPr>
          <w:rFonts w:cs="Times New Roman"/>
          <w:noProof/>
        </w:rPr>
        <w:t>.</w:t>
      </w:r>
      <w:r>
        <w:rPr>
          <w:rFonts w:cs="Times New Roman"/>
          <w:noProof/>
        </w:rPr>
        <w:t xml:space="preserve"> Mô hình Use Case</w:t>
      </w:r>
    </w:p>
    <w:p w14:paraId="1087B44E" w14:textId="77777777" w:rsidR="00915531" w:rsidRPr="00534549" w:rsidRDefault="00915531" w:rsidP="00A24334">
      <w:pPr>
        <w:pStyle w:val="Heading2"/>
        <w:numPr>
          <w:ilvl w:val="1"/>
          <w:numId w:val="30"/>
        </w:numPr>
        <w:spacing w:after="80" w:line="240" w:lineRule="auto"/>
        <w:rPr>
          <w:rFonts w:cs="Times New Roman"/>
          <w:noProof/>
          <w:lang w:val="vi-VN"/>
        </w:rPr>
      </w:pPr>
      <w:bookmarkStart w:id="117" w:name="_Toc28294704"/>
      <w:bookmarkStart w:id="118" w:name="_Toc28993175"/>
      <w:r w:rsidRPr="00534549">
        <w:rPr>
          <w:rFonts w:cs="Times New Roman"/>
          <w:noProof/>
          <w:lang w:val="vi-VN"/>
        </w:rPr>
        <w:t>Danh sách các Actor</w:t>
      </w:r>
      <w:bookmarkEnd w:id="117"/>
      <w:bookmarkEnd w:id="118"/>
    </w:p>
    <w:tbl>
      <w:tblPr>
        <w:tblW w:w="0" w:type="auto"/>
        <w:tblLook w:val="04A0" w:firstRow="1" w:lastRow="0" w:firstColumn="1" w:lastColumn="0" w:noHBand="0" w:noVBand="1"/>
      </w:tblPr>
      <w:tblGrid>
        <w:gridCol w:w="704"/>
        <w:gridCol w:w="2410"/>
        <w:gridCol w:w="5902"/>
      </w:tblGrid>
      <w:tr w:rsidR="00915531" w:rsidRPr="00534549" w14:paraId="4BA98F32" w14:textId="77777777" w:rsidTr="00697967">
        <w:tc>
          <w:tcPr>
            <w:tcW w:w="704" w:type="dxa"/>
            <w:tcBorders>
              <w:top w:val="single" w:sz="4" w:space="0" w:color="auto"/>
              <w:left w:val="single" w:sz="4" w:space="0" w:color="auto"/>
              <w:bottom w:val="single" w:sz="4" w:space="0" w:color="auto"/>
              <w:right w:val="single" w:sz="4" w:space="0" w:color="auto"/>
            </w:tcBorders>
            <w:hideMark/>
          </w:tcPr>
          <w:p w14:paraId="411CC09E" w14:textId="77777777" w:rsidR="00915531" w:rsidRPr="00534549" w:rsidRDefault="00915531" w:rsidP="00697967">
            <w:pPr>
              <w:rPr>
                <w:rFonts w:cs="Times New Roman"/>
                <w:noProof/>
                <w:lang w:val="vi-VN"/>
              </w:rPr>
            </w:pPr>
            <w:r w:rsidRPr="00534549">
              <w:rPr>
                <w:rFonts w:cs="Times New Roman"/>
                <w:noProof/>
                <w:lang w:val="vi-VN"/>
              </w:rPr>
              <w:t>STT</w:t>
            </w:r>
          </w:p>
        </w:tc>
        <w:tc>
          <w:tcPr>
            <w:tcW w:w="2410" w:type="dxa"/>
            <w:tcBorders>
              <w:top w:val="single" w:sz="4" w:space="0" w:color="auto"/>
              <w:left w:val="single" w:sz="4" w:space="0" w:color="auto"/>
              <w:bottom w:val="single" w:sz="4" w:space="0" w:color="auto"/>
              <w:right w:val="single" w:sz="4" w:space="0" w:color="auto"/>
            </w:tcBorders>
            <w:hideMark/>
          </w:tcPr>
          <w:p w14:paraId="071654A7" w14:textId="77777777" w:rsidR="00915531" w:rsidRPr="00534549" w:rsidRDefault="00915531" w:rsidP="00697967">
            <w:pPr>
              <w:rPr>
                <w:rFonts w:cs="Times New Roman"/>
                <w:noProof/>
                <w:lang w:val="vi-VN"/>
              </w:rPr>
            </w:pPr>
            <w:r w:rsidRPr="00534549">
              <w:rPr>
                <w:rFonts w:cs="Times New Roman"/>
                <w:noProof/>
                <w:lang w:val="vi-VN"/>
              </w:rPr>
              <w:t>Tên Actor</w:t>
            </w:r>
          </w:p>
        </w:tc>
        <w:tc>
          <w:tcPr>
            <w:tcW w:w="5902" w:type="dxa"/>
            <w:tcBorders>
              <w:top w:val="single" w:sz="4" w:space="0" w:color="auto"/>
              <w:left w:val="single" w:sz="4" w:space="0" w:color="auto"/>
              <w:bottom w:val="single" w:sz="4" w:space="0" w:color="auto"/>
              <w:right w:val="single" w:sz="4" w:space="0" w:color="auto"/>
            </w:tcBorders>
            <w:hideMark/>
          </w:tcPr>
          <w:p w14:paraId="7EBA49AE" w14:textId="77777777" w:rsidR="00915531" w:rsidRPr="00534549" w:rsidRDefault="00915531" w:rsidP="00697967">
            <w:pPr>
              <w:rPr>
                <w:rFonts w:cs="Times New Roman"/>
                <w:noProof/>
                <w:lang w:val="vi-VN"/>
              </w:rPr>
            </w:pPr>
            <w:r w:rsidRPr="00534549">
              <w:rPr>
                <w:rFonts w:cs="Times New Roman"/>
                <w:noProof/>
                <w:lang w:val="vi-VN"/>
              </w:rPr>
              <w:t>Ý nghĩa/Ghi chú</w:t>
            </w:r>
          </w:p>
        </w:tc>
      </w:tr>
      <w:tr w:rsidR="00915531" w:rsidRPr="00E13765" w14:paraId="2514E8DA" w14:textId="77777777" w:rsidTr="00697967">
        <w:tc>
          <w:tcPr>
            <w:tcW w:w="704" w:type="dxa"/>
            <w:tcBorders>
              <w:top w:val="single" w:sz="4" w:space="0" w:color="auto"/>
              <w:left w:val="single" w:sz="4" w:space="0" w:color="auto"/>
              <w:bottom w:val="single" w:sz="4" w:space="0" w:color="auto"/>
              <w:right w:val="single" w:sz="4" w:space="0" w:color="auto"/>
            </w:tcBorders>
            <w:hideMark/>
          </w:tcPr>
          <w:p w14:paraId="42E75C16" w14:textId="77777777" w:rsidR="00915531" w:rsidRPr="00534549" w:rsidRDefault="00915531" w:rsidP="00697967">
            <w:pPr>
              <w:rPr>
                <w:rFonts w:cs="Times New Roman"/>
                <w:noProof/>
                <w:lang w:val="vi-VN"/>
              </w:rPr>
            </w:pPr>
            <w:r w:rsidRPr="00534549">
              <w:rPr>
                <w:rFonts w:cs="Times New Roman"/>
                <w:noProof/>
                <w:lang w:val="vi-VN"/>
              </w:rPr>
              <w:t>1</w:t>
            </w:r>
          </w:p>
        </w:tc>
        <w:tc>
          <w:tcPr>
            <w:tcW w:w="2410" w:type="dxa"/>
            <w:tcBorders>
              <w:top w:val="single" w:sz="4" w:space="0" w:color="auto"/>
              <w:left w:val="single" w:sz="4" w:space="0" w:color="auto"/>
              <w:bottom w:val="single" w:sz="4" w:space="0" w:color="auto"/>
              <w:right w:val="single" w:sz="4" w:space="0" w:color="auto"/>
            </w:tcBorders>
            <w:hideMark/>
          </w:tcPr>
          <w:p w14:paraId="40C4998D" w14:textId="77777777" w:rsidR="00915531" w:rsidRPr="00513FD1" w:rsidRDefault="00915531" w:rsidP="00697967">
            <w:pPr>
              <w:rPr>
                <w:rFonts w:cs="Times New Roman"/>
                <w:noProof/>
              </w:rPr>
            </w:pPr>
            <w:r>
              <w:rPr>
                <w:rFonts w:cs="Times New Roman"/>
                <w:noProof/>
              </w:rPr>
              <w:t>User</w:t>
            </w:r>
          </w:p>
        </w:tc>
        <w:tc>
          <w:tcPr>
            <w:tcW w:w="5902" w:type="dxa"/>
            <w:tcBorders>
              <w:top w:val="single" w:sz="4" w:space="0" w:color="auto"/>
              <w:left w:val="single" w:sz="4" w:space="0" w:color="auto"/>
              <w:bottom w:val="single" w:sz="4" w:space="0" w:color="auto"/>
              <w:right w:val="single" w:sz="4" w:space="0" w:color="auto"/>
            </w:tcBorders>
            <w:hideMark/>
          </w:tcPr>
          <w:p w14:paraId="51437CBB" w14:textId="2B510219" w:rsidR="00915531" w:rsidRPr="00513FD1" w:rsidRDefault="00915531" w:rsidP="00697967">
            <w:pPr>
              <w:rPr>
                <w:rFonts w:cs="Times New Roman"/>
                <w:noProof/>
              </w:rPr>
            </w:pPr>
            <w:r>
              <w:rPr>
                <w:rFonts w:cs="Times New Roman"/>
                <w:noProof/>
              </w:rPr>
              <w:t xml:space="preserve">Người sử dụng các chức năng đăng nhập, đăng xuất, đổi mật khẩu, </w:t>
            </w:r>
            <w:r w:rsidR="000405B0">
              <w:rPr>
                <w:rFonts w:cs="Times New Roman"/>
                <w:noProof/>
              </w:rPr>
              <w:t>mua bán hàng</w:t>
            </w:r>
            <w:r>
              <w:rPr>
                <w:rFonts w:cs="Times New Roman"/>
                <w:noProof/>
              </w:rPr>
              <w:t>.</w:t>
            </w:r>
          </w:p>
        </w:tc>
      </w:tr>
    </w:tbl>
    <w:p w14:paraId="2E35C1A6" w14:textId="77777777" w:rsidR="00915531" w:rsidRDefault="00915531" w:rsidP="00915531">
      <w:pPr>
        <w:rPr>
          <w:rFonts w:cs="Times New Roman"/>
          <w:noProof/>
          <w:lang w:val="vi-VN"/>
        </w:rPr>
      </w:pPr>
    </w:p>
    <w:p w14:paraId="5F52B799" w14:textId="77777777" w:rsidR="00915531" w:rsidRPr="00534549" w:rsidRDefault="00915531" w:rsidP="00915531">
      <w:pPr>
        <w:rPr>
          <w:rFonts w:cs="Times New Roman"/>
          <w:noProof/>
          <w:lang w:val="vi-VN"/>
        </w:rPr>
      </w:pPr>
    </w:p>
    <w:p w14:paraId="035A4E90" w14:textId="77777777" w:rsidR="00915531" w:rsidRPr="00534549" w:rsidRDefault="00915531" w:rsidP="00A24334">
      <w:pPr>
        <w:pStyle w:val="Heading2"/>
        <w:numPr>
          <w:ilvl w:val="1"/>
          <w:numId w:val="30"/>
        </w:numPr>
        <w:spacing w:after="80" w:line="240" w:lineRule="auto"/>
        <w:rPr>
          <w:rFonts w:cs="Times New Roman"/>
          <w:noProof/>
          <w:lang w:val="vi-VN"/>
        </w:rPr>
      </w:pPr>
      <w:bookmarkStart w:id="119" w:name="_Toc28294705"/>
      <w:bookmarkStart w:id="120" w:name="_Toc28993176"/>
      <w:r w:rsidRPr="00534549">
        <w:rPr>
          <w:rFonts w:cs="Times New Roman"/>
          <w:noProof/>
          <w:lang w:val="vi-VN"/>
        </w:rPr>
        <w:t>Danh sách các Use Case</w:t>
      </w:r>
      <w:bookmarkEnd w:id="119"/>
      <w:bookmarkEnd w:id="120"/>
    </w:p>
    <w:tbl>
      <w:tblPr>
        <w:tblW w:w="0" w:type="auto"/>
        <w:tblLook w:val="04A0" w:firstRow="1" w:lastRow="0" w:firstColumn="1" w:lastColumn="0" w:noHBand="0" w:noVBand="1"/>
      </w:tblPr>
      <w:tblGrid>
        <w:gridCol w:w="805"/>
        <w:gridCol w:w="4140"/>
        <w:gridCol w:w="4071"/>
      </w:tblGrid>
      <w:tr w:rsidR="00915531" w:rsidRPr="00534549" w14:paraId="030646A7" w14:textId="77777777" w:rsidTr="00697967">
        <w:tc>
          <w:tcPr>
            <w:tcW w:w="805" w:type="dxa"/>
            <w:tcBorders>
              <w:top w:val="single" w:sz="4" w:space="0" w:color="auto"/>
              <w:left w:val="single" w:sz="4" w:space="0" w:color="auto"/>
              <w:bottom w:val="single" w:sz="4" w:space="0" w:color="auto"/>
              <w:right w:val="single" w:sz="4" w:space="0" w:color="auto"/>
            </w:tcBorders>
            <w:hideMark/>
          </w:tcPr>
          <w:p w14:paraId="3A84A5F5" w14:textId="77777777" w:rsidR="00915531" w:rsidRPr="00534549" w:rsidRDefault="00915531" w:rsidP="00697967">
            <w:pPr>
              <w:jc w:val="center"/>
              <w:rPr>
                <w:rFonts w:cs="Times New Roman"/>
                <w:noProof/>
                <w:lang w:val="vi-VN"/>
              </w:rPr>
            </w:pPr>
            <w:r w:rsidRPr="00534549">
              <w:rPr>
                <w:rFonts w:cs="Times New Roman"/>
                <w:noProof/>
                <w:lang w:val="vi-VN"/>
              </w:rPr>
              <w:t>STT</w:t>
            </w:r>
          </w:p>
        </w:tc>
        <w:tc>
          <w:tcPr>
            <w:tcW w:w="4140" w:type="dxa"/>
            <w:tcBorders>
              <w:top w:val="single" w:sz="4" w:space="0" w:color="auto"/>
              <w:left w:val="single" w:sz="4" w:space="0" w:color="auto"/>
              <w:bottom w:val="single" w:sz="4" w:space="0" w:color="auto"/>
              <w:right w:val="single" w:sz="4" w:space="0" w:color="auto"/>
            </w:tcBorders>
            <w:hideMark/>
          </w:tcPr>
          <w:p w14:paraId="0DDF71F6" w14:textId="77777777" w:rsidR="00915531" w:rsidRPr="00534549" w:rsidRDefault="00915531" w:rsidP="00697967">
            <w:pPr>
              <w:rPr>
                <w:rFonts w:cs="Times New Roman"/>
                <w:noProof/>
                <w:lang w:val="vi-VN"/>
              </w:rPr>
            </w:pPr>
            <w:r w:rsidRPr="00534549">
              <w:rPr>
                <w:rFonts w:cs="Times New Roman"/>
                <w:noProof/>
                <w:lang w:val="vi-VN"/>
              </w:rPr>
              <w:t>Tên Usecase</w:t>
            </w:r>
          </w:p>
        </w:tc>
        <w:tc>
          <w:tcPr>
            <w:tcW w:w="4071" w:type="dxa"/>
            <w:tcBorders>
              <w:top w:val="single" w:sz="4" w:space="0" w:color="auto"/>
              <w:left w:val="single" w:sz="4" w:space="0" w:color="auto"/>
              <w:bottom w:val="single" w:sz="4" w:space="0" w:color="auto"/>
              <w:right w:val="single" w:sz="4" w:space="0" w:color="auto"/>
            </w:tcBorders>
            <w:vAlign w:val="center"/>
            <w:hideMark/>
          </w:tcPr>
          <w:p w14:paraId="5023A88F" w14:textId="77777777" w:rsidR="00915531" w:rsidRPr="00534549" w:rsidRDefault="00915531" w:rsidP="00697967">
            <w:pPr>
              <w:rPr>
                <w:rFonts w:cs="Times New Roman"/>
                <w:noProof/>
                <w:lang w:val="vi-VN"/>
              </w:rPr>
            </w:pPr>
            <w:r w:rsidRPr="00534549">
              <w:rPr>
                <w:rFonts w:cs="Times New Roman"/>
                <w:noProof/>
                <w:lang w:val="vi-VN"/>
              </w:rPr>
              <w:t>Ý nghĩa/Ghi chú</w:t>
            </w:r>
          </w:p>
        </w:tc>
      </w:tr>
      <w:tr w:rsidR="00915531" w:rsidRPr="00534549" w14:paraId="4BA18DE4" w14:textId="77777777" w:rsidTr="00697967">
        <w:tc>
          <w:tcPr>
            <w:tcW w:w="805" w:type="dxa"/>
            <w:tcBorders>
              <w:top w:val="single" w:sz="4" w:space="0" w:color="auto"/>
              <w:left w:val="single" w:sz="4" w:space="0" w:color="auto"/>
              <w:bottom w:val="single" w:sz="4" w:space="0" w:color="auto"/>
              <w:right w:val="single" w:sz="4" w:space="0" w:color="auto"/>
            </w:tcBorders>
            <w:hideMark/>
          </w:tcPr>
          <w:p w14:paraId="22D119D6" w14:textId="77777777" w:rsidR="00915531" w:rsidRPr="00534549" w:rsidRDefault="00915531" w:rsidP="00697967">
            <w:pPr>
              <w:jc w:val="center"/>
              <w:rPr>
                <w:rFonts w:cs="Times New Roman"/>
                <w:noProof/>
                <w:lang w:val="vi-VN"/>
              </w:rPr>
            </w:pPr>
            <w:r w:rsidRPr="00534549">
              <w:rPr>
                <w:rFonts w:cs="Times New Roman"/>
                <w:noProof/>
                <w:lang w:val="vi-VN"/>
              </w:rPr>
              <w:t>1</w:t>
            </w:r>
          </w:p>
        </w:tc>
        <w:tc>
          <w:tcPr>
            <w:tcW w:w="4140" w:type="dxa"/>
            <w:tcBorders>
              <w:top w:val="single" w:sz="4" w:space="0" w:color="auto"/>
              <w:left w:val="single" w:sz="4" w:space="0" w:color="auto"/>
              <w:bottom w:val="single" w:sz="4" w:space="0" w:color="auto"/>
              <w:right w:val="single" w:sz="4" w:space="0" w:color="auto"/>
            </w:tcBorders>
          </w:tcPr>
          <w:p w14:paraId="4AD8DDD1" w14:textId="77777777" w:rsidR="00915531" w:rsidRPr="00534549" w:rsidRDefault="00915531" w:rsidP="00697967">
            <w:pPr>
              <w:rPr>
                <w:rFonts w:cs="Times New Roman"/>
                <w:noProof/>
                <w:lang w:val="vi-VN"/>
              </w:rPr>
            </w:pPr>
            <w:r w:rsidRPr="00534549">
              <w:rPr>
                <w:rFonts w:cs="Times New Roman"/>
                <w:noProof/>
                <w:lang w:val="vi-VN"/>
              </w:rPr>
              <w:t>Đăng nhập</w:t>
            </w:r>
          </w:p>
        </w:tc>
        <w:tc>
          <w:tcPr>
            <w:tcW w:w="4071" w:type="dxa"/>
            <w:tcBorders>
              <w:top w:val="single" w:sz="4" w:space="0" w:color="auto"/>
              <w:left w:val="single" w:sz="4" w:space="0" w:color="auto"/>
              <w:bottom w:val="single" w:sz="4" w:space="0" w:color="auto"/>
              <w:right w:val="single" w:sz="4" w:space="0" w:color="auto"/>
            </w:tcBorders>
            <w:vAlign w:val="center"/>
          </w:tcPr>
          <w:p w14:paraId="7CC278CF" w14:textId="77777777" w:rsidR="00915531" w:rsidRPr="00534549" w:rsidRDefault="00915531" w:rsidP="00697967">
            <w:pPr>
              <w:rPr>
                <w:rFonts w:cs="Times New Roman"/>
                <w:noProof/>
                <w:lang w:val="vi-VN"/>
              </w:rPr>
            </w:pPr>
            <w:r w:rsidRPr="00534549">
              <w:rPr>
                <w:rFonts w:cs="Times New Roman"/>
                <w:noProof/>
                <w:lang w:val="vi-VN"/>
              </w:rPr>
              <w:t>Đăng nhập</w:t>
            </w:r>
          </w:p>
        </w:tc>
      </w:tr>
      <w:tr w:rsidR="00915531" w:rsidRPr="00534549" w14:paraId="11EC1B69" w14:textId="77777777" w:rsidTr="00697967">
        <w:tc>
          <w:tcPr>
            <w:tcW w:w="805" w:type="dxa"/>
            <w:tcBorders>
              <w:top w:val="single" w:sz="4" w:space="0" w:color="auto"/>
              <w:left w:val="single" w:sz="4" w:space="0" w:color="auto"/>
              <w:bottom w:val="single" w:sz="4" w:space="0" w:color="auto"/>
              <w:right w:val="single" w:sz="4" w:space="0" w:color="auto"/>
            </w:tcBorders>
            <w:hideMark/>
          </w:tcPr>
          <w:p w14:paraId="0FCD44DD" w14:textId="77777777" w:rsidR="00915531" w:rsidRPr="00534549" w:rsidRDefault="00915531" w:rsidP="00697967">
            <w:pPr>
              <w:jc w:val="center"/>
              <w:rPr>
                <w:rFonts w:cs="Times New Roman"/>
                <w:noProof/>
                <w:lang w:val="vi-VN"/>
              </w:rPr>
            </w:pPr>
            <w:r w:rsidRPr="00534549">
              <w:rPr>
                <w:rFonts w:cs="Times New Roman"/>
                <w:noProof/>
                <w:lang w:val="vi-VN"/>
              </w:rPr>
              <w:t>2</w:t>
            </w:r>
          </w:p>
        </w:tc>
        <w:tc>
          <w:tcPr>
            <w:tcW w:w="4140" w:type="dxa"/>
            <w:tcBorders>
              <w:top w:val="single" w:sz="4" w:space="0" w:color="auto"/>
              <w:left w:val="single" w:sz="4" w:space="0" w:color="auto"/>
              <w:bottom w:val="single" w:sz="4" w:space="0" w:color="auto"/>
              <w:right w:val="single" w:sz="4" w:space="0" w:color="auto"/>
            </w:tcBorders>
          </w:tcPr>
          <w:p w14:paraId="50D78E60" w14:textId="77777777" w:rsidR="00915531" w:rsidRPr="00534549" w:rsidRDefault="00915531" w:rsidP="00697967">
            <w:pPr>
              <w:rPr>
                <w:rFonts w:cs="Times New Roman"/>
                <w:noProof/>
                <w:lang w:val="vi-VN"/>
              </w:rPr>
            </w:pPr>
            <w:r w:rsidRPr="00534549">
              <w:rPr>
                <w:rFonts w:cs="Times New Roman"/>
                <w:noProof/>
                <w:lang w:val="vi-VN"/>
              </w:rPr>
              <w:t>Đăng xuất</w:t>
            </w:r>
          </w:p>
        </w:tc>
        <w:tc>
          <w:tcPr>
            <w:tcW w:w="4071" w:type="dxa"/>
            <w:tcBorders>
              <w:top w:val="single" w:sz="4" w:space="0" w:color="auto"/>
              <w:left w:val="single" w:sz="4" w:space="0" w:color="auto"/>
              <w:bottom w:val="single" w:sz="4" w:space="0" w:color="auto"/>
              <w:right w:val="single" w:sz="4" w:space="0" w:color="auto"/>
            </w:tcBorders>
            <w:vAlign w:val="center"/>
          </w:tcPr>
          <w:p w14:paraId="787DECA3" w14:textId="77777777" w:rsidR="00915531" w:rsidRPr="00534549" w:rsidRDefault="00915531" w:rsidP="00697967">
            <w:pPr>
              <w:rPr>
                <w:rFonts w:cs="Times New Roman"/>
                <w:noProof/>
                <w:lang w:val="vi-VN"/>
              </w:rPr>
            </w:pPr>
            <w:r w:rsidRPr="00534549">
              <w:rPr>
                <w:rFonts w:cs="Times New Roman"/>
                <w:noProof/>
                <w:lang w:val="vi-VN"/>
              </w:rPr>
              <w:t>Đăng Xuất</w:t>
            </w:r>
          </w:p>
        </w:tc>
      </w:tr>
      <w:tr w:rsidR="00915531" w:rsidRPr="00534549" w14:paraId="5A2EDA0D" w14:textId="77777777" w:rsidTr="00697967">
        <w:tc>
          <w:tcPr>
            <w:tcW w:w="805" w:type="dxa"/>
            <w:tcBorders>
              <w:top w:val="single" w:sz="4" w:space="0" w:color="auto"/>
              <w:left w:val="single" w:sz="4" w:space="0" w:color="auto"/>
              <w:bottom w:val="single" w:sz="4" w:space="0" w:color="auto"/>
              <w:right w:val="single" w:sz="4" w:space="0" w:color="auto"/>
            </w:tcBorders>
          </w:tcPr>
          <w:p w14:paraId="29E437BB" w14:textId="77777777" w:rsidR="00915531" w:rsidRPr="000D6FD5" w:rsidRDefault="00915531" w:rsidP="00697967">
            <w:pPr>
              <w:jc w:val="center"/>
              <w:rPr>
                <w:rFonts w:cs="Times New Roman"/>
                <w:noProof/>
              </w:rPr>
            </w:pPr>
            <w:r>
              <w:rPr>
                <w:rFonts w:cs="Times New Roman"/>
                <w:noProof/>
              </w:rPr>
              <w:t>3</w:t>
            </w:r>
          </w:p>
        </w:tc>
        <w:tc>
          <w:tcPr>
            <w:tcW w:w="4140" w:type="dxa"/>
            <w:tcBorders>
              <w:top w:val="single" w:sz="4" w:space="0" w:color="auto"/>
              <w:left w:val="single" w:sz="4" w:space="0" w:color="auto"/>
              <w:bottom w:val="single" w:sz="4" w:space="0" w:color="auto"/>
              <w:right w:val="single" w:sz="4" w:space="0" w:color="auto"/>
            </w:tcBorders>
          </w:tcPr>
          <w:p w14:paraId="333AB755" w14:textId="77777777" w:rsidR="00915531" w:rsidRPr="000D6FD5" w:rsidRDefault="00915531" w:rsidP="00697967">
            <w:pPr>
              <w:rPr>
                <w:rFonts w:cs="Times New Roman"/>
                <w:noProof/>
              </w:rPr>
            </w:pPr>
            <w:r>
              <w:rPr>
                <w:rFonts w:cs="Times New Roman"/>
                <w:noProof/>
              </w:rPr>
              <w:t>Đăng ký</w:t>
            </w:r>
          </w:p>
        </w:tc>
        <w:tc>
          <w:tcPr>
            <w:tcW w:w="4071" w:type="dxa"/>
            <w:tcBorders>
              <w:top w:val="single" w:sz="4" w:space="0" w:color="auto"/>
              <w:left w:val="single" w:sz="4" w:space="0" w:color="auto"/>
              <w:bottom w:val="single" w:sz="4" w:space="0" w:color="auto"/>
              <w:right w:val="single" w:sz="4" w:space="0" w:color="auto"/>
            </w:tcBorders>
            <w:vAlign w:val="center"/>
          </w:tcPr>
          <w:p w14:paraId="6E980CC5" w14:textId="77777777" w:rsidR="00915531" w:rsidRPr="000D6FD5" w:rsidRDefault="00915531" w:rsidP="00697967">
            <w:pPr>
              <w:rPr>
                <w:rFonts w:cs="Times New Roman"/>
                <w:noProof/>
              </w:rPr>
            </w:pPr>
            <w:r>
              <w:rPr>
                <w:rFonts w:cs="Times New Roman"/>
                <w:noProof/>
              </w:rPr>
              <w:t>Đăng ký người dùng mới</w:t>
            </w:r>
          </w:p>
        </w:tc>
      </w:tr>
      <w:tr w:rsidR="00915531" w:rsidRPr="00534549" w14:paraId="05DA3C87" w14:textId="77777777" w:rsidTr="00697967">
        <w:tc>
          <w:tcPr>
            <w:tcW w:w="805" w:type="dxa"/>
            <w:tcBorders>
              <w:top w:val="single" w:sz="4" w:space="0" w:color="auto"/>
              <w:left w:val="single" w:sz="4" w:space="0" w:color="auto"/>
              <w:bottom w:val="single" w:sz="4" w:space="0" w:color="auto"/>
              <w:right w:val="single" w:sz="4" w:space="0" w:color="auto"/>
            </w:tcBorders>
            <w:hideMark/>
          </w:tcPr>
          <w:p w14:paraId="5270018F" w14:textId="77777777" w:rsidR="00915531" w:rsidRPr="000D6FD5" w:rsidRDefault="00915531" w:rsidP="00697967">
            <w:pPr>
              <w:jc w:val="center"/>
              <w:rPr>
                <w:rFonts w:cs="Times New Roman"/>
                <w:noProof/>
              </w:rPr>
            </w:pPr>
            <w:r>
              <w:rPr>
                <w:rFonts w:cs="Times New Roman"/>
                <w:noProof/>
              </w:rPr>
              <w:t>4</w:t>
            </w:r>
          </w:p>
        </w:tc>
        <w:tc>
          <w:tcPr>
            <w:tcW w:w="4140" w:type="dxa"/>
            <w:tcBorders>
              <w:top w:val="single" w:sz="4" w:space="0" w:color="auto"/>
              <w:left w:val="single" w:sz="4" w:space="0" w:color="auto"/>
              <w:bottom w:val="single" w:sz="4" w:space="0" w:color="auto"/>
              <w:right w:val="single" w:sz="4" w:space="0" w:color="auto"/>
            </w:tcBorders>
          </w:tcPr>
          <w:p w14:paraId="2DF8A6D0" w14:textId="77777777" w:rsidR="00915531" w:rsidRPr="00534549" w:rsidRDefault="00915531" w:rsidP="00697967">
            <w:pPr>
              <w:rPr>
                <w:rFonts w:cs="Times New Roman"/>
                <w:noProof/>
                <w:lang w:val="vi-VN"/>
              </w:rPr>
            </w:pPr>
            <w:r w:rsidRPr="00534549">
              <w:rPr>
                <w:rFonts w:cs="Times New Roman"/>
                <w:noProof/>
                <w:lang w:val="vi-VN"/>
              </w:rPr>
              <w:t>Đổi mật khẩu</w:t>
            </w:r>
          </w:p>
        </w:tc>
        <w:tc>
          <w:tcPr>
            <w:tcW w:w="4071" w:type="dxa"/>
            <w:tcBorders>
              <w:top w:val="single" w:sz="4" w:space="0" w:color="auto"/>
              <w:left w:val="single" w:sz="4" w:space="0" w:color="auto"/>
              <w:bottom w:val="single" w:sz="4" w:space="0" w:color="auto"/>
              <w:right w:val="single" w:sz="4" w:space="0" w:color="auto"/>
            </w:tcBorders>
            <w:vAlign w:val="center"/>
          </w:tcPr>
          <w:p w14:paraId="37244790" w14:textId="77777777" w:rsidR="00915531" w:rsidRPr="00534549" w:rsidRDefault="00915531" w:rsidP="00697967">
            <w:pPr>
              <w:rPr>
                <w:rFonts w:cs="Times New Roman"/>
                <w:noProof/>
                <w:lang w:val="vi-VN"/>
              </w:rPr>
            </w:pPr>
            <w:r w:rsidRPr="00534549">
              <w:rPr>
                <w:rFonts w:cs="Times New Roman"/>
                <w:noProof/>
                <w:lang w:val="vi-VN"/>
              </w:rPr>
              <w:t>Đổi mật khẩu</w:t>
            </w:r>
          </w:p>
        </w:tc>
      </w:tr>
      <w:tr w:rsidR="00915531" w:rsidRPr="00E13765" w14:paraId="3F218425" w14:textId="77777777" w:rsidTr="00697967">
        <w:tc>
          <w:tcPr>
            <w:tcW w:w="805" w:type="dxa"/>
            <w:tcBorders>
              <w:top w:val="single" w:sz="4" w:space="0" w:color="auto"/>
              <w:left w:val="single" w:sz="4" w:space="0" w:color="auto"/>
              <w:bottom w:val="single" w:sz="4" w:space="0" w:color="auto"/>
              <w:right w:val="single" w:sz="4" w:space="0" w:color="auto"/>
            </w:tcBorders>
            <w:hideMark/>
          </w:tcPr>
          <w:p w14:paraId="2050B906" w14:textId="77777777" w:rsidR="00915531" w:rsidRPr="000D6FD5" w:rsidRDefault="00915531" w:rsidP="00697967">
            <w:pPr>
              <w:jc w:val="center"/>
              <w:rPr>
                <w:rFonts w:cs="Times New Roman"/>
                <w:noProof/>
              </w:rPr>
            </w:pPr>
            <w:r>
              <w:rPr>
                <w:rFonts w:cs="Times New Roman"/>
                <w:noProof/>
              </w:rPr>
              <w:t>5</w:t>
            </w:r>
          </w:p>
        </w:tc>
        <w:tc>
          <w:tcPr>
            <w:tcW w:w="4140" w:type="dxa"/>
            <w:tcBorders>
              <w:top w:val="single" w:sz="4" w:space="0" w:color="auto"/>
              <w:left w:val="single" w:sz="4" w:space="0" w:color="auto"/>
              <w:bottom w:val="single" w:sz="4" w:space="0" w:color="auto"/>
              <w:right w:val="single" w:sz="4" w:space="0" w:color="auto"/>
            </w:tcBorders>
          </w:tcPr>
          <w:p w14:paraId="53D6D493" w14:textId="15233376" w:rsidR="00915531" w:rsidRPr="002C1E2D" w:rsidRDefault="009C4640" w:rsidP="00697967">
            <w:pPr>
              <w:rPr>
                <w:rFonts w:cs="Times New Roman"/>
                <w:noProof/>
              </w:rPr>
            </w:pPr>
            <w:r>
              <w:rPr>
                <w:rFonts w:cs="Times New Roman"/>
                <w:noProof/>
              </w:rPr>
              <w:t>Xem danh sách hàng</w:t>
            </w:r>
          </w:p>
        </w:tc>
        <w:tc>
          <w:tcPr>
            <w:tcW w:w="4071" w:type="dxa"/>
            <w:tcBorders>
              <w:top w:val="single" w:sz="4" w:space="0" w:color="auto"/>
              <w:left w:val="single" w:sz="4" w:space="0" w:color="auto"/>
              <w:bottom w:val="single" w:sz="4" w:space="0" w:color="auto"/>
              <w:right w:val="single" w:sz="4" w:space="0" w:color="auto"/>
            </w:tcBorders>
            <w:vAlign w:val="center"/>
          </w:tcPr>
          <w:p w14:paraId="73A5EA7C" w14:textId="4E8AC137" w:rsidR="00915531" w:rsidRPr="00E95F7E" w:rsidRDefault="009C4640" w:rsidP="00697967">
            <w:pPr>
              <w:rPr>
                <w:rFonts w:cs="Times New Roman"/>
                <w:noProof/>
              </w:rPr>
            </w:pPr>
            <w:r>
              <w:rPr>
                <w:rFonts w:cs="Times New Roman"/>
                <w:noProof/>
              </w:rPr>
              <w:t>Xem danh sách hàng</w:t>
            </w:r>
          </w:p>
        </w:tc>
      </w:tr>
      <w:tr w:rsidR="00915531" w:rsidRPr="00E13765" w14:paraId="1C6502EE" w14:textId="77777777" w:rsidTr="00697967">
        <w:tc>
          <w:tcPr>
            <w:tcW w:w="805" w:type="dxa"/>
            <w:tcBorders>
              <w:top w:val="single" w:sz="4" w:space="0" w:color="auto"/>
              <w:left w:val="single" w:sz="4" w:space="0" w:color="auto"/>
              <w:bottom w:val="single" w:sz="4" w:space="0" w:color="auto"/>
              <w:right w:val="single" w:sz="4" w:space="0" w:color="auto"/>
            </w:tcBorders>
          </w:tcPr>
          <w:p w14:paraId="03D744E7" w14:textId="77777777" w:rsidR="00915531" w:rsidRPr="007F1B3E" w:rsidRDefault="00915531" w:rsidP="00697967">
            <w:pPr>
              <w:jc w:val="center"/>
              <w:rPr>
                <w:rFonts w:cs="Times New Roman"/>
                <w:noProof/>
              </w:rPr>
            </w:pPr>
            <w:r>
              <w:rPr>
                <w:rFonts w:cs="Times New Roman"/>
                <w:noProof/>
              </w:rPr>
              <w:t>6</w:t>
            </w:r>
          </w:p>
        </w:tc>
        <w:tc>
          <w:tcPr>
            <w:tcW w:w="4140" w:type="dxa"/>
            <w:tcBorders>
              <w:top w:val="single" w:sz="4" w:space="0" w:color="auto"/>
              <w:left w:val="single" w:sz="4" w:space="0" w:color="auto"/>
              <w:bottom w:val="single" w:sz="4" w:space="0" w:color="auto"/>
              <w:right w:val="single" w:sz="4" w:space="0" w:color="auto"/>
            </w:tcBorders>
          </w:tcPr>
          <w:p w14:paraId="747B1400" w14:textId="04B6AE2B" w:rsidR="00915531" w:rsidRDefault="00915531" w:rsidP="00697967">
            <w:pPr>
              <w:rPr>
                <w:rFonts w:cs="Times New Roman"/>
                <w:noProof/>
              </w:rPr>
            </w:pPr>
            <w:r>
              <w:rPr>
                <w:rFonts w:cs="Times New Roman"/>
                <w:noProof/>
              </w:rPr>
              <w:t xml:space="preserve">Xem </w:t>
            </w:r>
            <w:r w:rsidR="009C4640">
              <w:rPr>
                <w:rFonts w:cs="Times New Roman"/>
                <w:noProof/>
              </w:rPr>
              <w:t>chí tiết hàng</w:t>
            </w:r>
          </w:p>
        </w:tc>
        <w:tc>
          <w:tcPr>
            <w:tcW w:w="4071" w:type="dxa"/>
            <w:tcBorders>
              <w:top w:val="single" w:sz="4" w:space="0" w:color="auto"/>
              <w:left w:val="single" w:sz="4" w:space="0" w:color="auto"/>
              <w:bottom w:val="single" w:sz="4" w:space="0" w:color="auto"/>
              <w:right w:val="single" w:sz="4" w:space="0" w:color="auto"/>
            </w:tcBorders>
            <w:vAlign w:val="center"/>
          </w:tcPr>
          <w:p w14:paraId="30BB4C25" w14:textId="0AD9EF0F" w:rsidR="00915531" w:rsidRDefault="009C4640" w:rsidP="00697967">
            <w:pPr>
              <w:rPr>
                <w:rFonts w:cs="Times New Roman"/>
                <w:noProof/>
              </w:rPr>
            </w:pPr>
            <w:r>
              <w:rPr>
                <w:rFonts w:cs="Times New Roman"/>
                <w:noProof/>
              </w:rPr>
              <w:t>Xem chi tiết một món hàng nào đó</w:t>
            </w:r>
          </w:p>
        </w:tc>
      </w:tr>
      <w:tr w:rsidR="00915531" w:rsidRPr="00E13765" w14:paraId="1120D49A" w14:textId="77777777" w:rsidTr="00697967">
        <w:tc>
          <w:tcPr>
            <w:tcW w:w="805" w:type="dxa"/>
            <w:tcBorders>
              <w:top w:val="single" w:sz="4" w:space="0" w:color="auto"/>
              <w:left w:val="single" w:sz="4" w:space="0" w:color="auto"/>
              <w:bottom w:val="single" w:sz="4" w:space="0" w:color="auto"/>
              <w:right w:val="single" w:sz="4" w:space="0" w:color="auto"/>
            </w:tcBorders>
          </w:tcPr>
          <w:p w14:paraId="6A2E35FB" w14:textId="77777777" w:rsidR="00915531" w:rsidRPr="00E95F7E" w:rsidRDefault="00915531" w:rsidP="00697967">
            <w:pPr>
              <w:jc w:val="center"/>
              <w:rPr>
                <w:rFonts w:cs="Times New Roman"/>
                <w:noProof/>
              </w:rPr>
            </w:pPr>
            <w:r>
              <w:rPr>
                <w:rFonts w:cs="Times New Roman"/>
                <w:noProof/>
              </w:rPr>
              <w:lastRenderedPageBreak/>
              <w:t>7</w:t>
            </w:r>
          </w:p>
        </w:tc>
        <w:tc>
          <w:tcPr>
            <w:tcW w:w="4140" w:type="dxa"/>
            <w:tcBorders>
              <w:top w:val="single" w:sz="4" w:space="0" w:color="auto"/>
              <w:left w:val="single" w:sz="4" w:space="0" w:color="auto"/>
              <w:bottom w:val="single" w:sz="4" w:space="0" w:color="auto"/>
              <w:right w:val="single" w:sz="4" w:space="0" w:color="auto"/>
            </w:tcBorders>
          </w:tcPr>
          <w:p w14:paraId="09D9D001" w14:textId="27094790" w:rsidR="00915531" w:rsidRDefault="009F08B5" w:rsidP="00697967">
            <w:pPr>
              <w:rPr>
                <w:rFonts w:cs="Times New Roman"/>
                <w:noProof/>
              </w:rPr>
            </w:pPr>
            <w:r>
              <w:rPr>
                <w:rFonts w:cs="Times New Roman"/>
                <w:noProof/>
              </w:rPr>
              <w:t>Quản lý giỏ hàng</w:t>
            </w:r>
          </w:p>
        </w:tc>
        <w:tc>
          <w:tcPr>
            <w:tcW w:w="4071" w:type="dxa"/>
            <w:tcBorders>
              <w:top w:val="single" w:sz="4" w:space="0" w:color="auto"/>
              <w:left w:val="single" w:sz="4" w:space="0" w:color="auto"/>
              <w:bottom w:val="single" w:sz="4" w:space="0" w:color="auto"/>
              <w:right w:val="single" w:sz="4" w:space="0" w:color="auto"/>
            </w:tcBorders>
            <w:vAlign w:val="center"/>
          </w:tcPr>
          <w:p w14:paraId="040D6679" w14:textId="52CF930D" w:rsidR="00915531" w:rsidRDefault="009F08B5" w:rsidP="00697967">
            <w:pPr>
              <w:rPr>
                <w:rFonts w:cs="Times New Roman"/>
                <w:noProof/>
              </w:rPr>
            </w:pPr>
            <w:r>
              <w:rPr>
                <w:rFonts w:cs="Times New Roman"/>
                <w:noProof/>
              </w:rPr>
              <w:t>Quản lý giỏ hàng đã thêm vào và chuẩn bị đặt hàng</w:t>
            </w:r>
          </w:p>
        </w:tc>
      </w:tr>
      <w:tr w:rsidR="00915531" w:rsidRPr="00E13765" w14:paraId="44A91242" w14:textId="77777777" w:rsidTr="00697967">
        <w:tc>
          <w:tcPr>
            <w:tcW w:w="805" w:type="dxa"/>
            <w:tcBorders>
              <w:top w:val="single" w:sz="4" w:space="0" w:color="auto"/>
              <w:left w:val="single" w:sz="4" w:space="0" w:color="auto"/>
              <w:bottom w:val="single" w:sz="4" w:space="0" w:color="auto"/>
              <w:right w:val="single" w:sz="4" w:space="0" w:color="auto"/>
            </w:tcBorders>
          </w:tcPr>
          <w:p w14:paraId="3388C49B" w14:textId="77777777" w:rsidR="00915531" w:rsidRDefault="00915531" w:rsidP="00697967">
            <w:pPr>
              <w:jc w:val="center"/>
              <w:rPr>
                <w:rFonts w:cs="Times New Roman"/>
                <w:noProof/>
              </w:rPr>
            </w:pPr>
            <w:r>
              <w:rPr>
                <w:rFonts w:cs="Times New Roman"/>
                <w:noProof/>
              </w:rPr>
              <w:t>8</w:t>
            </w:r>
          </w:p>
        </w:tc>
        <w:tc>
          <w:tcPr>
            <w:tcW w:w="4140" w:type="dxa"/>
            <w:tcBorders>
              <w:top w:val="single" w:sz="4" w:space="0" w:color="auto"/>
              <w:left w:val="single" w:sz="4" w:space="0" w:color="auto"/>
              <w:bottom w:val="single" w:sz="4" w:space="0" w:color="auto"/>
              <w:right w:val="single" w:sz="4" w:space="0" w:color="auto"/>
            </w:tcBorders>
          </w:tcPr>
          <w:p w14:paraId="20EB2BAD" w14:textId="3194B354" w:rsidR="00915531" w:rsidRDefault="00EE55BC" w:rsidP="00697967">
            <w:pPr>
              <w:rPr>
                <w:rFonts w:cs="Times New Roman"/>
                <w:noProof/>
              </w:rPr>
            </w:pPr>
            <w:r>
              <w:rPr>
                <w:rFonts w:cs="Times New Roman"/>
                <w:noProof/>
              </w:rPr>
              <w:t>Xác nhận đơn hàng</w:t>
            </w:r>
          </w:p>
        </w:tc>
        <w:tc>
          <w:tcPr>
            <w:tcW w:w="4071" w:type="dxa"/>
            <w:tcBorders>
              <w:top w:val="single" w:sz="4" w:space="0" w:color="auto"/>
              <w:left w:val="single" w:sz="4" w:space="0" w:color="auto"/>
              <w:bottom w:val="single" w:sz="4" w:space="0" w:color="auto"/>
              <w:right w:val="single" w:sz="4" w:space="0" w:color="auto"/>
            </w:tcBorders>
            <w:vAlign w:val="center"/>
          </w:tcPr>
          <w:p w14:paraId="78F75C9E" w14:textId="58BCAA28" w:rsidR="00915531" w:rsidRDefault="00EE55BC" w:rsidP="00697967">
            <w:pPr>
              <w:rPr>
                <w:rFonts w:cs="Times New Roman"/>
                <w:noProof/>
              </w:rPr>
            </w:pPr>
            <w:r>
              <w:rPr>
                <w:rFonts w:cs="Times New Roman"/>
                <w:noProof/>
              </w:rPr>
              <w:t>Xác nhận đơn hàng đã được đặt</w:t>
            </w:r>
          </w:p>
        </w:tc>
      </w:tr>
    </w:tbl>
    <w:p w14:paraId="6C414150" w14:textId="77777777" w:rsidR="00915531" w:rsidRPr="00534549" w:rsidRDefault="00915531" w:rsidP="00915531">
      <w:pPr>
        <w:rPr>
          <w:rFonts w:cs="Times New Roman"/>
          <w:noProof/>
          <w:lang w:val="vi-VN"/>
        </w:rPr>
      </w:pPr>
    </w:p>
    <w:p w14:paraId="1E7395D9" w14:textId="77777777" w:rsidR="00915531" w:rsidRPr="00534549" w:rsidRDefault="00915531" w:rsidP="00A24334">
      <w:pPr>
        <w:pStyle w:val="Heading2"/>
        <w:numPr>
          <w:ilvl w:val="1"/>
          <w:numId w:val="30"/>
        </w:numPr>
        <w:spacing w:after="80" w:line="240" w:lineRule="auto"/>
        <w:rPr>
          <w:rFonts w:cs="Times New Roman"/>
          <w:noProof/>
          <w:lang w:val="vi-VN"/>
        </w:rPr>
      </w:pPr>
      <w:bookmarkStart w:id="121" w:name="_Toc28294706"/>
      <w:bookmarkStart w:id="122" w:name="_Toc28993177"/>
      <w:r w:rsidRPr="00534549">
        <w:rPr>
          <w:rFonts w:cs="Times New Roman"/>
          <w:noProof/>
          <w:lang w:val="vi-VN"/>
        </w:rPr>
        <w:t>Đặc tả Use Case</w:t>
      </w:r>
      <w:bookmarkEnd w:id="121"/>
      <w:bookmarkEnd w:id="122"/>
    </w:p>
    <w:p w14:paraId="53485C01" w14:textId="61B17FF8" w:rsidR="00915531" w:rsidRPr="00534549" w:rsidRDefault="00915531" w:rsidP="00A24334">
      <w:pPr>
        <w:pStyle w:val="Heading3"/>
        <w:numPr>
          <w:ilvl w:val="2"/>
          <w:numId w:val="30"/>
        </w:numPr>
        <w:spacing w:before="80" w:line="360" w:lineRule="auto"/>
        <w:ind w:left="288"/>
        <w:jc w:val="both"/>
        <w:rPr>
          <w:rFonts w:cs="Times New Roman"/>
          <w:noProof/>
          <w:lang w:val="vi-VN"/>
        </w:rPr>
      </w:pPr>
      <w:bookmarkStart w:id="123" w:name="_Toc28294707"/>
      <w:bookmarkStart w:id="124" w:name="_Toc28993178"/>
      <w:r w:rsidRPr="00534549">
        <w:rPr>
          <w:rFonts w:cs="Times New Roman"/>
          <w:noProof/>
          <w:lang w:val="vi-VN"/>
        </w:rPr>
        <w:t>Đặc tả Use Case “</w:t>
      </w:r>
      <w:r w:rsidR="000B7414">
        <w:rPr>
          <w:rFonts w:cs="Times New Roman"/>
          <w:noProof/>
        </w:rPr>
        <w:t>Đăng Ký</w:t>
      </w:r>
      <w:r w:rsidRPr="00534549">
        <w:rPr>
          <w:rFonts w:cs="Times New Roman"/>
          <w:noProof/>
          <w:lang w:val="vi-VN"/>
        </w:rPr>
        <w:t>”</w:t>
      </w:r>
      <w:bookmarkEnd w:id="123"/>
      <w:bookmarkEnd w:id="124"/>
    </w:p>
    <w:tbl>
      <w:tblPr>
        <w:tblStyle w:val="TableGrid"/>
        <w:tblW w:w="0" w:type="auto"/>
        <w:tblLook w:val="04A0" w:firstRow="1" w:lastRow="0" w:firstColumn="1" w:lastColumn="0" w:noHBand="0" w:noVBand="1"/>
      </w:tblPr>
      <w:tblGrid>
        <w:gridCol w:w="2943"/>
        <w:gridCol w:w="6060"/>
      </w:tblGrid>
      <w:tr w:rsidR="00883874" w:rsidRPr="00883874" w14:paraId="7F3E81AC" w14:textId="77777777" w:rsidTr="00D507CA">
        <w:trPr>
          <w:trHeight w:val="420"/>
        </w:trPr>
        <w:tc>
          <w:tcPr>
            <w:tcW w:w="9003" w:type="dxa"/>
            <w:gridSpan w:val="2"/>
            <w:shd w:val="clear" w:color="auto" w:fill="D9D9D9" w:themeFill="background1" w:themeFillShade="D9"/>
            <w:vAlign w:val="center"/>
          </w:tcPr>
          <w:p w14:paraId="34822126" w14:textId="77777777" w:rsidR="00883874" w:rsidRPr="00883874" w:rsidRDefault="00883874" w:rsidP="00D507CA">
            <w:pPr>
              <w:spacing w:line="30" w:lineRule="atLeast"/>
              <w:jc w:val="center"/>
              <w:rPr>
                <w:rFonts w:cs="Times New Roman"/>
                <w:b/>
                <w:szCs w:val="26"/>
              </w:rPr>
            </w:pPr>
            <w:r w:rsidRPr="00883874">
              <w:rPr>
                <w:rFonts w:cs="Times New Roman"/>
                <w:b/>
                <w:szCs w:val="26"/>
              </w:rPr>
              <w:t>Use Case  Đăng ký</w:t>
            </w:r>
          </w:p>
        </w:tc>
      </w:tr>
      <w:tr w:rsidR="00883874" w:rsidRPr="00883874" w14:paraId="566F8BD6" w14:textId="77777777" w:rsidTr="00D507CA">
        <w:tc>
          <w:tcPr>
            <w:tcW w:w="2943" w:type="dxa"/>
          </w:tcPr>
          <w:p w14:paraId="1C019FA5" w14:textId="77777777" w:rsidR="00883874" w:rsidRPr="00883874" w:rsidRDefault="00883874" w:rsidP="00D507CA">
            <w:pPr>
              <w:spacing w:line="30" w:lineRule="atLeast"/>
              <w:rPr>
                <w:rFonts w:cs="Times New Roman"/>
                <w:szCs w:val="26"/>
              </w:rPr>
            </w:pPr>
            <w:r w:rsidRPr="00883874">
              <w:rPr>
                <w:rFonts w:cs="Times New Roman"/>
                <w:szCs w:val="26"/>
              </w:rPr>
              <w:t>Mô tả</w:t>
            </w:r>
          </w:p>
        </w:tc>
        <w:tc>
          <w:tcPr>
            <w:tcW w:w="6060" w:type="dxa"/>
          </w:tcPr>
          <w:p w14:paraId="05562FAC" w14:textId="77777777" w:rsidR="00883874" w:rsidRPr="00883874" w:rsidRDefault="00883874" w:rsidP="00D507CA">
            <w:pPr>
              <w:spacing w:line="30" w:lineRule="atLeast"/>
              <w:rPr>
                <w:rFonts w:cs="Times New Roman"/>
                <w:szCs w:val="26"/>
              </w:rPr>
            </w:pPr>
            <w:r w:rsidRPr="00883874">
              <w:rPr>
                <w:rFonts w:cs="Times New Roman"/>
                <w:szCs w:val="26"/>
              </w:rPr>
              <w:t>Khách hàng đăng ký</w:t>
            </w:r>
          </w:p>
        </w:tc>
      </w:tr>
      <w:tr w:rsidR="00883874" w:rsidRPr="00883874" w14:paraId="31C4795D" w14:textId="77777777" w:rsidTr="00D507CA">
        <w:tc>
          <w:tcPr>
            <w:tcW w:w="2943" w:type="dxa"/>
          </w:tcPr>
          <w:p w14:paraId="10546CFB" w14:textId="77777777" w:rsidR="00883874" w:rsidRPr="00883874" w:rsidRDefault="00883874" w:rsidP="00D507CA">
            <w:pPr>
              <w:spacing w:line="30" w:lineRule="atLeast"/>
              <w:rPr>
                <w:rFonts w:cs="Times New Roman"/>
                <w:szCs w:val="26"/>
              </w:rPr>
            </w:pPr>
            <w:r w:rsidRPr="00883874">
              <w:rPr>
                <w:rFonts w:cs="Times New Roman"/>
                <w:szCs w:val="26"/>
              </w:rPr>
              <w:t>Actors</w:t>
            </w:r>
          </w:p>
        </w:tc>
        <w:tc>
          <w:tcPr>
            <w:tcW w:w="6060" w:type="dxa"/>
          </w:tcPr>
          <w:p w14:paraId="11E5A3AA" w14:textId="77777777" w:rsidR="00883874" w:rsidRPr="00883874" w:rsidRDefault="00883874" w:rsidP="00D507CA">
            <w:pPr>
              <w:spacing w:line="30" w:lineRule="atLeast"/>
              <w:rPr>
                <w:rFonts w:cs="Times New Roman"/>
                <w:szCs w:val="26"/>
              </w:rPr>
            </w:pPr>
            <w:r w:rsidRPr="00883874">
              <w:rPr>
                <w:rFonts w:cs="Times New Roman"/>
                <w:szCs w:val="26"/>
              </w:rPr>
              <w:t>Khách hàng</w:t>
            </w:r>
          </w:p>
        </w:tc>
      </w:tr>
      <w:tr w:rsidR="00883874" w:rsidRPr="00883874" w14:paraId="4CD669F4" w14:textId="77777777" w:rsidTr="00D507CA">
        <w:tc>
          <w:tcPr>
            <w:tcW w:w="2943" w:type="dxa"/>
          </w:tcPr>
          <w:p w14:paraId="5970BEFF" w14:textId="77777777" w:rsidR="00883874" w:rsidRPr="00883874" w:rsidRDefault="00883874" w:rsidP="00D507CA">
            <w:pPr>
              <w:spacing w:line="30" w:lineRule="atLeast"/>
              <w:rPr>
                <w:rFonts w:cs="Times New Roman"/>
                <w:szCs w:val="26"/>
              </w:rPr>
            </w:pPr>
            <w:r w:rsidRPr="00883874">
              <w:rPr>
                <w:rFonts w:cs="Times New Roman"/>
                <w:szCs w:val="26"/>
              </w:rPr>
              <w:t>Điều kiện</w:t>
            </w:r>
          </w:p>
        </w:tc>
        <w:tc>
          <w:tcPr>
            <w:tcW w:w="6060" w:type="dxa"/>
          </w:tcPr>
          <w:p w14:paraId="555C3126" w14:textId="77777777" w:rsidR="00883874" w:rsidRPr="00883874" w:rsidRDefault="00883874" w:rsidP="00D507CA">
            <w:pPr>
              <w:keepNext/>
              <w:spacing w:line="30" w:lineRule="atLeast"/>
              <w:rPr>
                <w:rFonts w:cs="Times New Roman"/>
                <w:szCs w:val="26"/>
              </w:rPr>
            </w:pPr>
          </w:p>
        </w:tc>
      </w:tr>
    </w:tbl>
    <w:p w14:paraId="176C9D88" w14:textId="77777777" w:rsidR="00915531" w:rsidRPr="00534549" w:rsidRDefault="00915531" w:rsidP="00915531">
      <w:pPr>
        <w:rPr>
          <w:rFonts w:cs="Times New Roman"/>
          <w:noProof/>
          <w:lang w:val="vi-VN"/>
        </w:rPr>
      </w:pPr>
    </w:p>
    <w:p w14:paraId="3CE43543" w14:textId="2AD12E30" w:rsidR="00915531" w:rsidRPr="00534549" w:rsidRDefault="00915531" w:rsidP="00A24334">
      <w:pPr>
        <w:pStyle w:val="Heading3"/>
        <w:numPr>
          <w:ilvl w:val="2"/>
          <w:numId w:val="30"/>
        </w:numPr>
        <w:spacing w:before="80" w:line="360" w:lineRule="auto"/>
        <w:ind w:left="288"/>
        <w:jc w:val="both"/>
        <w:rPr>
          <w:rFonts w:cs="Times New Roman"/>
          <w:noProof/>
          <w:lang w:val="vi-VN"/>
        </w:rPr>
      </w:pPr>
      <w:bookmarkStart w:id="125" w:name="_Toc28294708"/>
      <w:bookmarkStart w:id="126" w:name="_Toc28993179"/>
      <w:r w:rsidRPr="00534549">
        <w:rPr>
          <w:rFonts w:cs="Times New Roman"/>
          <w:noProof/>
          <w:lang w:val="vi-VN"/>
        </w:rPr>
        <w:t xml:space="preserve">Đặc tả usecase “Đăng </w:t>
      </w:r>
      <w:r w:rsidR="00693DCA">
        <w:rPr>
          <w:rFonts w:cs="Times New Roman"/>
          <w:noProof/>
        </w:rPr>
        <w:t>nhập</w:t>
      </w:r>
      <w:r w:rsidRPr="00534549">
        <w:rPr>
          <w:rFonts w:cs="Times New Roman"/>
          <w:noProof/>
          <w:lang w:val="vi-VN"/>
        </w:rPr>
        <w:t>”</w:t>
      </w:r>
      <w:bookmarkEnd w:id="125"/>
      <w:bookmarkEnd w:id="126"/>
    </w:p>
    <w:tbl>
      <w:tblPr>
        <w:tblStyle w:val="TableGrid"/>
        <w:tblW w:w="0" w:type="auto"/>
        <w:tblLook w:val="04A0" w:firstRow="1" w:lastRow="0" w:firstColumn="1" w:lastColumn="0" w:noHBand="0" w:noVBand="1"/>
      </w:tblPr>
      <w:tblGrid>
        <w:gridCol w:w="2943"/>
        <w:gridCol w:w="6060"/>
      </w:tblGrid>
      <w:tr w:rsidR="00853174" w:rsidRPr="00853174" w14:paraId="58C5AF1A" w14:textId="77777777" w:rsidTr="00D507CA">
        <w:trPr>
          <w:trHeight w:val="463"/>
        </w:trPr>
        <w:tc>
          <w:tcPr>
            <w:tcW w:w="9003" w:type="dxa"/>
            <w:gridSpan w:val="2"/>
            <w:shd w:val="clear" w:color="auto" w:fill="D9D9D9" w:themeFill="background1" w:themeFillShade="D9"/>
            <w:vAlign w:val="center"/>
          </w:tcPr>
          <w:p w14:paraId="5FF1C2A9" w14:textId="77777777" w:rsidR="00853174" w:rsidRPr="00853174" w:rsidRDefault="00853174" w:rsidP="00D507CA">
            <w:pPr>
              <w:jc w:val="center"/>
              <w:rPr>
                <w:rFonts w:cs="Times New Roman"/>
                <w:b/>
                <w:szCs w:val="26"/>
              </w:rPr>
            </w:pPr>
            <w:r w:rsidRPr="00853174">
              <w:rPr>
                <w:rFonts w:cs="Times New Roman"/>
                <w:b/>
                <w:szCs w:val="26"/>
              </w:rPr>
              <w:t>Use Case  Đăng nhập</w:t>
            </w:r>
          </w:p>
        </w:tc>
      </w:tr>
      <w:tr w:rsidR="00853174" w:rsidRPr="00853174" w14:paraId="7D71450F" w14:textId="77777777" w:rsidTr="00D507CA">
        <w:tc>
          <w:tcPr>
            <w:tcW w:w="2943" w:type="dxa"/>
          </w:tcPr>
          <w:p w14:paraId="32DB4CE4" w14:textId="77777777" w:rsidR="00853174" w:rsidRPr="00853174" w:rsidRDefault="00853174" w:rsidP="00D507CA">
            <w:pPr>
              <w:rPr>
                <w:rFonts w:cs="Times New Roman"/>
                <w:szCs w:val="26"/>
              </w:rPr>
            </w:pPr>
            <w:r w:rsidRPr="00853174">
              <w:rPr>
                <w:rFonts w:cs="Times New Roman"/>
                <w:szCs w:val="26"/>
              </w:rPr>
              <w:t>Mô tả</w:t>
            </w:r>
          </w:p>
        </w:tc>
        <w:tc>
          <w:tcPr>
            <w:tcW w:w="6060" w:type="dxa"/>
          </w:tcPr>
          <w:p w14:paraId="22219581" w14:textId="77777777" w:rsidR="00853174" w:rsidRPr="00853174" w:rsidRDefault="00853174" w:rsidP="00D507CA">
            <w:pPr>
              <w:rPr>
                <w:rFonts w:cs="Times New Roman"/>
                <w:szCs w:val="26"/>
              </w:rPr>
            </w:pPr>
            <w:r w:rsidRPr="00853174">
              <w:rPr>
                <w:rFonts w:cs="Times New Roman"/>
                <w:szCs w:val="26"/>
              </w:rPr>
              <w:t>Khách hàng đăng nhập vào ứng dụng</w:t>
            </w:r>
          </w:p>
        </w:tc>
      </w:tr>
      <w:tr w:rsidR="00853174" w:rsidRPr="00853174" w14:paraId="1CAFED66" w14:textId="77777777" w:rsidTr="00D507CA">
        <w:tc>
          <w:tcPr>
            <w:tcW w:w="2943" w:type="dxa"/>
          </w:tcPr>
          <w:p w14:paraId="7D73506C" w14:textId="77777777" w:rsidR="00853174" w:rsidRPr="00853174" w:rsidRDefault="00853174" w:rsidP="00D507CA">
            <w:pPr>
              <w:rPr>
                <w:rFonts w:cs="Times New Roman"/>
                <w:szCs w:val="26"/>
              </w:rPr>
            </w:pPr>
            <w:r w:rsidRPr="00853174">
              <w:rPr>
                <w:rFonts w:cs="Times New Roman"/>
                <w:szCs w:val="26"/>
              </w:rPr>
              <w:t>Actors</w:t>
            </w:r>
          </w:p>
        </w:tc>
        <w:tc>
          <w:tcPr>
            <w:tcW w:w="6060" w:type="dxa"/>
          </w:tcPr>
          <w:p w14:paraId="4BE148BA" w14:textId="77777777" w:rsidR="00853174" w:rsidRPr="00853174" w:rsidRDefault="00853174" w:rsidP="00D507CA">
            <w:pPr>
              <w:rPr>
                <w:rFonts w:cs="Times New Roman"/>
                <w:szCs w:val="26"/>
              </w:rPr>
            </w:pPr>
            <w:r w:rsidRPr="00853174">
              <w:rPr>
                <w:rFonts w:cs="Times New Roman"/>
                <w:szCs w:val="26"/>
              </w:rPr>
              <w:t>Khách hàng</w:t>
            </w:r>
          </w:p>
        </w:tc>
      </w:tr>
      <w:tr w:rsidR="00853174" w:rsidRPr="00853174" w14:paraId="12F3CB19" w14:textId="77777777" w:rsidTr="00D507CA">
        <w:tc>
          <w:tcPr>
            <w:tcW w:w="2943" w:type="dxa"/>
          </w:tcPr>
          <w:p w14:paraId="24333620" w14:textId="77777777" w:rsidR="00853174" w:rsidRPr="00853174" w:rsidRDefault="00853174" w:rsidP="00D507CA">
            <w:pPr>
              <w:rPr>
                <w:rFonts w:cs="Times New Roman"/>
                <w:szCs w:val="26"/>
              </w:rPr>
            </w:pPr>
            <w:r w:rsidRPr="00853174">
              <w:rPr>
                <w:rFonts w:cs="Times New Roman"/>
                <w:szCs w:val="26"/>
              </w:rPr>
              <w:t>Điều kiện</w:t>
            </w:r>
          </w:p>
        </w:tc>
        <w:tc>
          <w:tcPr>
            <w:tcW w:w="6060" w:type="dxa"/>
          </w:tcPr>
          <w:p w14:paraId="5BB03BD2" w14:textId="77777777" w:rsidR="00853174" w:rsidRPr="00853174" w:rsidRDefault="00853174" w:rsidP="00D507CA">
            <w:pPr>
              <w:keepNext/>
              <w:rPr>
                <w:rFonts w:cs="Times New Roman"/>
                <w:szCs w:val="26"/>
              </w:rPr>
            </w:pPr>
            <w:r w:rsidRPr="00853174">
              <w:rPr>
                <w:rFonts w:cs="Times New Roman"/>
                <w:szCs w:val="26"/>
              </w:rPr>
              <w:t>Khách hàng đã có tài khoản</w:t>
            </w:r>
          </w:p>
        </w:tc>
      </w:tr>
    </w:tbl>
    <w:p w14:paraId="2776C545" w14:textId="77777777" w:rsidR="00915531" w:rsidRPr="00853174" w:rsidRDefault="00915531" w:rsidP="00915531">
      <w:pPr>
        <w:rPr>
          <w:rFonts w:cs="Times New Roman"/>
          <w:noProof/>
        </w:rPr>
      </w:pPr>
    </w:p>
    <w:p w14:paraId="127AC25C" w14:textId="0A878CB1" w:rsidR="00915531" w:rsidRPr="00534549" w:rsidRDefault="00915531" w:rsidP="00A24334">
      <w:pPr>
        <w:pStyle w:val="Heading3"/>
        <w:numPr>
          <w:ilvl w:val="2"/>
          <w:numId w:val="30"/>
        </w:numPr>
        <w:spacing w:before="80" w:line="360" w:lineRule="auto"/>
        <w:ind w:left="288"/>
        <w:jc w:val="both"/>
        <w:rPr>
          <w:rFonts w:cs="Times New Roman"/>
          <w:noProof/>
          <w:lang w:val="vi-VN"/>
        </w:rPr>
      </w:pPr>
      <w:bookmarkStart w:id="127" w:name="_Toc471287968"/>
      <w:bookmarkStart w:id="128" w:name="_Toc28294709"/>
      <w:bookmarkStart w:id="129" w:name="_Toc28993180"/>
      <w:r w:rsidRPr="00534549">
        <w:rPr>
          <w:rFonts w:cs="Times New Roman"/>
          <w:noProof/>
          <w:lang w:val="vi-VN"/>
        </w:rPr>
        <w:t>Đặc tả usecase “</w:t>
      </w:r>
      <w:r w:rsidR="0093589F">
        <w:rPr>
          <w:rFonts w:cs="Times New Roman"/>
          <w:noProof/>
        </w:rPr>
        <w:t>Đăng xuất</w:t>
      </w:r>
      <w:r w:rsidRPr="00534549">
        <w:rPr>
          <w:rFonts w:cs="Times New Roman"/>
          <w:noProof/>
          <w:lang w:val="vi-VN"/>
        </w:rPr>
        <w:t>”</w:t>
      </w:r>
      <w:bookmarkEnd w:id="127"/>
      <w:bookmarkEnd w:id="128"/>
      <w:bookmarkEnd w:id="129"/>
    </w:p>
    <w:tbl>
      <w:tblPr>
        <w:tblStyle w:val="TableGrid"/>
        <w:tblW w:w="0" w:type="auto"/>
        <w:tblLook w:val="04A0" w:firstRow="1" w:lastRow="0" w:firstColumn="1" w:lastColumn="0" w:noHBand="0" w:noVBand="1"/>
      </w:tblPr>
      <w:tblGrid>
        <w:gridCol w:w="2943"/>
        <w:gridCol w:w="6060"/>
      </w:tblGrid>
      <w:tr w:rsidR="001516EF" w:rsidRPr="005D526B" w14:paraId="76318484" w14:textId="77777777" w:rsidTr="00D507CA">
        <w:trPr>
          <w:trHeight w:val="418"/>
        </w:trPr>
        <w:tc>
          <w:tcPr>
            <w:tcW w:w="9003" w:type="dxa"/>
            <w:gridSpan w:val="2"/>
            <w:shd w:val="clear" w:color="auto" w:fill="D9D9D9" w:themeFill="background1" w:themeFillShade="D9"/>
            <w:vAlign w:val="center"/>
          </w:tcPr>
          <w:p w14:paraId="4D314504" w14:textId="77777777" w:rsidR="001516EF" w:rsidRPr="005D526B" w:rsidRDefault="001516EF" w:rsidP="00D507CA">
            <w:pPr>
              <w:spacing w:line="30" w:lineRule="atLeast"/>
              <w:jc w:val="center"/>
              <w:rPr>
                <w:rFonts w:cs="Times New Roman"/>
                <w:b/>
                <w:szCs w:val="26"/>
              </w:rPr>
            </w:pPr>
            <w:r w:rsidRPr="005D526B">
              <w:rPr>
                <w:rFonts w:cs="Times New Roman"/>
                <w:b/>
                <w:szCs w:val="26"/>
              </w:rPr>
              <w:t>Use Case  Đăng xuất</w:t>
            </w:r>
          </w:p>
        </w:tc>
      </w:tr>
      <w:tr w:rsidR="001516EF" w:rsidRPr="005D526B" w14:paraId="6C38398B" w14:textId="77777777" w:rsidTr="00D507CA">
        <w:tc>
          <w:tcPr>
            <w:tcW w:w="2943" w:type="dxa"/>
          </w:tcPr>
          <w:p w14:paraId="64B5A287" w14:textId="77777777" w:rsidR="001516EF" w:rsidRPr="005D526B" w:rsidRDefault="001516EF" w:rsidP="00D507CA">
            <w:pPr>
              <w:spacing w:line="30" w:lineRule="atLeast"/>
              <w:rPr>
                <w:rFonts w:cs="Times New Roman"/>
                <w:szCs w:val="26"/>
              </w:rPr>
            </w:pPr>
            <w:r w:rsidRPr="005D526B">
              <w:rPr>
                <w:rFonts w:cs="Times New Roman"/>
                <w:szCs w:val="26"/>
              </w:rPr>
              <w:t>Mô tả</w:t>
            </w:r>
          </w:p>
        </w:tc>
        <w:tc>
          <w:tcPr>
            <w:tcW w:w="6060" w:type="dxa"/>
          </w:tcPr>
          <w:p w14:paraId="27290882" w14:textId="77777777" w:rsidR="001516EF" w:rsidRPr="005D526B" w:rsidRDefault="001516EF" w:rsidP="00D507CA">
            <w:pPr>
              <w:spacing w:line="30" w:lineRule="atLeast"/>
              <w:rPr>
                <w:rFonts w:cs="Times New Roman"/>
                <w:szCs w:val="26"/>
              </w:rPr>
            </w:pPr>
            <w:r w:rsidRPr="005D526B">
              <w:rPr>
                <w:rFonts w:cs="Times New Roman"/>
                <w:szCs w:val="26"/>
              </w:rPr>
              <w:t>Khách hàng đăng xuất khỏi ứng dụng</w:t>
            </w:r>
          </w:p>
        </w:tc>
      </w:tr>
      <w:tr w:rsidR="001516EF" w:rsidRPr="005D526B" w14:paraId="68FEDB45" w14:textId="77777777" w:rsidTr="00D507CA">
        <w:tc>
          <w:tcPr>
            <w:tcW w:w="2943" w:type="dxa"/>
          </w:tcPr>
          <w:p w14:paraId="44046CED" w14:textId="77777777" w:rsidR="001516EF" w:rsidRPr="005D526B" w:rsidRDefault="001516EF" w:rsidP="00D507CA">
            <w:pPr>
              <w:spacing w:line="30" w:lineRule="atLeast"/>
              <w:rPr>
                <w:rFonts w:cs="Times New Roman"/>
                <w:szCs w:val="26"/>
              </w:rPr>
            </w:pPr>
            <w:r w:rsidRPr="005D526B">
              <w:rPr>
                <w:rFonts w:cs="Times New Roman"/>
                <w:szCs w:val="26"/>
              </w:rPr>
              <w:t>Actors</w:t>
            </w:r>
          </w:p>
        </w:tc>
        <w:tc>
          <w:tcPr>
            <w:tcW w:w="6060" w:type="dxa"/>
          </w:tcPr>
          <w:p w14:paraId="78D39B6F" w14:textId="77777777" w:rsidR="001516EF" w:rsidRPr="005D526B" w:rsidRDefault="001516EF" w:rsidP="00D507CA">
            <w:pPr>
              <w:spacing w:line="30" w:lineRule="atLeast"/>
              <w:rPr>
                <w:rFonts w:cs="Times New Roman"/>
                <w:szCs w:val="26"/>
              </w:rPr>
            </w:pPr>
            <w:r w:rsidRPr="005D526B">
              <w:rPr>
                <w:rFonts w:cs="Times New Roman"/>
                <w:szCs w:val="26"/>
              </w:rPr>
              <w:t>Khách hàng</w:t>
            </w:r>
          </w:p>
        </w:tc>
      </w:tr>
      <w:tr w:rsidR="001516EF" w:rsidRPr="005D526B" w14:paraId="7F2232CB" w14:textId="77777777" w:rsidTr="00D507CA">
        <w:tc>
          <w:tcPr>
            <w:tcW w:w="2943" w:type="dxa"/>
          </w:tcPr>
          <w:p w14:paraId="142EE047" w14:textId="77777777" w:rsidR="001516EF" w:rsidRPr="005D526B" w:rsidRDefault="001516EF" w:rsidP="00D507CA">
            <w:pPr>
              <w:spacing w:line="30" w:lineRule="atLeast"/>
              <w:rPr>
                <w:rFonts w:cs="Times New Roman"/>
                <w:szCs w:val="26"/>
              </w:rPr>
            </w:pPr>
            <w:r w:rsidRPr="005D526B">
              <w:rPr>
                <w:rFonts w:cs="Times New Roman"/>
                <w:szCs w:val="26"/>
              </w:rPr>
              <w:t>Điều kiện</w:t>
            </w:r>
          </w:p>
        </w:tc>
        <w:tc>
          <w:tcPr>
            <w:tcW w:w="6060" w:type="dxa"/>
          </w:tcPr>
          <w:p w14:paraId="655EC115" w14:textId="77777777" w:rsidR="001516EF" w:rsidRPr="005D526B" w:rsidRDefault="001516EF" w:rsidP="00D507CA">
            <w:pPr>
              <w:keepNext/>
              <w:spacing w:line="30" w:lineRule="atLeast"/>
              <w:rPr>
                <w:rFonts w:cs="Times New Roman"/>
                <w:szCs w:val="26"/>
              </w:rPr>
            </w:pPr>
            <w:r w:rsidRPr="005D526B">
              <w:rPr>
                <w:rFonts w:cs="Times New Roman"/>
                <w:szCs w:val="26"/>
              </w:rPr>
              <w:t>Đã đăng nhập vào hệ thống</w:t>
            </w:r>
          </w:p>
        </w:tc>
      </w:tr>
    </w:tbl>
    <w:p w14:paraId="2FAC4480" w14:textId="77777777" w:rsidR="00915531" w:rsidRPr="001516EF" w:rsidRDefault="00915531" w:rsidP="00915531">
      <w:pPr>
        <w:rPr>
          <w:rFonts w:cs="Times New Roman"/>
          <w:noProof/>
        </w:rPr>
      </w:pPr>
    </w:p>
    <w:p w14:paraId="7ECCADE0" w14:textId="523E50E5" w:rsidR="00915531" w:rsidRPr="00534549" w:rsidRDefault="00915531" w:rsidP="00A24334">
      <w:pPr>
        <w:pStyle w:val="Heading3"/>
        <w:numPr>
          <w:ilvl w:val="2"/>
          <w:numId w:val="30"/>
        </w:numPr>
        <w:spacing w:before="80" w:line="360" w:lineRule="auto"/>
        <w:ind w:left="288"/>
        <w:jc w:val="both"/>
        <w:rPr>
          <w:rFonts w:cs="Times New Roman"/>
          <w:noProof/>
          <w:lang w:val="vi-VN"/>
        </w:rPr>
      </w:pPr>
      <w:bookmarkStart w:id="130" w:name="_Toc28294710"/>
      <w:bookmarkStart w:id="131" w:name="_Toc28993181"/>
      <w:r w:rsidRPr="00534549">
        <w:rPr>
          <w:rFonts w:cs="Times New Roman"/>
          <w:noProof/>
          <w:lang w:val="vi-VN"/>
        </w:rPr>
        <w:t>Đặc tả Usecase “</w:t>
      </w:r>
      <w:r w:rsidR="008C64BE" w:rsidRPr="008C64BE">
        <w:rPr>
          <w:rFonts w:cs="Times New Roman"/>
          <w:noProof/>
        </w:rPr>
        <w:t>Xem danh sách hàng</w:t>
      </w:r>
      <w:r w:rsidRPr="00534549">
        <w:rPr>
          <w:rFonts w:cs="Times New Roman"/>
          <w:noProof/>
          <w:lang w:val="vi-VN"/>
        </w:rPr>
        <w:t>”</w:t>
      </w:r>
      <w:bookmarkEnd w:id="130"/>
      <w:bookmarkEnd w:id="131"/>
    </w:p>
    <w:tbl>
      <w:tblPr>
        <w:tblStyle w:val="TableGrid"/>
        <w:tblW w:w="0" w:type="auto"/>
        <w:tblLook w:val="04A0" w:firstRow="1" w:lastRow="0" w:firstColumn="1" w:lastColumn="0" w:noHBand="0" w:noVBand="1"/>
      </w:tblPr>
      <w:tblGrid>
        <w:gridCol w:w="2943"/>
        <w:gridCol w:w="6060"/>
      </w:tblGrid>
      <w:tr w:rsidR="009535ED" w:rsidRPr="005D526B" w14:paraId="11524CB9" w14:textId="77777777" w:rsidTr="00D507CA">
        <w:trPr>
          <w:trHeight w:val="458"/>
        </w:trPr>
        <w:tc>
          <w:tcPr>
            <w:tcW w:w="9003" w:type="dxa"/>
            <w:gridSpan w:val="2"/>
            <w:shd w:val="clear" w:color="auto" w:fill="D9D9D9" w:themeFill="background1" w:themeFillShade="D9"/>
            <w:vAlign w:val="center"/>
          </w:tcPr>
          <w:p w14:paraId="28B3B5CD" w14:textId="77777777" w:rsidR="009535ED" w:rsidRPr="005D526B" w:rsidRDefault="009535ED" w:rsidP="00D507CA">
            <w:pPr>
              <w:spacing w:line="30" w:lineRule="atLeast"/>
              <w:jc w:val="center"/>
              <w:rPr>
                <w:rFonts w:cs="Times New Roman"/>
                <w:b/>
                <w:szCs w:val="26"/>
              </w:rPr>
            </w:pPr>
            <w:r w:rsidRPr="005D526B">
              <w:rPr>
                <w:rFonts w:cs="Times New Roman"/>
                <w:b/>
                <w:szCs w:val="26"/>
              </w:rPr>
              <w:t>Use Case  Xem danh sách hàng</w:t>
            </w:r>
          </w:p>
        </w:tc>
      </w:tr>
      <w:tr w:rsidR="009535ED" w:rsidRPr="005D526B" w14:paraId="4693CA52" w14:textId="77777777" w:rsidTr="00D507CA">
        <w:tc>
          <w:tcPr>
            <w:tcW w:w="2943" w:type="dxa"/>
          </w:tcPr>
          <w:p w14:paraId="1D56011E" w14:textId="77777777" w:rsidR="009535ED" w:rsidRPr="005D526B" w:rsidRDefault="009535ED" w:rsidP="00D507CA">
            <w:pPr>
              <w:spacing w:line="30" w:lineRule="atLeast"/>
              <w:rPr>
                <w:rFonts w:cs="Times New Roman"/>
                <w:szCs w:val="26"/>
              </w:rPr>
            </w:pPr>
            <w:r w:rsidRPr="005D526B">
              <w:rPr>
                <w:rFonts w:cs="Times New Roman"/>
                <w:szCs w:val="26"/>
              </w:rPr>
              <w:t>Mô tả</w:t>
            </w:r>
          </w:p>
        </w:tc>
        <w:tc>
          <w:tcPr>
            <w:tcW w:w="6060" w:type="dxa"/>
          </w:tcPr>
          <w:p w14:paraId="0775A050" w14:textId="77777777" w:rsidR="009535ED" w:rsidRPr="005D526B" w:rsidRDefault="009535ED" w:rsidP="00D507CA">
            <w:pPr>
              <w:spacing w:line="30" w:lineRule="atLeast"/>
              <w:rPr>
                <w:rFonts w:cs="Times New Roman"/>
                <w:szCs w:val="26"/>
              </w:rPr>
            </w:pPr>
            <w:r w:rsidRPr="005D526B">
              <w:rPr>
                <w:rFonts w:cs="Times New Roman"/>
                <w:szCs w:val="26"/>
              </w:rPr>
              <w:t>Xem danh sách sản phẩm trong ứng dụng</w:t>
            </w:r>
          </w:p>
        </w:tc>
      </w:tr>
      <w:tr w:rsidR="009535ED" w:rsidRPr="005D526B" w14:paraId="79FC1D76" w14:textId="77777777" w:rsidTr="00D507CA">
        <w:tc>
          <w:tcPr>
            <w:tcW w:w="2943" w:type="dxa"/>
          </w:tcPr>
          <w:p w14:paraId="2EC57A8A" w14:textId="77777777" w:rsidR="009535ED" w:rsidRPr="005D526B" w:rsidRDefault="009535ED" w:rsidP="00D507CA">
            <w:pPr>
              <w:spacing w:line="30" w:lineRule="atLeast"/>
              <w:rPr>
                <w:rFonts w:cs="Times New Roman"/>
                <w:szCs w:val="26"/>
              </w:rPr>
            </w:pPr>
            <w:r w:rsidRPr="005D526B">
              <w:rPr>
                <w:rFonts w:cs="Times New Roman"/>
                <w:szCs w:val="26"/>
              </w:rPr>
              <w:t>Actors</w:t>
            </w:r>
          </w:p>
        </w:tc>
        <w:tc>
          <w:tcPr>
            <w:tcW w:w="6060" w:type="dxa"/>
          </w:tcPr>
          <w:p w14:paraId="68FAD64C" w14:textId="77777777" w:rsidR="009535ED" w:rsidRPr="005D526B" w:rsidRDefault="009535ED" w:rsidP="00D507CA">
            <w:pPr>
              <w:spacing w:line="30" w:lineRule="atLeast"/>
              <w:rPr>
                <w:rFonts w:cs="Times New Roman"/>
                <w:szCs w:val="26"/>
              </w:rPr>
            </w:pPr>
            <w:r w:rsidRPr="005D526B">
              <w:rPr>
                <w:rFonts w:cs="Times New Roman"/>
                <w:szCs w:val="26"/>
              </w:rPr>
              <w:t>Khách hàng</w:t>
            </w:r>
          </w:p>
        </w:tc>
      </w:tr>
      <w:tr w:rsidR="009535ED" w:rsidRPr="005D526B" w14:paraId="11AA38E8" w14:textId="77777777" w:rsidTr="00D507CA">
        <w:tc>
          <w:tcPr>
            <w:tcW w:w="2943" w:type="dxa"/>
          </w:tcPr>
          <w:p w14:paraId="580341BC" w14:textId="77777777" w:rsidR="009535ED" w:rsidRPr="005D526B" w:rsidRDefault="009535ED" w:rsidP="00D507CA">
            <w:pPr>
              <w:spacing w:line="30" w:lineRule="atLeast"/>
              <w:rPr>
                <w:rFonts w:cs="Times New Roman"/>
                <w:szCs w:val="26"/>
              </w:rPr>
            </w:pPr>
            <w:r w:rsidRPr="005D526B">
              <w:rPr>
                <w:rFonts w:cs="Times New Roman"/>
                <w:szCs w:val="26"/>
              </w:rPr>
              <w:t>Điều kiện</w:t>
            </w:r>
          </w:p>
        </w:tc>
        <w:tc>
          <w:tcPr>
            <w:tcW w:w="6060" w:type="dxa"/>
          </w:tcPr>
          <w:p w14:paraId="0FFDAB88" w14:textId="77777777" w:rsidR="009535ED" w:rsidRPr="005D526B" w:rsidRDefault="009535ED" w:rsidP="00D507CA">
            <w:pPr>
              <w:keepNext/>
              <w:spacing w:line="30" w:lineRule="atLeast"/>
              <w:rPr>
                <w:rFonts w:cs="Times New Roman"/>
                <w:szCs w:val="26"/>
              </w:rPr>
            </w:pPr>
            <w:r w:rsidRPr="005D526B">
              <w:rPr>
                <w:rFonts w:cs="Times New Roman"/>
                <w:szCs w:val="26"/>
              </w:rPr>
              <w:t>Đã đăng nhập vào hệ thống</w:t>
            </w:r>
          </w:p>
        </w:tc>
      </w:tr>
    </w:tbl>
    <w:p w14:paraId="7DCC5B7E" w14:textId="77777777" w:rsidR="00915531" w:rsidRPr="009535ED" w:rsidRDefault="00915531" w:rsidP="009535ED">
      <w:pPr>
        <w:rPr>
          <w:rFonts w:cs="Times New Roman"/>
          <w:noProof/>
        </w:rPr>
      </w:pPr>
    </w:p>
    <w:p w14:paraId="23DEF360" w14:textId="1F894B84" w:rsidR="00915531" w:rsidRPr="00AD1A6C" w:rsidRDefault="00915531" w:rsidP="00A24334">
      <w:pPr>
        <w:pStyle w:val="Heading3"/>
        <w:numPr>
          <w:ilvl w:val="2"/>
          <w:numId w:val="30"/>
        </w:numPr>
        <w:spacing w:before="80" w:line="360" w:lineRule="auto"/>
        <w:ind w:left="288"/>
        <w:jc w:val="both"/>
        <w:rPr>
          <w:rFonts w:cs="Times New Roman"/>
          <w:noProof/>
          <w:lang w:val="vi-VN"/>
        </w:rPr>
      </w:pPr>
      <w:bookmarkStart w:id="132" w:name="_Toc28294711"/>
      <w:bookmarkStart w:id="133" w:name="_Toc28993182"/>
      <w:r w:rsidRPr="00534549">
        <w:rPr>
          <w:rFonts w:cs="Times New Roman"/>
          <w:noProof/>
          <w:lang w:val="vi-VN"/>
        </w:rPr>
        <w:t>Đặc tả Usecase “</w:t>
      </w:r>
      <w:r w:rsidR="00E87665" w:rsidRPr="00E87665">
        <w:rPr>
          <w:rFonts w:cs="Times New Roman"/>
          <w:noProof/>
        </w:rPr>
        <w:t>Xem chi tiết hàng</w:t>
      </w:r>
      <w:r w:rsidRPr="00534549">
        <w:rPr>
          <w:rFonts w:cs="Times New Roman"/>
          <w:noProof/>
          <w:lang w:val="vi-VN"/>
        </w:rPr>
        <w:t>”</w:t>
      </w:r>
      <w:bookmarkEnd w:id="132"/>
      <w:bookmarkEnd w:id="133"/>
    </w:p>
    <w:tbl>
      <w:tblPr>
        <w:tblStyle w:val="TableGrid"/>
        <w:tblW w:w="0" w:type="auto"/>
        <w:tblLook w:val="04A0" w:firstRow="1" w:lastRow="0" w:firstColumn="1" w:lastColumn="0" w:noHBand="0" w:noVBand="1"/>
      </w:tblPr>
      <w:tblGrid>
        <w:gridCol w:w="2943"/>
        <w:gridCol w:w="6060"/>
      </w:tblGrid>
      <w:tr w:rsidR="002562AC" w:rsidRPr="005D526B" w14:paraId="7FCBF3AE" w14:textId="77777777" w:rsidTr="00D507CA">
        <w:trPr>
          <w:trHeight w:val="459"/>
        </w:trPr>
        <w:tc>
          <w:tcPr>
            <w:tcW w:w="9003" w:type="dxa"/>
            <w:gridSpan w:val="2"/>
            <w:shd w:val="clear" w:color="auto" w:fill="D9D9D9" w:themeFill="background1" w:themeFillShade="D9"/>
            <w:vAlign w:val="center"/>
          </w:tcPr>
          <w:p w14:paraId="3AD1057A" w14:textId="77777777" w:rsidR="002562AC" w:rsidRPr="005D526B" w:rsidRDefault="002562AC" w:rsidP="00D507CA">
            <w:pPr>
              <w:spacing w:line="30" w:lineRule="atLeast"/>
              <w:jc w:val="center"/>
              <w:rPr>
                <w:rFonts w:cs="Times New Roman"/>
                <w:b/>
                <w:szCs w:val="26"/>
              </w:rPr>
            </w:pPr>
            <w:r w:rsidRPr="005D526B">
              <w:rPr>
                <w:rFonts w:cs="Times New Roman"/>
                <w:b/>
                <w:szCs w:val="26"/>
              </w:rPr>
              <w:t>Use Case  Xem chi tiết hàng</w:t>
            </w:r>
          </w:p>
        </w:tc>
      </w:tr>
      <w:tr w:rsidR="002562AC" w:rsidRPr="005D526B" w14:paraId="190514B2" w14:textId="77777777" w:rsidTr="00D507CA">
        <w:tc>
          <w:tcPr>
            <w:tcW w:w="2943" w:type="dxa"/>
          </w:tcPr>
          <w:p w14:paraId="4E505CA9" w14:textId="77777777" w:rsidR="002562AC" w:rsidRPr="005D526B" w:rsidRDefault="002562AC" w:rsidP="00D507CA">
            <w:pPr>
              <w:spacing w:line="30" w:lineRule="atLeast"/>
              <w:rPr>
                <w:rFonts w:cs="Times New Roman"/>
                <w:szCs w:val="26"/>
              </w:rPr>
            </w:pPr>
            <w:r w:rsidRPr="005D526B">
              <w:rPr>
                <w:rFonts w:cs="Times New Roman"/>
                <w:szCs w:val="26"/>
              </w:rPr>
              <w:t>Mô tả</w:t>
            </w:r>
          </w:p>
        </w:tc>
        <w:tc>
          <w:tcPr>
            <w:tcW w:w="6060" w:type="dxa"/>
          </w:tcPr>
          <w:p w14:paraId="7BFFA25F" w14:textId="77777777" w:rsidR="002562AC" w:rsidRPr="005D526B" w:rsidRDefault="002562AC" w:rsidP="00D507CA">
            <w:pPr>
              <w:spacing w:line="30" w:lineRule="atLeast"/>
              <w:rPr>
                <w:rFonts w:cs="Times New Roman"/>
                <w:szCs w:val="26"/>
              </w:rPr>
            </w:pPr>
            <w:r w:rsidRPr="005D526B">
              <w:rPr>
                <w:rFonts w:cs="Times New Roman"/>
                <w:szCs w:val="26"/>
              </w:rPr>
              <w:t>Xem chi tiết của 1 sản phẩm trong ứng dụng</w:t>
            </w:r>
          </w:p>
        </w:tc>
      </w:tr>
      <w:tr w:rsidR="002562AC" w:rsidRPr="005D526B" w14:paraId="40CE2FDA" w14:textId="77777777" w:rsidTr="00D507CA">
        <w:tc>
          <w:tcPr>
            <w:tcW w:w="2943" w:type="dxa"/>
          </w:tcPr>
          <w:p w14:paraId="72F79FA4" w14:textId="77777777" w:rsidR="002562AC" w:rsidRPr="005D526B" w:rsidRDefault="002562AC" w:rsidP="00D507CA">
            <w:pPr>
              <w:spacing w:line="30" w:lineRule="atLeast"/>
              <w:rPr>
                <w:rFonts w:cs="Times New Roman"/>
                <w:szCs w:val="26"/>
              </w:rPr>
            </w:pPr>
            <w:r w:rsidRPr="005D526B">
              <w:rPr>
                <w:rFonts w:cs="Times New Roman"/>
                <w:szCs w:val="26"/>
              </w:rPr>
              <w:t>Actors</w:t>
            </w:r>
          </w:p>
        </w:tc>
        <w:tc>
          <w:tcPr>
            <w:tcW w:w="6060" w:type="dxa"/>
          </w:tcPr>
          <w:p w14:paraId="20B45283" w14:textId="77777777" w:rsidR="002562AC" w:rsidRPr="005D526B" w:rsidRDefault="002562AC" w:rsidP="00D507CA">
            <w:pPr>
              <w:spacing w:line="30" w:lineRule="atLeast"/>
              <w:rPr>
                <w:rFonts w:cs="Times New Roman"/>
                <w:szCs w:val="26"/>
              </w:rPr>
            </w:pPr>
            <w:r w:rsidRPr="005D526B">
              <w:rPr>
                <w:rFonts w:cs="Times New Roman"/>
                <w:szCs w:val="26"/>
              </w:rPr>
              <w:t>Khách hàng</w:t>
            </w:r>
          </w:p>
        </w:tc>
      </w:tr>
      <w:tr w:rsidR="002562AC" w:rsidRPr="005D526B" w14:paraId="6C424C59" w14:textId="77777777" w:rsidTr="00D507CA">
        <w:tc>
          <w:tcPr>
            <w:tcW w:w="2943" w:type="dxa"/>
            <w:vAlign w:val="center"/>
          </w:tcPr>
          <w:p w14:paraId="410E83E1" w14:textId="77777777" w:rsidR="002562AC" w:rsidRPr="005D526B" w:rsidRDefault="002562AC" w:rsidP="00D507CA">
            <w:pPr>
              <w:spacing w:line="30" w:lineRule="atLeast"/>
              <w:rPr>
                <w:rFonts w:cs="Times New Roman"/>
                <w:szCs w:val="26"/>
              </w:rPr>
            </w:pPr>
            <w:r w:rsidRPr="005D526B">
              <w:rPr>
                <w:rFonts w:cs="Times New Roman"/>
                <w:szCs w:val="26"/>
              </w:rPr>
              <w:t>Điều kiện</w:t>
            </w:r>
          </w:p>
        </w:tc>
        <w:tc>
          <w:tcPr>
            <w:tcW w:w="6060" w:type="dxa"/>
          </w:tcPr>
          <w:p w14:paraId="64E625BA" w14:textId="77777777" w:rsidR="002562AC" w:rsidRPr="005D526B" w:rsidRDefault="002562AC" w:rsidP="00D507CA">
            <w:pPr>
              <w:keepNext/>
              <w:spacing w:line="30" w:lineRule="atLeast"/>
              <w:rPr>
                <w:rFonts w:cs="Times New Roman"/>
                <w:szCs w:val="26"/>
              </w:rPr>
            </w:pPr>
            <w:r w:rsidRPr="005D526B">
              <w:rPr>
                <w:rFonts w:cs="Times New Roman"/>
                <w:szCs w:val="26"/>
              </w:rPr>
              <w:t>Đăng nhập vào hệ thống và chọn 1 sản phẩm muốn xem</w:t>
            </w:r>
          </w:p>
        </w:tc>
      </w:tr>
    </w:tbl>
    <w:p w14:paraId="0D4BAB29" w14:textId="77777777" w:rsidR="00915531" w:rsidRPr="002562AC" w:rsidRDefault="00915531" w:rsidP="00915531">
      <w:pPr>
        <w:rPr>
          <w:rFonts w:cs="Times New Roman"/>
          <w:noProof/>
        </w:rPr>
      </w:pPr>
    </w:p>
    <w:p w14:paraId="2AF2016A" w14:textId="77777777" w:rsidR="00915531" w:rsidRPr="006827D2" w:rsidRDefault="00915531" w:rsidP="00915531">
      <w:pPr>
        <w:rPr>
          <w:rFonts w:cs="Times New Roman"/>
          <w:noProof/>
          <w:lang w:val="vi-VN"/>
        </w:rPr>
      </w:pPr>
    </w:p>
    <w:p w14:paraId="212CF7DB" w14:textId="1425A018" w:rsidR="00915531" w:rsidRPr="00534549" w:rsidRDefault="00915531" w:rsidP="00A24334">
      <w:pPr>
        <w:pStyle w:val="Heading3"/>
        <w:numPr>
          <w:ilvl w:val="2"/>
          <w:numId w:val="30"/>
        </w:numPr>
        <w:spacing w:before="80" w:line="360" w:lineRule="auto"/>
        <w:ind w:left="288"/>
        <w:jc w:val="both"/>
        <w:rPr>
          <w:rFonts w:cs="Times New Roman"/>
          <w:noProof/>
          <w:lang w:val="vi-VN"/>
        </w:rPr>
      </w:pPr>
      <w:bookmarkStart w:id="134" w:name="_Toc28294712"/>
      <w:bookmarkStart w:id="135" w:name="_Toc28993183"/>
      <w:r w:rsidRPr="00534549">
        <w:rPr>
          <w:rFonts w:cs="Times New Roman"/>
          <w:noProof/>
          <w:lang w:val="vi-VN"/>
        </w:rPr>
        <w:lastRenderedPageBreak/>
        <w:t>Đặc tả Usecase “</w:t>
      </w:r>
      <w:r w:rsidR="0078599F" w:rsidRPr="00036459">
        <w:rPr>
          <w:rFonts w:cs="Times New Roman"/>
          <w:noProof/>
          <w:lang w:val="vi-VN"/>
        </w:rPr>
        <w:t>Quản lý giỏ hàng</w:t>
      </w:r>
      <w:r w:rsidRPr="00534549">
        <w:rPr>
          <w:rFonts w:cs="Times New Roman"/>
          <w:noProof/>
          <w:lang w:val="vi-VN"/>
        </w:rPr>
        <w:t>”</w:t>
      </w:r>
      <w:bookmarkEnd w:id="134"/>
      <w:bookmarkEnd w:id="135"/>
    </w:p>
    <w:tbl>
      <w:tblPr>
        <w:tblStyle w:val="TableGrid"/>
        <w:tblW w:w="0" w:type="auto"/>
        <w:tblLook w:val="04A0" w:firstRow="1" w:lastRow="0" w:firstColumn="1" w:lastColumn="0" w:noHBand="0" w:noVBand="1"/>
      </w:tblPr>
      <w:tblGrid>
        <w:gridCol w:w="2943"/>
        <w:gridCol w:w="6060"/>
      </w:tblGrid>
      <w:tr w:rsidR="00036459" w:rsidRPr="005D526B" w14:paraId="36D9C9D8" w14:textId="77777777" w:rsidTr="00D507CA">
        <w:trPr>
          <w:trHeight w:val="466"/>
        </w:trPr>
        <w:tc>
          <w:tcPr>
            <w:tcW w:w="9003" w:type="dxa"/>
            <w:gridSpan w:val="2"/>
            <w:shd w:val="clear" w:color="auto" w:fill="D9D9D9" w:themeFill="background1" w:themeFillShade="D9"/>
            <w:vAlign w:val="center"/>
          </w:tcPr>
          <w:p w14:paraId="07D94FDF" w14:textId="77777777" w:rsidR="00036459" w:rsidRPr="005D526B" w:rsidRDefault="00036459" w:rsidP="00D507CA">
            <w:pPr>
              <w:spacing w:line="30" w:lineRule="atLeast"/>
              <w:jc w:val="center"/>
              <w:rPr>
                <w:rFonts w:cs="Times New Roman"/>
                <w:b/>
                <w:szCs w:val="26"/>
              </w:rPr>
            </w:pPr>
            <w:r w:rsidRPr="005D526B">
              <w:rPr>
                <w:rFonts w:cs="Times New Roman"/>
                <w:b/>
                <w:szCs w:val="26"/>
              </w:rPr>
              <w:t>Use Case  Quản lý giỏ hàng</w:t>
            </w:r>
          </w:p>
        </w:tc>
      </w:tr>
      <w:tr w:rsidR="00036459" w:rsidRPr="005D526B" w14:paraId="49B7065C" w14:textId="77777777" w:rsidTr="00D507CA">
        <w:tc>
          <w:tcPr>
            <w:tcW w:w="2943" w:type="dxa"/>
          </w:tcPr>
          <w:p w14:paraId="5C214746" w14:textId="77777777" w:rsidR="00036459" w:rsidRPr="005D526B" w:rsidRDefault="00036459" w:rsidP="00D507CA">
            <w:pPr>
              <w:spacing w:line="30" w:lineRule="atLeast"/>
              <w:rPr>
                <w:rFonts w:cs="Times New Roman"/>
                <w:szCs w:val="26"/>
              </w:rPr>
            </w:pPr>
            <w:r w:rsidRPr="005D526B">
              <w:rPr>
                <w:rFonts w:cs="Times New Roman"/>
                <w:szCs w:val="26"/>
              </w:rPr>
              <w:t>Mô tả</w:t>
            </w:r>
          </w:p>
        </w:tc>
        <w:tc>
          <w:tcPr>
            <w:tcW w:w="6060" w:type="dxa"/>
          </w:tcPr>
          <w:p w14:paraId="03B8202D" w14:textId="77777777" w:rsidR="00036459" w:rsidRPr="005D526B" w:rsidRDefault="00036459" w:rsidP="00D507CA">
            <w:pPr>
              <w:spacing w:line="30" w:lineRule="atLeast"/>
              <w:rPr>
                <w:rFonts w:cs="Times New Roman"/>
                <w:szCs w:val="26"/>
              </w:rPr>
            </w:pPr>
            <w:r w:rsidRPr="005D526B">
              <w:rPr>
                <w:rFonts w:cs="Times New Roman"/>
                <w:szCs w:val="26"/>
              </w:rPr>
              <w:t>Khách hàng quản lý giỏ hàng của mình</w:t>
            </w:r>
          </w:p>
        </w:tc>
      </w:tr>
      <w:tr w:rsidR="00036459" w:rsidRPr="005D526B" w14:paraId="68FA7DB2" w14:textId="77777777" w:rsidTr="00D507CA">
        <w:tc>
          <w:tcPr>
            <w:tcW w:w="2943" w:type="dxa"/>
          </w:tcPr>
          <w:p w14:paraId="0D7BD11D" w14:textId="77777777" w:rsidR="00036459" w:rsidRPr="005D526B" w:rsidRDefault="00036459" w:rsidP="00D507CA">
            <w:pPr>
              <w:spacing w:line="30" w:lineRule="atLeast"/>
              <w:rPr>
                <w:rFonts w:cs="Times New Roman"/>
                <w:szCs w:val="26"/>
              </w:rPr>
            </w:pPr>
            <w:r w:rsidRPr="005D526B">
              <w:rPr>
                <w:rFonts w:cs="Times New Roman"/>
                <w:szCs w:val="26"/>
              </w:rPr>
              <w:t>Actors</w:t>
            </w:r>
          </w:p>
        </w:tc>
        <w:tc>
          <w:tcPr>
            <w:tcW w:w="6060" w:type="dxa"/>
          </w:tcPr>
          <w:p w14:paraId="62120945" w14:textId="77777777" w:rsidR="00036459" w:rsidRPr="005D526B" w:rsidRDefault="00036459" w:rsidP="00D507CA">
            <w:pPr>
              <w:spacing w:line="30" w:lineRule="atLeast"/>
              <w:rPr>
                <w:rFonts w:cs="Times New Roman"/>
                <w:szCs w:val="26"/>
              </w:rPr>
            </w:pPr>
            <w:r w:rsidRPr="005D526B">
              <w:rPr>
                <w:rFonts w:cs="Times New Roman"/>
                <w:szCs w:val="26"/>
              </w:rPr>
              <w:t>Khách hàng</w:t>
            </w:r>
          </w:p>
        </w:tc>
      </w:tr>
      <w:tr w:rsidR="00036459" w:rsidRPr="005D526B" w14:paraId="74675E4B" w14:textId="77777777" w:rsidTr="00D507CA">
        <w:tc>
          <w:tcPr>
            <w:tcW w:w="2943" w:type="dxa"/>
            <w:vAlign w:val="center"/>
          </w:tcPr>
          <w:p w14:paraId="6CB50980" w14:textId="77777777" w:rsidR="00036459" w:rsidRPr="005D526B" w:rsidRDefault="00036459" w:rsidP="00D507CA">
            <w:pPr>
              <w:spacing w:line="30" w:lineRule="atLeast"/>
              <w:rPr>
                <w:rFonts w:cs="Times New Roman"/>
                <w:szCs w:val="26"/>
              </w:rPr>
            </w:pPr>
            <w:r w:rsidRPr="005D526B">
              <w:rPr>
                <w:rFonts w:cs="Times New Roman"/>
                <w:szCs w:val="26"/>
              </w:rPr>
              <w:t>Điều kiện</w:t>
            </w:r>
          </w:p>
        </w:tc>
        <w:tc>
          <w:tcPr>
            <w:tcW w:w="6060" w:type="dxa"/>
          </w:tcPr>
          <w:p w14:paraId="783A6CA8" w14:textId="77777777" w:rsidR="00036459" w:rsidRPr="005D526B" w:rsidRDefault="00036459" w:rsidP="00D507CA">
            <w:pPr>
              <w:keepNext/>
              <w:spacing w:line="30" w:lineRule="atLeast"/>
              <w:rPr>
                <w:rFonts w:cs="Times New Roman"/>
                <w:szCs w:val="26"/>
              </w:rPr>
            </w:pPr>
            <w:r w:rsidRPr="005D526B">
              <w:rPr>
                <w:rFonts w:cs="Times New Roman"/>
                <w:szCs w:val="26"/>
              </w:rPr>
              <w:t>Đăng nhập vào hệ thống và có sản phẩm trong giỏ hàng</w:t>
            </w:r>
          </w:p>
        </w:tc>
      </w:tr>
    </w:tbl>
    <w:p w14:paraId="514BA955" w14:textId="77777777" w:rsidR="00915531" w:rsidRPr="00036459" w:rsidRDefault="00915531" w:rsidP="00915531">
      <w:pPr>
        <w:rPr>
          <w:noProof/>
        </w:rPr>
      </w:pPr>
    </w:p>
    <w:p w14:paraId="5EAC005D" w14:textId="41922960" w:rsidR="00915531" w:rsidRDefault="00915531" w:rsidP="00A24334">
      <w:pPr>
        <w:pStyle w:val="Heading3"/>
        <w:numPr>
          <w:ilvl w:val="2"/>
          <w:numId w:val="30"/>
        </w:numPr>
        <w:spacing w:before="80" w:line="360" w:lineRule="auto"/>
        <w:ind w:left="288"/>
        <w:jc w:val="both"/>
        <w:rPr>
          <w:noProof/>
        </w:rPr>
      </w:pPr>
      <w:bookmarkStart w:id="136" w:name="_Toc28294713"/>
      <w:bookmarkStart w:id="137" w:name="_Toc28993184"/>
      <w:r>
        <w:rPr>
          <w:noProof/>
        </w:rPr>
        <w:t>Đặc tả Usecase “</w:t>
      </w:r>
      <w:r w:rsidR="00523552">
        <w:rPr>
          <w:noProof/>
        </w:rPr>
        <w:t>X</w:t>
      </w:r>
      <w:r w:rsidR="00523552" w:rsidRPr="00523552">
        <w:rPr>
          <w:noProof/>
        </w:rPr>
        <w:t>ác nhận đơn hàng</w:t>
      </w:r>
      <w:r>
        <w:rPr>
          <w:noProof/>
        </w:rPr>
        <w:t>”</w:t>
      </w:r>
      <w:bookmarkEnd w:id="136"/>
      <w:bookmarkEnd w:id="137"/>
    </w:p>
    <w:tbl>
      <w:tblPr>
        <w:tblStyle w:val="TableGrid"/>
        <w:tblW w:w="0" w:type="auto"/>
        <w:tblLook w:val="04A0" w:firstRow="1" w:lastRow="0" w:firstColumn="1" w:lastColumn="0" w:noHBand="0" w:noVBand="1"/>
      </w:tblPr>
      <w:tblGrid>
        <w:gridCol w:w="2943"/>
        <w:gridCol w:w="6060"/>
      </w:tblGrid>
      <w:tr w:rsidR="00BE56B0" w:rsidRPr="005D526B" w14:paraId="4D721423" w14:textId="77777777" w:rsidTr="00D507CA">
        <w:trPr>
          <w:trHeight w:val="497"/>
        </w:trPr>
        <w:tc>
          <w:tcPr>
            <w:tcW w:w="9003" w:type="dxa"/>
            <w:gridSpan w:val="2"/>
            <w:shd w:val="clear" w:color="auto" w:fill="D9D9D9" w:themeFill="background1" w:themeFillShade="D9"/>
            <w:vAlign w:val="center"/>
          </w:tcPr>
          <w:p w14:paraId="640FCE81" w14:textId="77777777" w:rsidR="00BE56B0" w:rsidRPr="005D526B" w:rsidRDefault="00BE56B0" w:rsidP="00D507CA">
            <w:pPr>
              <w:spacing w:line="30" w:lineRule="atLeast"/>
              <w:jc w:val="center"/>
              <w:rPr>
                <w:rFonts w:cs="Times New Roman"/>
                <w:b/>
                <w:szCs w:val="26"/>
              </w:rPr>
            </w:pPr>
            <w:r w:rsidRPr="005D526B">
              <w:rPr>
                <w:rFonts w:cs="Times New Roman"/>
                <w:b/>
                <w:szCs w:val="26"/>
              </w:rPr>
              <w:t>Use Case  Xác nhận đơn hàng</w:t>
            </w:r>
          </w:p>
        </w:tc>
      </w:tr>
      <w:tr w:rsidR="00BE56B0" w:rsidRPr="005D526B" w14:paraId="64D87CE2" w14:textId="77777777" w:rsidTr="00D507CA">
        <w:tc>
          <w:tcPr>
            <w:tcW w:w="2943" w:type="dxa"/>
            <w:vAlign w:val="center"/>
          </w:tcPr>
          <w:p w14:paraId="2C7B646C" w14:textId="77777777" w:rsidR="00BE56B0" w:rsidRPr="005D526B" w:rsidRDefault="00BE56B0" w:rsidP="00D507CA">
            <w:pPr>
              <w:spacing w:line="30" w:lineRule="atLeast"/>
              <w:rPr>
                <w:rFonts w:cs="Times New Roman"/>
                <w:szCs w:val="26"/>
              </w:rPr>
            </w:pPr>
            <w:r w:rsidRPr="005D526B">
              <w:rPr>
                <w:rFonts w:cs="Times New Roman"/>
                <w:szCs w:val="26"/>
              </w:rPr>
              <w:t>Mô tả</w:t>
            </w:r>
          </w:p>
        </w:tc>
        <w:tc>
          <w:tcPr>
            <w:tcW w:w="6060" w:type="dxa"/>
          </w:tcPr>
          <w:p w14:paraId="14C857AE" w14:textId="77777777" w:rsidR="00BE56B0" w:rsidRPr="005D526B" w:rsidRDefault="00BE56B0" w:rsidP="00D507CA">
            <w:pPr>
              <w:spacing w:line="30" w:lineRule="atLeast"/>
              <w:rPr>
                <w:rFonts w:cs="Times New Roman"/>
                <w:szCs w:val="26"/>
              </w:rPr>
            </w:pPr>
            <w:r w:rsidRPr="005D526B">
              <w:rPr>
                <w:rFonts w:cs="Times New Roman"/>
                <w:szCs w:val="26"/>
              </w:rPr>
              <w:t>Khách hàng mua hàng và xác nhận đơn hàng</w:t>
            </w:r>
          </w:p>
        </w:tc>
      </w:tr>
      <w:tr w:rsidR="00BE56B0" w:rsidRPr="005D526B" w14:paraId="4BFE5DA4" w14:textId="77777777" w:rsidTr="00D507CA">
        <w:tc>
          <w:tcPr>
            <w:tcW w:w="2943" w:type="dxa"/>
          </w:tcPr>
          <w:p w14:paraId="603BDFAA" w14:textId="77777777" w:rsidR="00BE56B0" w:rsidRPr="005D526B" w:rsidRDefault="00BE56B0" w:rsidP="00D507CA">
            <w:pPr>
              <w:spacing w:line="30" w:lineRule="atLeast"/>
              <w:rPr>
                <w:rFonts w:cs="Times New Roman"/>
                <w:szCs w:val="26"/>
              </w:rPr>
            </w:pPr>
            <w:r w:rsidRPr="005D526B">
              <w:rPr>
                <w:rFonts w:cs="Times New Roman"/>
                <w:szCs w:val="26"/>
              </w:rPr>
              <w:t>Actors</w:t>
            </w:r>
          </w:p>
        </w:tc>
        <w:tc>
          <w:tcPr>
            <w:tcW w:w="6060" w:type="dxa"/>
          </w:tcPr>
          <w:p w14:paraId="7400565F" w14:textId="77777777" w:rsidR="00BE56B0" w:rsidRPr="005D526B" w:rsidRDefault="00BE56B0" w:rsidP="00D507CA">
            <w:pPr>
              <w:spacing w:line="30" w:lineRule="atLeast"/>
              <w:rPr>
                <w:rFonts w:cs="Times New Roman"/>
                <w:szCs w:val="26"/>
              </w:rPr>
            </w:pPr>
            <w:r w:rsidRPr="005D526B">
              <w:rPr>
                <w:rFonts w:cs="Times New Roman"/>
                <w:szCs w:val="26"/>
              </w:rPr>
              <w:t>Khách hàng</w:t>
            </w:r>
          </w:p>
        </w:tc>
      </w:tr>
      <w:tr w:rsidR="00BE56B0" w:rsidRPr="005D526B" w14:paraId="4976748B" w14:textId="77777777" w:rsidTr="00D507CA">
        <w:tc>
          <w:tcPr>
            <w:tcW w:w="2943" w:type="dxa"/>
            <w:vAlign w:val="center"/>
          </w:tcPr>
          <w:p w14:paraId="785B4267" w14:textId="77777777" w:rsidR="00BE56B0" w:rsidRPr="005D526B" w:rsidRDefault="00BE56B0" w:rsidP="00D507CA">
            <w:pPr>
              <w:spacing w:line="30" w:lineRule="atLeast"/>
              <w:rPr>
                <w:rFonts w:cs="Times New Roman"/>
                <w:szCs w:val="26"/>
              </w:rPr>
            </w:pPr>
            <w:r w:rsidRPr="005D526B">
              <w:rPr>
                <w:rFonts w:cs="Times New Roman"/>
                <w:szCs w:val="26"/>
              </w:rPr>
              <w:t>Điều kiện</w:t>
            </w:r>
          </w:p>
        </w:tc>
        <w:tc>
          <w:tcPr>
            <w:tcW w:w="6060" w:type="dxa"/>
          </w:tcPr>
          <w:p w14:paraId="600F63D9" w14:textId="77777777" w:rsidR="00BE56B0" w:rsidRPr="005D526B" w:rsidRDefault="00BE56B0" w:rsidP="00D507CA">
            <w:pPr>
              <w:keepNext/>
              <w:spacing w:line="30" w:lineRule="atLeast"/>
              <w:rPr>
                <w:rFonts w:cs="Times New Roman"/>
                <w:szCs w:val="26"/>
              </w:rPr>
            </w:pPr>
            <w:r w:rsidRPr="005D526B">
              <w:rPr>
                <w:rFonts w:cs="Times New Roman"/>
                <w:szCs w:val="26"/>
              </w:rPr>
              <w:t>Đăng nhập vào hệ thống và có sản phẩm trong giỏ hàng</w:t>
            </w:r>
          </w:p>
        </w:tc>
      </w:tr>
    </w:tbl>
    <w:p w14:paraId="02242C79" w14:textId="77777777" w:rsidR="00915531" w:rsidRPr="00BE56B0" w:rsidRDefault="00915531" w:rsidP="00915531"/>
    <w:p w14:paraId="40CACB4A" w14:textId="77777777" w:rsidR="00915531" w:rsidRDefault="00915531" w:rsidP="00915531">
      <w:pPr>
        <w:rPr>
          <w:lang w:val="vi-VN"/>
        </w:rPr>
      </w:pPr>
    </w:p>
    <w:p w14:paraId="3EE5AB9A" w14:textId="77777777" w:rsidR="00915531" w:rsidRDefault="00915531" w:rsidP="00915531">
      <w:pPr>
        <w:rPr>
          <w:lang w:val="vi-VN"/>
        </w:rPr>
      </w:pPr>
    </w:p>
    <w:p w14:paraId="54CAD290" w14:textId="77777777" w:rsidR="003F1D16" w:rsidRDefault="003F1D16">
      <w:pPr>
        <w:rPr>
          <w:rFonts w:eastAsiaTheme="majorEastAsia" w:cstheme="majorBidi"/>
          <w:b/>
          <w:sz w:val="32"/>
          <w:szCs w:val="32"/>
          <w:lang w:val="vi-VN"/>
        </w:rPr>
      </w:pPr>
      <w:bookmarkStart w:id="138" w:name="_Toc28294721"/>
      <w:r>
        <w:rPr>
          <w:lang w:val="vi-VN"/>
        </w:rPr>
        <w:br w:type="page"/>
      </w:r>
    </w:p>
    <w:p w14:paraId="728271F9" w14:textId="2580AF1E" w:rsidR="00915531" w:rsidRPr="003B2648" w:rsidRDefault="003F627D" w:rsidP="00A24334">
      <w:pPr>
        <w:pStyle w:val="Heading1"/>
        <w:numPr>
          <w:ilvl w:val="0"/>
          <w:numId w:val="30"/>
        </w:numPr>
        <w:spacing w:line="240" w:lineRule="auto"/>
        <w:rPr>
          <w:lang w:val="vi-VN"/>
        </w:rPr>
      </w:pPr>
      <w:bookmarkStart w:id="139" w:name="_Toc28993185"/>
      <w:r w:rsidRPr="003B2648">
        <w:rPr>
          <w:lang w:val="vi-VN"/>
        </w:rPr>
        <w:lastRenderedPageBreak/>
        <w:t>CHƯƠNG III: PHÂN TÍCH</w:t>
      </w:r>
      <w:bookmarkEnd w:id="138"/>
      <w:r w:rsidR="003B2648" w:rsidRPr="003B2648">
        <w:rPr>
          <w:lang w:val="vi-VN"/>
        </w:rPr>
        <w:t xml:space="preserve"> HỆ THỐN</w:t>
      </w:r>
      <w:r w:rsidR="002126D8" w:rsidRPr="00A67F09">
        <w:rPr>
          <w:lang w:val="vi-VN"/>
        </w:rPr>
        <w:t>G</w:t>
      </w:r>
      <w:bookmarkEnd w:id="139"/>
    </w:p>
    <w:p w14:paraId="0393FAF5" w14:textId="6859068C" w:rsidR="00BB7A99" w:rsidRDefault="00A67F09" w:rsidP="00A24334">
      <w:pPr>
        <w:pStyle w:val="Heading2"/>
        <w:numPr>
          <w:ilvl w:val="1"/>
          <w:numId w:val="30"/>
        </w:numPr>
        <w:spacing w:after="80" w:line="240" w:lineRule="auto"/>
        <w:ind w:left="360"/>
        <w:rPr>
          <w:rFonts w:cstheme="majorHAnsi"/>
        </w:rPr>
      </w:pPr>
      <w:bookmarkStart w:id="140" w:name="_Toc28993186"/>
      <w:r w:rsidRPr="007F5255">
        <w:rPr>
          <w:rFonts w:cstheme="majorHAnsi"/>
        </w:rPr>
        <w:t>Activity Diagram</w:t>
      </w:r>
      <w:bookmarkEnd w:id="140"/>
    </w:p>
    <w:p w14:paraId="3A5D2401" w14:textId="4030806A" w:rsidR="002518B5" w:rsidRPr="002518B5" w:rsidRDefault="002518B5" w:rsidP="002518B5">
      <w:pPr>
        <w:pStyle w:val="Heading3"/>
        <w:ind w:left="360"/>
      </w:pPr>
      <w:bookmarkStart w:id="141" w:name="_Toc28993187"/>
      <w:r>
        <w:t>1.1. Đăng ký</w:t>
      </w:r>
      <w:bookmarkEnd w:id="141"/>
    </w:p>
    <w:p w14:paraId="14A5652B" w14:textId="67DA0E33" w:rsidR="005A4D18" w:rsidRDefault="00330103" w:rsidP="00330103">
      <w:pPr>
        <w:jc w:val="center"/>
      </w:pPr>
      <w:r w:rsidRPr="007F5255">
        <w:rPr>
          <w:rFonts w:asciiTheme="majorHAnsi" w:hAnsiTheme="majorHAnsi" w:cstheme="majorHAnsi"/>
          <w:b/>
          <w:noProof/>
          <w:sz w:val="24"/>
          <w:lang w:eastAsia="vi-VN"/>
        </w:rPr>
        <w:drawing>
          <wp:inline distT="0" distB="0" distL="0" distR="0" wp14:anchorId="1FBD725B" wp14:editId="41D8DE18">
            <wp:extent cx="5579745" cy="2810437"/>
            <wp:effectExtent l="0" t="0" r="0" b="0"/>
            <wp:docPr id="3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srcRect/>
                    <a:stretch>
                      <a:fillRect/>
                    </a:stretch>
                  </pic:blipFill>
                  <pic:spPr bwMode="auto">
                    <a:xfrm>
                      <a:off x="0" y="0"/>
                      <a:ext cx="5579745" cy="2810437"/>
                    </a:xfrm>
                    <a:prstGeom prst="rect">
                      <a:avLst/>
                    </a:prstGeom>
                    <a:noFill/>
                    <a:ln w="9525">
                      <a:noFill/>
                      <a:miter lim="800000"/>
                      <a:headEnd/>
                      <a:tailEnd/>
                    </a:ln>
                  </pic:spPr>
                </pic:pic>
              </a:graphicData>
            </a:graphic>
          </wp:inline>
        </w:drawing>
      </w:r>
    </w:p>
    <w:p w14:paraId="335FB590" w14:textId="47C9223A" w:rsidR="00330103" w:rsidRDefault="00A37278" w:rsidP="00330103">
      <w:pPr>
        <w:jc w:val="center"/>
      </w:pPr>
      <w:r w:rsidRPr="00A37278">
        <w:t xml:space="preserve">Hình </w:t>
      </w:r>
      <w:r w:rsidR="007413C1">
        <w:t>21</w:t>
      </w:r>
      <w:r>
        <w:t>.</w:t>
      </w:r>
      <w:r w:rsidRPr="00A37278">
        <w:t xml:space="preserve"> Mô hình Activity thể hiện quá trình đăng ký</w:t>
      </w:r>
    </w:p>
    <w:p w14:paraId="62824F74" w14:textId="3C2EF01B" w:rsidR="002518B5" w:rsidRDefault="002518B5" w:rsidP="00330103">
      <w:pPr>
        <w:jc w:val="center"/>
      </w:pPr>
    </w:p>
    <w:p w14:paraId="6FBE02EA" w14:textId="6941C815" w:rsidR="002518B5" w:rsidRDefault="002518B5" w:rsidP="002518B5">
      <w:pPr>
        <w:pStyle w:val="Heading3"/>
        <w:ind w:left="720" w:hanging="360"/>
      </w:pPr>
      <w:bookmarkStart w:id="142" w:name="_Toc28993188"/>
      <w:r>
        <w:t>1.2. Đăng nhập</w:t>
      </w:r>
      <w:bookmarkEnd w:id="142"/>
    </w:p>
    <w:p w14:paraId="5C1671F0" w14:textId="6552F3FE" w:rsidR="00A37278" w:rsidRDefault="007313E1" w:rsidP="00330103">
      <w:pPr>
        <w:jc w:val="center"/>
      </w:pPr>
      <w:r w:rsidRPr="007F5255">
        <w:rPr>
          <w:rFonts w:asciiTheme="majorHAnsi" w:hAnsiTheme="majorHAnsi" w:cstheme="majorHAnsi"/>
          <w:noProof/>
          <w:lang w:eastAsia="vi-VN"/>
        </w:rPr>
        <w:drawing>
          <wp:inline distT="0" distB="0" distL="0" distR="0" wp14:anchorId="2006DB8A" wp14:editId="2EA55878">
            <wp:extent cx="5579745" cy="1926193"/>
            <wp:effectExtent l="0" t="0" r="0" b="0"/>
            <wp:docPr id="3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srcRect/>
                    <a:stretch>
                      <a:fillRect/>
                    </a:stretch>
                  </pic:blipFill>
                  <pic:spPr bwMode="auto">
                    <a:xfrm>
                      <a:off x="0" y="0"/>
                      <a:ext cx="5579745" cy="1926193"/>
                    </a:xfrm>
                    <a:prstGeom prst="rect">
                      <a:avLst/>
                    </a:prstGeom>
                    <a:noFill/>
                    <a:ln w="9525">
                      <a:noFill/>
                      <a:miter lim="800000"/>
                      <a:headEnd/>
                      <a:tailEnd/>
                    </a:ln>
                  </pic:spPr>
                </pic:pic>
              </a:graphicData>
            </a:graphic>
          </wp:inline>
        </w:drawing>
      </w:r>
    </w:p>
    <w:p w14:paraId="3A673A67" w14:textId="5B56E967" w:rsidR="007313E1" w:rsidRDefault="00BB7A99" w:rsidP="00330103">
      <w:pPr>
        <w:jc w:val="center"/>
      </w:pPr>
      <w:r w:rsidRPr="00BB7A99">
        <w:t xml:space="preserve">Hình </w:t>
      </w:r>
      <w:r w:rsidR="007413C1">
        <w:t>22</w:t>
      </w:r>
      <w:r>
        <w:t>.</w:t>
      </w:r>
      <w:r w:rsidRPr="00BB7A99">
        <w:t xml:space="preserve"> Mô hình Activity thể hiện quá trình đăng nhập</w:t>
      </w:r>
    </w:p>
    <w:p w14:paraId="6CE196BE" w14:textId="7454B5A7" w:rsidR="007C3383" w:rsidRDefault="007C3383" w:rsidP="007C3383">
      <w:pPr>
        <w:pStyle w:val="Heading3"/>
        <w:ind w:left="720" w:hanging="360"/>
      </w:pPr>
      <w:bookmarkStart w:id="143" w:name="_Toc28993189"/>
      <w:r>
        <w:t>1.3. Đăng xuất</w:t>
      </w:r>
      <w:bookmarkEnd w:id="143"/>
    </w:p>
    <w:p w14:paraId="70C9C4DF" w14:textId="527DE451" w:rsidR="007C3383" w:rsidRDefault="007C3383" w:rsidP="007C3383">
      <w:pPr>
        <w:jc w:val="center"/>
      </w:pPr>
      <w:r w:rsidRPr="007F5255">
        <w:rPr>
          <w:rFonts w:asciiTheme="majorHAnsi" w:hAnsiTheme="majorHAnsi" w:cstheme="majorHAnsi"/>
          <w:noProof/>
          <w:lang w:eastAsia="vi-VN"/>
        </w:rPr>
        <w:drawing>
          <wp:inline distT="0" distB="0" distL="0" distR="0" wp14:anchorId="1C357249" wp14:editId="496E1C9B">
            <wp:extent cx="5579745" cy="681892"/>
            <wp:effectExtent l="0" t="0" r="0" b="0"/>
            <wp:docPr id="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5579745" cy="681892"/>
                    </a:xfrm>
                    <a:prstGeom prst="rect">
                      <a:avLst/>
                    </a:prstGeom>
                    <a:noFill/>
                    <a:ln w="9525">
                      <a:noFill/>
                      <a:miter lim="800000"/>
                      <a:headEnd/>
                      <a:tailEnd/>
                    </a:ln>
                  </pic:spPr>
                </pic:pic>
              </a:graphicData>
            </a:graphic>
          </wp:inline>
        </w:drawing>
      </w:r>
    </w:p>
    <w:p w14:paraId="42ACD3D0" w14:textId="6437F4D0" w:rsidR="007C3383" w:rsidRDefault="00AE20E5" w:rsidP="007C3383">
      <w:pPr>
        <w:jc w:val="center"/>
        <w:rPr>
          <w:lang w:val="vi-VN"/>
        </w:rPr>
      </w:pPr>
      <w:r w:rsidRPr="00AE20E5">
        <w:rPr>
          <w:lang w:val="vi-VN"/>
        </w:rPr>
        <w:t xml:space="preserve">Hình </w:t>
      </w:r>
      <w:r w:rsidR="007413C1">
        <w:t>23</w:t>
      </w:r>
      <w:r w:rsidRPr="00AE20E5">
        <w:rPr>
          <w:lang w:val="vi-VN"/>
        </w:rPr>
        <w:t>. Mô hình Activity thể hiện quá trình đăng xuất</w:t>
      </w:r>
    </w:p>
    <w:p w14:paraId="4A353BBD" w14:textId="34F78E4C" w:rsidR="00425764" w:rsidRDefault="00425764" w:rsidP="00861947">
      <w:pPr>
        <w:pStyle w:val="Heading3"/>
        <w:ind w:firstLine="360"/>
      </w:pPr>
      <w:bookmarkStart w:id="144" w:name="_Toc28993190"/>
      <w:r>
        <w:lastRenderedPageBreak/>
        <w:t xml:space="preserve">1.4. </w:t>
      </w:r>
      <w:r w:rsidR="00861947">
        <w:t>Xem danh sách sản phẩm</w:t>
      </w:r>
      <w:bookmarkEnd w:id="144"/>
    </w:p>
    <w:p w14:paraId="181ACD88" w14:textId="5596D259" w:rsidR="00861947" w:rsidRDefault="00861947" w:rsidP="00861947">
      <w:pPr>
        <w:jc w:val="center"/>
      </w:pPr>
      <w:r w:rsidRPr="007F5255">
        <w:rPr>
          <w:rFonts w:asciiTheme="majorHAnsi" w:hAnsiTheme="majorHAnsi" w:cstheme="majorHAnsi"/>
          <w:b/>
          <w:noProof/>
          <w:sz w:val="24"/>
          <w:lang w:eastAsia="vi-VN"/>
        </w:rPr>
        <w:drawing>
          <wp:inline distT="0" distB="0" distL="0" distR="0" wp14:anchorId="0B12CBCF" wp14:editId="6B2174D3">
            <wp:extent cx="5229955" cy="1657581"/>
            <wp:effectExtent l="19050" t="0" r="8795" b="0"/>
            <wp:docPr id="334" name="Picture 2" descr="Ac-XemDanhS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XemDanhSachHang.png"/>
                    <pic:cNvPicPr/>
                  </pic:nvPicPr>
                  <pic:blipFill>
                    <a:blip r:embed="rId33" cstate="print"/>
                    <a:stretch>
                      <a:fillRect/>
                    </a:stretch>
                  </pic:blipFill>
                  <pic:spPr>
                    <a:xfrm>
                      <a:off x="0" y="0"/>
                      <a:ext cx="5229955" cy="1657581"/>
                    </a:xfrm>
                    <a:prstGeom prst="rect">
                      <a:avLst/>
                    </a:prstGeom>
                  </pic:spPr>
                </pic:pic>
              </a:graphicData>
            </a:graphic>
          </wp:inline>
        </w:drawing>
      </w:r>
    </w:p>
    <w:p w14:paraId="24C77A13" w14:textId="485FD070" w:rsidR="002B6304" w:rsidRDefault="002B6304" w:rsidP="00733068">
      <w:pPr>
        <w:jc w:val="center"/>
      </w:pPr>
      <w:r w:rsidRPr="002B6304">
        <w:rPr>
          <w:lang w:val="vi-VN"/>
        </w:rPr>
        <w:t xml:space="preserve">Hình </w:t>
      </w:r>
      <w:r w:rsidR="007413C1">
        <w:t>24</w:t>
      </w:r>
      <w:r>
        <w:t>.</w:t>
      </w:r>
      <w:r w:rsidRPr="002B6304">
        <w:rPr>
          <w:lang w:val="vi-VN"/>
        </w:rPr>
        <w:t xml:space="preserve"> Mô hình Activity thể hiện quá trình xem danh sách sản phẩ</w:t>
      </w:r>
      <w:r w:rsidR="00733068">
        <w:t>m</w:t>
      </w:r>
    </w:p>
    <w:p w14:paraId="002D31F2" w14:textId="336F7899" w:rsidR="00733068" w:rsidRDefault="00733068" w:rsidP="00733068">
      <w:pPr>
        <w:pStyle w:val="Heading3"/>
        <w:ind w:left="720" w:hanging="360"/>
      </w:pPr>
      <w:bookmarkStart w:id="145" w:name="_Toc28993191"/>
      <w:r>
        <w:t>1.5. Xem chi tiết sản phẩm</w:t>
      </w:r>
      <w:bookmarkEnd w:id="145"/>
    </w:p>
    <w:p w14:paraId="5672632B" w14:textId="47ABFF51" w:rsidR="003E25B9" w:rsidRDefault="003E25B9" w:rsidP="003E25B9">
      <w:pPr>
        <w:jc w:val="center"/>
      </w:pPr>
      <w:r w:rsidRPr="007F5255">
        <w:rPr>
          <w:rFonts w:asciiTheme="majorHAnsi" w:hAnsiTheme="majorHAnsi" w:cstheme="majorHAnsi"/>
          <w:b/>
          <w:noProof/>
          <w:sz w:val="24"/>
          <w:lang w:eastAsia="vi-VN"/>
        </w:rPr>
        <w:drawing>
          <wp:inline distT="0" distB="0" distL="0" distR="0" wp14:anchorId="7D68E333" wp14:editId="1E33E384">
            <wp:extent cx="5731510" cy="672465"/>
            <wp:effectExtent l="0" t="0" r="0" b="0"/>
            <wp:docPr id="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srcRect/>
                    <a:stretch>
                      <a:fillRect/>
                    </a:stretch>
                  </pic:blipFill>
                  <pic:spPr bwMode="auto">
                    <a:xfrm>
                      <a:off x="0" y="0"/>
                      <a:ext cx="5731510" cy="672465"/>
                    </a:xfrm>
                    <a:prstGeom prst="rect">
                      <a:avLst/>
                    </a:prstGeom>
                    <a:noFill/>
                    <a:ln w="9525">
                      <a:noFill/>
                      <a:miter lim="800000"/>
                      <a:headEnd/>
                      <a:tailEnd/>
                    </a:ln>
                  </pic:spPr>
                </pic:pic>
              </a:graphicData>
            </a:graphic>
          </wp:inline>
        </w:drawing>
      </w:r>
    </w:p>
    <w:p w14:paraId="2C6EA164" w14:textId="1A147E38" w:rsidR="003E25B9" w:rsidRDefault="002F570B" w:rsidP="003E25B9">
      <w:pPr>
        <w:jc w:val="center"/>
      </w:pPr>
      <w:r w:rsidRPr="002F570B">
        <w:t>Hình</w:t>
      </w:r>
      <w:r>
        <w:t xml:space="preserve"> </w:t>
      </w:r>
      <w:r w:rsidR="007413C1">
        <w:t>25</w:t>
      </w:r>
      <w:r>
        <w:t>.</w:t>
      </w:r>
      <w:r w:rsidRPr="002F570B">
        <w:t xml:space="preserve"> Mô hình Activity thể hiện quá trình xem chi tiết sản phẩm</w:t>
      </w:r>
    </w:p>
    <w:p w14:paraId="43DA6FC7" w14:textId="4633ED68" w:rsidR="002F570B" w:rsidRDefault="00DE3B06" w:rsidP="00DE3B06">
      <w:pPr>
        <w:pStyle w:val="Heading3"/>
      </w:pPr>
      <w:bookmarkStart w:id="146" w:name="_Toc28993192"/>
      <w:r>
        <w:t>1.6. Quản lý giỏ hàng của User</w:t>
      </w:r>
      <w:bookmarkEnd w:id="146"/>
    </w:p>
    <w:p w14:paraId="51278FF6" w14:textId="75CFD900" w:rsidR="00DE3B06" w:rsidRDefault="00DE3B06" w:rsidP="00DE3B06">
      <w:pPr>
        <w:jc w:val="center"/>
      </w:pPr>
      <w:r w:rsidRPr="007F5255">
        <w:rPr>
          <w:rFonts w:asciiTheme="majorHAnsi" w:hAnsiTheme="majorHAnsi" w:cstheme="majorHAnsi"/>
          <w:b/>
          <w:noProof/>
          <w:sz w:val="24"/>
          <w:lang w:eastAsia="vi-VN"/>
        </w:rPr>
        <w:drawing>
          <wp:inline distT="0" distB="0" distL="0" distR="0" wp14:anchorId="7E51BDFF" wp14:editId="20F2D2A7">
            <wp:extent cx="5579745" cy="1340399"/>
            <wp:effectExtent l="0" t="0" r="0" b="0"/>
            <wp:docPr id="3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5579745" cy="1340399"/>
                    </a:xfrm>
                    <a:prstGeom prst="rect">
                      <a:avLst/>
                    </a:prstGeom>
                    <a:noFill/>
                    <a:ln w="9525">
                      <a:noFill/>
                      <a:miter lim="800000"/>
                      <a:headEnd/>
                      <a:tailEnd/>
                    </a:ln>
                  </pic:spPr>
                </pic:pic>
              </a:graphicData>
            </a:graphic>
          </wp:inline>
        </w:drawing>
      </w:r>
    </w:p>
    <w:p w14:paraId="6C35D586" w14:textId="319E847A" w:rsidR="00D571DC" w:rsidRDefault="00C56D8D" w:rsidP="00D571DC">
      <w:pPr>
        <w:jc w:val="center"/>
      </w:pPr>
      <w:r w:rsidRPr="00C56D8D">
        <w:t xml:space="preserve">Hình </w:t>
      </w:r>
      <w:r w:rsidR="007413C1">
        <w:t>26</w:t>
      </w:r>
      <w:r>
        <w:t xml:space="preserve">. </w:t>
      </w:r>
      <w:r w:rsidRPr="00C56D8D">
        <w:t>Mô hình Activity thể hiện quá trình quản lý giỏ hàng của User</w:t>
      </w:r>
    </w:p>
    <w:p w14:paraId="27E8C22C" w14:textId="2F7ACE3F" w:rsidR="00D571DC" w:rsidRDefault="00D571DC" w:rsidP="00D571DC">
      <w:pPr>
        <w:pStyle w:val="Heading3"/>
      </w:pPr>
      <w:bookmarkStart w:id="147" w:name="_Toc28993193"/>
      <w:r>
        <w:t xml:space="preserve">1.7. </w:t>
      </w:r>
      <w:r w:rsidR="00C03A5C">
        <w:t>Quá trình mùa hàng của User</w:t>
      </w:r>
      <w:bookmarkEnd w:id="147"/>
    </w:p>
    <w:p w14:paraId="15471D6F" w14:textId="2937EB46" w:rsidR="00C03A5C" w:rsidRDefault="00C03A5C" w:rsidP="00C03A5C">
      <w:pPr>
        <w:jc w:val="center"/>
      </w:pPr>
      <w:r w:rsidRPr="007F5255">
        <w:rPr>
          <w:rFonts w:asciiTheme="majorHAnsi" w:hAnsiTheme="majorHAnsi" w:cstheme="majorHAnsi"/>
          <w:noProof/>
          <w:sz w:val="20"/>
          <w:szCs w:val="20"/>
          <w:lang w:eastAsia="vi-VN"/>
        </w:rPr>
        <w:drawing>
          <wp:inline distT="0" distB="0" distL="0" distR="0" wp14:anchorId="26825DBA" wp14:editId="7252664F">
            <wp:extent cx="5579745" cy="1110431"/>
            <wp:effectExtent l="0" t="0" r="0" b="0"/>
            <wp:docPr id="3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5579745" cy="1110431"/>
                    </a:xfrm>
                    <a:prstGeom prst="rect">
                      <a:avLst/>
                    </a:prstGeom>
                    <a:noFill/>
                    <a:ln w="9525">
                      <a:noFill/>
                      <a:miter lim="800000"/>
                      <a:headEnd/>
                      <a:tailEnd/>
                    </a:ln>
                  </pic:spPr>
                </pic:pic>
              </a:graphicData>
            </a:graphic>
          </wp:inline>
        </w:drawing>
      </w:r>
    </w:p>
    <w:p w14:paraId="6149A70E" w14:textId="0D18B76A" w:rsidR="00AE236C" w:rsidRPr="00AE236C" w:rsidRDefault="00AE236C" w:rsidP="00C03A5C">
      <w:pPr>
        <w:jc w:val="center"/>
        <w:rPr>
          <w:lang w:val="vi-VN"/>
        </w:rPr>
      </w:pPr>
      <w:r w:rsidRPr="00AE236C">
        <w:rPr>
          <w:lang w:val="vi-VN"/>
        </w:rPr>
        <w:t xml:space="preserve">Hình </w:t>
      </w:r>
      <w:r w:rsidR="007413C1">
        <w:t>27</w:t>
      </w:r>
      <w:r>
        <w:t>.</w:t>
      </w:r>
      <w:r w:rsidRPr="00AE236C">
        <w:rPr>
          <w:lang w:val="vi-VN"/>
        </w:rPr>
        <w:t xml:space="preserve"> Mô hình Activity thể hiện quá trình mua hàng của User</w:t>
      </w:r>
    </w:p>
    <w:p w14:paraId="13D1A680" w14:textId="77777777" w:rsidR="00915531" w:rsidRDefault="00915531" w:rsidP="00A24334">
      <w:pPr>
        <w:pStyle w:val="Heading2"/>
        <w:numPr>
          <w:ilvl w:val="1"/>
          <w:numId w:val="30"/>
        </w:numPr>
        <w:spacing w:after="80" w:line="240" w:lineRule="auto"/>
      </w:pPr>
      <w:bookmarkStart w:id="148" w:name="_Toc28294726"/>
      <w:bookmarkStart w:id="149" w:name="_Toc28993194"/>
      <w:r>
        <w:lastRenderedPageBreak/>
        <w:t>Sơ đồ tuần tự</w:t>
      </w:r>
      <w:bookmarkEnd w:id="148"/>
      <w:bookmarkEnd w:id="149"/>
    </w:p>
    <w:p w14:paraId="6CED2A21" w14:textId="77777777" w:rsidR="00915531" w:rsidRDefault="00915531" w:rsidP="00A24334">
      <w:pPr>
        <w:pStyle w:val="Heading3"/>
        <w:numPr>
          <w:ilvl w:val="2"/>
          <w:numId w:val="30"/>
        </w:numPr>
        <w:spacing w:before="80" w:line="360" w:lineRule="auto"/>
        <w:ind w:left="288"/>
        <w:jc w:val="both"/>
      </w:pPr>
      <w:bookmarkStart w:id="150" w:name="_Toc28294727"/>
      <w:bookmarkStart w:id="151" w:name="_Toc28993195"/>
      <w:r>
        <w:t>Đăng nhập</w:t>
      </w:r>
      <w:bookmarkEnd w:id="150"/>
      <w:bookmarkEnd w:id="151"/>
    </w:p>
    <w:p w14:paraId="61762594" w14:textId="2400C4EA" w:rsidR="00915531" w:rsidRDefault="00BB396B" w:rsidP="00BB396B">
      <w:pPr>
        <w:jc w:val="center"/>
      </w:pPr>
      <w:r w:rsidRPr="007F5255">
        <w:rPr>
          <w:rFonts w:asciiTheme="majorHAnsi" w:hAnsiTheme="majorHAnsi" w:cstheme="majorHAnsi"/>
          <w:noProof/>
          <w:sz w:val="20"/>
          <w:szCs w:val="20"/>
          <w:lang w:eastAsia="vi-VN"/>
        </w:rPr>
        <w:drawing>
          <wp:inline distT="0" distB="0" distL="0" distR="0" wp14:anchorId="13FEAED6" wp14:editId="2C85FBAB">
            <wp:extent cx="5572760" cy="4028440"/>
            <wp:effectExtent l="19050" t="0" r="8890" b="0"/>
            <wp:docPr id="3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572760" cy="4028440"/>
                    </a:xfrm>
                    <a:prstGeom prst="rect">
                      <a:avLst/>
                    </a:prstGeom>
                    <a:noFill/>
                    <a:ln w="9525">
                      <a:noFill/>
                      <a:miter lim="800000"/>
                      <a:headEnd/>
                      <a:tailEnd/>
                    </a:ln>
                  </pic:spPr>
                </pic:pic>
              </a:graphicData>
            </a:graphic>
          </wp:inline>
        </w:drawing>
      </w:r>
    </w:p>
    <w:p w14:paraId="4C8EFBA1" w14:textId="453ACDF1" w:rsidR="00BB396B" w:rsidRDefault="007A4BFB" w:rsidP="00BB396B">
      <w:pPr>
        <w:jc w:val="center"/>
      </w:pPr>
      <w:r w:rsidRPr="007A4BFB">
        <w:t xml:space="preserve">Hình </w:t>
      </w:r>
      <w:r w:rsidR="007413C1">
        <w:t>28</w:t>
      </w:r>
      <w:r w:rsidRPr="007A4BFB">
        <w:t>. Mô hình Sequence thể hiện quá trình đăng nhập</w:t>
      </w:r>
    </w:p>
    <w:p w14:paraId="0C8C86B2" w14:textId="77777777" w:rsidR="00915531" w:rsidRDefault="00915531" w:rsidP="00915531"/>
    <w:p w14:paraId="06180BAC" w14:textId="77777777" w:rsidR="00915531" w:rsidRDefault="00915531" w:rsidP="00A24334">
      <w:pPr>
        <w:pStyle w:val="Heading3"/>
        <w:numPr>
          <w:ilvl w:val="2"/>
          <w:numId w:val="30"/>
        </w:numPr>
        <w:spacing w:before="80" w:line="360" w:lineRule="auto"/>
        <w:ind w:left="288"/>
        <w:jc w:val="both"/>
      </w:pPr>
      <w:bookmarkStart w:id="152" w:name="_Toc28294728"/>
      <w:bookmarkStart w:id="153" w:name="_Toc28993196"/>
      <w:r>
        <w:t>Đăng xuất</w:t>
      </w:r>
      <w:bookmarkEnd w:id="152"/>
      <w:bookmarkEnd w:id="153"/>
    </w:p>
    <w:p w14:paraId="63847104" w14:textId="5FED4E21" w:rsidR="00915531" w:rsidRDefault="00134D62" w:rsidP="00134D62">
      <w:pPr>
        <w:jc w:val="center"/>
      </w:pPr>
      <w:r w:rsidRPr="007F5255">
        <w:rPr>
          <w:rFonts w:asciiTheme="majorHAnsi" w:hAnsiTheme="majorHAnsi" w:cstheme="majorHAnsi"/>
          <w:b/>
          <w:noProof/>
          <w:sz w:val="24"/>
          <w:lang w:eastAsia="vi-VN"/>
        </w:rPr>
        <w:drawing>
          <wp:inline distT="0" distB="0" distL="0" distR="0" wp14:anchorId="2DDB29C5" wp14:editId="4BDE45FB">
            <wp:extent cx="5220429" cy="2781688"/>
            <wp:effectExtent l="19050" t="0" r="0" b="0"/>
            <wp:docPr id="341" name="Picture 11" descr="Se-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DangXuat.png"/>
                    <pic:cNvPicPr/>
                  </pic:nvPicPr>
                  <pic:blipFill>
                    <a:blip r:embed="rId38" cstate="print"/>
                    <a:stretch>
                      <a:fillRect/>
                    </a:stretch>
                  </pic:blipFill>
                  <pic:spPr>
                    <a:xfrm>
                      <a:off x="0" y="0"/>
                      <a:ext cx="5220429" cy="2781688"/>
                    </a:xfrm>
                    <a:prstGeom prst="rect">
                      <a:avLst/>
                    </a:prstGeom>
                  </pic:spPr>
                </pic:pic>
              </a:graphicData>
            </a:graphic>
          </wp:inline>
        </w:drawing>
      </w:r>
    </w:p>
    <w:p w14:paraId="6AF094BF" w14:textId="7613D504" w:rsidR="00915531" w:rsidRDefault="00995D09" w:rsidP="00134D62">
      <w:pPr>
        <w:jc w:val="center"/>
      </w:pPr>
      <w:r w:rsidRPr="00995D09">
        <w:t xml:space="preserve">Hình </w:t>
      </w:r>
      <w:r w:rsidR="007413C1">
        <w:t>29</w:t>
      </w:r>
      <w:r w:rsidRPr="00995D09">
        <w:t>. Mô hình Sequence thể hiện quá trình đăng xuất</w:t>
      </w:r>
    </w:p>
    <w:p w14:paraId="2A874B9D" w14:textId="77777777" w:rsidR="00915531" w:rsidRDefault="00915531" w:rsidP="00A24334">
      <w:pPr>
        <w:pStyle w:val="Heading3"/>
        <w:numPr>
          <w:ilvl w:val="2"/>
          <w:numId w:val="30"/>
        </w:numPr>
        <w:spacing w:before="80" w:line="360" w:lineRule="auto"/>
        <w:ind w:left="288"/>
        <w:jc w:val="both"/>
      </w:pPr>
      <w:bookmarkStart w:id="154" w:name="_Toc28294729"/>
      <w:bookmarkStart w:id="155" w:name="_Toc28993197"/>
      <w:r>
        <w:lastRenderedPageBreak/>
        <w:t>Đăng ký</w:t>
      </w:r>
      <w:bookmarkEnd w:id="154"/>
      <w:bookmarkEnd w:id="155"/>
    </w:p>
    <w:p w14:paraId="236C92FD" w14:textId="316ADC0D" w:rsidR="00915531" w:rsidRDefault="008D1EB8" w:rsidP="00A805E1">
      <w:pPr>
        <w:jc w:val="center"/>
      </w:pPr>
      <w:r w:rsidRPr="007F5255">
        <w:rPr>
          <w:rFonts w:asciiTheme="majorHAnsi" w:hAnsiTheme="majorHAnsi" w:cstheme="majorHAnsi"/>
          <w:b/>
          <w:noProof/>
          <w:sz w:val="24"/>
          <w:lang w:eastAsia="vi-VN"/>
        </w:rPr>
        <w:drawing>
          <wp:inline distT="0" distB="0" distL="0" distR="0" wp14:anchorId="0DF3334A" wp14:editId="4603678A">
            <wp:extent cx="5572760" cy="5348605"/>
            <wp:effectExtent l="19050" t="0" r="8890" b="0"/>
            <wp:docPr id="3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5572760" cy="5348605"/>
                    </a:xfrm>
                    <a:prstGeom prst="rect">
                      <a:avLst/>
                    </a:prstGeom>
                    <a:noFill/>
                    <a:ln w="9525">
                      <a:noFill/>
                      <a:miter lim="800000"/>
                      <a:headEnd/>
                      <a:tailEnd/>
                    </a:ln>
                  </pic:spPr>
                </pic:pic>
              </a:graphicData>
            </a:graphic>
          </wp:inline>
        </w:drawing>
      </w:r>
    </w:p>
    <w:p w14:paraId="6B88AD2C" w14:textId="3940C989" w:rsidR="00A805E1" w:rsidRDefault="00A805E1" w:rsidP="00A805E1">
      <w:pPr>
        <w:jc w:val="center"/>
      </w:pPr>
      <w:r w:rsidRPr="00A805E1">
        <w:t xml:space="preserve">Hình </w:t>
      </w:r>
      <w:r w:rsidR="007413C1">
        <w:t>30</w:t>
      </w:r>
      <w:r w:rsidRPr="00A805E1">
        <w:t>. Mô hình Sequence thể hiện quá trình đăng ký</w:t>
      </w:r>
    </w:p>
    <w:p w14:paraId="174FBC4B" w14:textId="77777777" w:rsidR="00915531" w:rsidRDefault="00915531" w:rsidP="00915531"/>
    <w:p w14:paraId="68F74E8D" w14:textId="515E3FA3" w:rsidR="00915531" w:rsidRDefault="009C114D" w:rsidP="00A24334">
      <w:pPr>
        <w:pStyle w:val="Heading3"/>
        <w:numPr>
          <w:ilvl w:val="2"/>
          <w:numId w:val="30"/>
        </w:numPr>
        <w:spacing w:before="80" w:line="360" w:lineRule="auto"/>
        <w:ind w:left="360"/>
        <w:jc w:val="both"/>
      </w:pPr>
      <w:bookmarkStart w:id="156" w:name="_Toc28993198"/>
      <w:r>
        <w:t>Xem chi tiết sản phẩm</w:t>
      </w:r>
      <w:bookmarkEnd w:id="156"/>
    </w:p>
    <w:p w14:paraId="728D7819" w14:textId="553AE704" w:rsidR="00915531" w:rsidRDefault="009C114D" w:rsidP="009C114D">
      <w:pPr>
        <w:jc w:val="center"/>
      </w:pPr>
      <w:r w:rsidRPr="007F5255">
        <w:rPr>
          <w:rFonts w:asciiTheme="majorHAnsi" w:hAnsiTheme="majorHAnsi" w:cstheme="majorHAnsi"/>
          <w:noProof/>
          <w:sz w:val="20"/>
          <w:szCs w:val="20"/>
          <w:lang w:eastAsia="vi-VN"/>
        </w:rPr>
        <w:drawing>
          <wp:inline distT="0" distB="0" distL="0" distR="0" wp14:anchorId="09C0C166" wp14:editId="544E26FF">
            <wp:extent cx="5731510" cy="2174240"/>
            <wp:effectExtent l="0" t="0" r="0" b="0"/>
            <wp:docPr id="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srcRect/>
                    <a:stretch>
                      <a:fillRect/>
                    </a:stretch>
                  </pic:blipFill>
                  <pic:spPr bwMode="auto">
                    <a:xfrm>
                      <a:off x="0" y="0"/>
                      <a:ext cx="5731510" cy="2174240"/>
                    </a:xfrm>
                    <a:prstGeom prst="rect">
                      <a:avLst/>
                    </a:prstGeom>
                    <a:noFill/>
                    <a:ln w="9525">
                      <a:noFill/>
                      <a:miter lim="800000"/>
                      <a:headEnd/>
                      <a:tailEnd/>
                    </a:ln>
                  </pic:spPr>
                </pic:pic>
              </a:graphicData>
            </a:graphic>
          </wp:inline>
        </w:drawing>
      </w:r>
    </w:p>
    <w:p w14:paraId="4FBD7140" w14:textId="2C462CDF" w:rsidR="009C114D" w:rsidRDefault="00802AF2" w:rsidP="009C114D">
      <w:pPr>
        <w:jc w:val="center"/>
      </w:pPr>
      <w:r w:rsidRPr="00802AF2">
        <w:lastRenderedPageBreak/>
        <w:t xml:space="preserve">Hình </w:t>
      </w:r>
      <w:r w:rsidR="007413C1">
        <w:t>31</w:t>
      </w:r>
      <w:r w:rsidRPr="00802AF2">
        <w:t>. Mô hình Sequence thể hiện quá trình xem chi tiết sản phẩm</w:t>
      </w:r>
    </w:p>
    <w:p w14:paraId="3845411B" w14:textId="77777777" w:rsidR="00915531" w:rsidRDefault="00915531" w:rsidP="00915531"/>
    <w:p w14:paraId="53DF838C" w14:textId="193E0A8E" w:rsidR="00915531" w:rsidRDefault="00050647" w:rsidP="00A24334">
      <w:pPr>
        <w:pStyle w:val="Heading3"/>
        <w:numPr>
          <w:ilvl w:val="2"/>
          <w:numId w:val="30"/>
        </w:numPr>
        <w:spacing w:before="80" w:line="360" w:lineRule="auto"/>
        <w:ind w:left="288"/>
        <w:jc w:val="both"/>
      </w:pPr>
      <w:bookmarkStart w:id="157" w:name="_Toc28993199"/>
      <w:r>
        <w:t>Quản lý giỏ hàng</w:t>
      </w:r>
      <w:bookmarkEnd w:id="157"/>
    </w:p>
    <w:p w14:paraId="3456A105" w14:textId="77777777" w:rsidR="00050647" w:rsidRDefault="00050647" w:rsidP="00915531">
      <w:pPr>
        <w:rPr>
          <w:rFonts w:asciiTheme="majorHAnsi" w:hAnsiTheme="majorHAnsi" w:cstheme="majorHAnsi"/>
          <w:b/>
          <w:noProof/>
          <w:sz w:val="24"/>
          <w:lang w:eastAsia="vi-VN"/>
        </w:rPr>
      </w:pPr>
    </w:p>
    <w:p w14:paraId="40C66A6D" w14:textId="7A6C0891" w:rsidR="00915531" w:rsidRDefault="00050647" w:rsidP="00050647">
      <w:pPr>
        <w:jc w:val="center"/>
      </w:pPr>
      <w:r w:rsidRPr="007F5255">
        <w:rPr>
          <w:rFonts w:asciiTheme="majorHAnsi" w:hAnsiTheme="majorHAnsi" w:cstheme="majorHAnsi"/>
          <w:b/>
          <w:noProof/>
          <w:sz w:val="24"/>
          <w:lang w:eastAsia="vi-VN"/>
        </w:rPr>
        <w:drawing>
          <wp:inline distT="0" distB="0" distL="0" distR="0" wp14:anchorId="6D092C37" wp14:editId="13F22EB9">
            <wp:extent cx="5486400" cy="4184015"/>
            <wp:effectExtent l="19050" t="0" r="0" b="0"/>
            <wp:docPr id="3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5486400" cy="4184015"/>
                    </a:xfrm>
                    <a:prstGeom prst="rect">
                      <a:avLst/>
                    </a:prstGeom>
                    <a:noFill/>
                    <a:ln w="9525">
                      <a:noFill/>
                      <a:miter lim="800000"/>
                      <a:headEnd/>
                      <a:tailEnd/>
                    </a:ln>
                  </pic:spPr>
                </pic:pic>
              </a:graphicData>
            </a:graphic>
          </wp:inline>
        </w:drawing>
      </w:r>
    </w:p>
    <w:p w14:paraId="1D919505" w14:textId="3A926BF1" w:rsidR="00050647" w:rsidRDefault="00E304AF" w:rsidP="00050647">
      <w:pPr>
        <w:jc w:val="center"/>
      </w:pPr>
      <w:r w:rsidRPr="00E304AF">
        <w:t xml:space="preserve">Hình </w:t>
      </w:r>
      <w:r w:rsidR="007413C1">
        <w:t>32</w:t>
      </w:r>
      <w:r w:rsidRPr="00E304AF">
        <w:t>. Mô hình Sequence thể hiện quá trình quản lý giỏ hàng</w:t>
      </w:r>
    </w:p>
    <w:p w14:paraId="16EDA5E7" w14:textId="27338D09" w:rsidR="00915531" w:rsidRDefault="009852AD" w:rsidP="00A24334">
      <w:pPr>
        <w:pStyle w:val="Heading3"/>
        <w:numPr>
          <w:ilvl w:val="2"/>
          <w:numId w:val="30"/>
        </w:numPr>
        <w:spacing w:before="80" w:line="360" w:lineRule="auto"/>
        <w:ind w:left="288"/>
        <w:jc w:val="both"/>
      </w:pPr>
      <w:bookmarkStart w:id="158" w:name="_Toc28993200"/>
      <w:r>
        <w:t>Quá trình xác nhận đơn hàng</w:t>
      </w:r>
      <w:bookmarkEnd w:id="158"/>
    </w:p>
    <w:p w14:paraId="36023B47" w14:textId="24BDF566" w:rsidR="00915531" w:rsidRDefault="00847ABE" w:rsidP="00847ABE">
      <w:pPr>
        <w:jc w:val="center"/>
      </w:pPr>
      <w:r w:rsidRPr="007F5255">
        <w:rPr>
          <w:rFonts w:asciiTheme="majorHAnsi" w:hAnsiTheme="majorHAnsi" w:cstheme="majorHAnsi"/>
          <w:noProof/>
          <w:lang w:eastAsia="vi-VN"/>
        </w:rPr>
        <w:drawing>
          <wp:inline distT="0" distB="0" distL="0" distR="0" wp14:anchorId="38EEFA2D" wp14:editId="430060E5">
            <wp:extent cx="5579745" cy="2431151"/>
            <wp:effectExtent l="0" t="0" r="0" b="0"/>
            <wp:docPr id="3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579745" cy="2431151"/>
                    </a:xfrm>
                    <a:prstGeom prst="rect">
                      <a:avLst/>
                    </a:prstGeom>
                    <a:noFill/>
                    <a:ln w="9525">
                      <a:noFill/>
                      <a:miter lim="800000"/>
                      <a:headEnd/>
                      <a:tailEnd/>
                    </a:ln>
                  </pic:spPr>
                </pic:pic>
              </a:graphicData>
            </a:graphic>
          </wp:inline>
        </w:drawing>
      </w:r>
    </w:p>
    <w:p w14:paraId="267C09AC" w14:textId="2C08C60D" w:rsidR="00847ABE" w:rsidRDefault="002312AE" w:rsidP="00847ABE">
      <w:pPr>
        <w:jc w:val="center"/>
      </w:pPr>
      <w:r w:rsidRPr="002312AE">
        <w:t xml:space="preserve">Hình </w:t>
      </w:r>
      <w:r w:rsidR="007413C1">
        <w:t>33</w:t>
      </w:r>
      <w:r w:rsidRPr="002312AE">
        <w:t>. Mô hình Sequence thể hiện quá trình xác nhận đơn hàng</w:t>
      </w:r>
    </w:p>
    <w:p w14:paraId="0EA8DAA7" w14:textId="77777777" w:rsidR="00915531" w:rsidRDefault="00915531" w:rsidP="00915531"/>
    <w:p w14:paraId="39E1850A" w14:textId="1372C045" w:rsidR="00915531" w:rsidRDefault="003F627D" w:rsidP="00A24334">
      <w:pPr>
        <w:pStyle w:val="Heading1"/>
        <w:numPr>
          <w:ilvl w:val="0"/>
          <w:numId w:val="30"/>
        </w:numPr>
        <w:spacing w:line="240" w:lineRule="auto"/>
      </w:pPr>
      <w:bookmarkStart w:id="159" w:name="_Toc28294737"/>
      <w:bookmarkStart w:id="160" w:name="_Toc28993201"/>
      <w:r>
        <w:t xml:space="preserve">CHƯƠNG IV: </w:t>
      </w:r>
      <w:bookmarkEnd w:id="159"/>
      <w:r w:rsidR="007E7C71">
        <w:t>XÂY DỰNG ỨNG DỤNG</w:t>
      </w:r>
      <w:bookmarkEnd w:id="160"/>
    </w:p>
    <w:p w14:paraId="1BB9AA79" w14:textId="285F81CC" w:rsidR="00915531" w:rsidRDefault="00915531" w:rsidP="00A24334">
      <w:pPr>
        <w:pStyle w:val="Heading2"/>
        <w:numPr>
          <w:ilvl w:val="1"/>
          <w:numId w:val="30"/>
        </w:numPr>
        <w:spacing w:after="80" w:line="240" w:lineRule="auto"/>
      </w:pPr>
      <w:bookmarkStart w:id="161" w:name="_Toc28294738"/>
      <w:bookmarkStart w:id="162" w:name="_Toc28993202"/>
      <w:r>
        <w:t>M</w:t>
      </w:r>
      <w:r w:rsidRPr="00770D01">
        <w:t>ô hình hóa dữ liệu</w:t>
      </w:r>
      <w:bookmarkEnd w:id="161"/>
      <w:bookmarkEnd w:id="162"/>
    </w:p>
    <w:p w14:paraId="73033CA8" w14:textId="16669AE3" w:rsidR="00380242" w:rsidRDefault="00380242" w:rsidP="00380242">
      <w:pPr>
        <w:jc w:val="center"/>
      </w:pPr>
      <w:r w:rsidRPr="00A137B4">
        <w:rPr>
          <w:rFonts w:cstheme="majorHAnsi"/>
          <w:noProof/>
          <w:szCs w:val="26"/>
          <w:lang w:eastAsia="vi-VN"/>
        </w:rPr>
        <w:drawing>
          <wp:inline distT="0" distB="0" distL="0" distR="0" wp14:anchorId="177564C0" wp14:editId="0DA6DED6">
            <wp:extent cx="5572125" cy="2533650"/>
            <wp:effectExtent l="19050" t="0" r="9525" b="0"/>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srcRect/>
                    <a:stretch>
                      <a:fillRect/>
                    </a:stretch>
                  </pic:blipFill>
                  <pic:spPr bwMode="auto">
                    <a:xfrm>
                      <a:off x="0" y="0"/>
                      <a:ext cx="5572125" cy="2533650"/>
                    </a:xfrm>
                    <a:prstGeom prst="rect">
                      <a:avLst/>
                    </a:prstGeom>
                    <a:noFill/>
                    <a:ln w="9525">
                      <a:noFill/>
                      <a:miter lim="800000"/>
                      <a:headEnd/>
                      <a:tailEnd/>
                    </a:ln>
                  </pic:spPr>
                </pic:pic>
              </a:graphicData>
            </a:graphic>
          </wp:inline>
        </w:drawing>
      </w:r>
    </w:p>
    <w:p w14:paraId="7950B481" w14:textId="6920F4E1" w:rsidR="00A24334" w:rsidRPr="00380242" w:rsidRDefault="00A24334" w:rsidP="00380242">
      <w:pPr>
        <w:jc w:val="center"/>
      </w:pPr>
      <w:r w:rsidRPr="00A24334">
        <w:t xml:space="preserve">Hình </w:t>
      </w:r>
      <w:r w:rsidR="007413C1">
        <w:t>35</w:t>
      </w:r>
      <w:r w:rsidRPr="00A24334">
        <w:t>. Mô hình quan hệ giữa các bảng của Database</w:t>
      </w:r>
    </w:p>
    <w:p w14:paraId="3CCDB5A1" w14:textId="15429AD8" w:rsidR="00915531" w:rsidRDefault="00273021" w:rsidP="00273021">
      <w:pPr>
        <w:jc w:val="center"/>
      </w:pPr>
      <w:r w:rsidRPr="005C4099">
        <w:rPr>
          <w:rFonts w:asciiTheme="majorHAnsi" w:hAnsiTheme="majorHAnsi" w:cstheme="majorHAnsi"/>
          <w:noProof/>
          <w:lang w:eastAsia="vi-VN"/>
        </w:rPr>
        <w:drawing>
          <wp:inline distT="0" distB="0" distL="0" distR="0" wp14:anchorId="3725C9A9" wp14:editId="3FB62067">
            <wp:extent cx="5579745" cy="3551612"/>
            <wp:effectExtent l="0" t="0" r="0" b="0"/>
            <wp:docPr id="345" name="Picture 345" descr="E:\DarkMaru Share\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rkMaru Share\Untitled-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79745" cy="3551612"/>
                    </a:xfrm>
                    <a:prstGeom prst="rect">
                      <a:avLst/>
                    </a:prstGeom>
                    <a:noFill/>
                    <a:ln>
                      <a:noFill/>
                    </a:ln>
                  </pic:spPr>
                </pic:pic>
              </a:graphicData>
            </a:graphic>
          </wp:inline>
        </w:drawing>
      </w:r>
    </w:p>
    <w:p w14:paraId="373B13AE" w14:textId="51F2E547" w:rsidR="006743BB" w:rsidRDefault="006743BB" w:rsidP="00273021">
      <w:pPr>
        <w:jc w:val="center"/>
      </w:pPr>
      <w:r w:rsidRPr="006743BB">
        <w:t xml:space="preserve">Hình </w:t>
      </w:r>
      <w:r w:rsidR="007413C1">
        <w:t>36</w:t>
      </w:r>
      <w:r w:rsidRPr="006743BB">
        <w:t>. Mô hình database cửa ứng dụng</w:t>
      </w:r>
    </w:p>
    <w:p w14:paraId="3ABDBAE1" w14:textId="69FD2C5E" w:rsidR="00915531" w:rsidRDefault="00915531" w:rsidP="00A24334">
      <w:pPr>
        <w:pStyle w:val="Heading2"/>
        <w:numPr>
          <w:ilvl w:val="1"/>
          <w:numId w:val="30"/>
        </w:numPr>
        <w:spacing w:after="80" w:line="240" w:lineRule="auto"/>
      </w:pPr>
      <w:bookmarkStart w:id="163" w:name="_Toc28294739"/>
      <w:bookmarkStart w:id="164" w:name="_Toc28993203"/>
      <w:r>
        <w:t>Đặc tả mô hình</w:t>
      </w:r>
      <w:bookmarkEnd w:id="163"/>
      <w:bookmarkEnd w:id="164"/>
    </w:p>
    <w:p w14:paraId="4620210B" w14:textId="77777777" w:rsidR="00CA495A" w:rsidRDefault="00CA495A" w:rsidP="00CA495A">
      <w:pPr>
        <w:pStyle w:val="Caption"/>
        <w:keepNext/>
        <w:spacing w:before="120" w:after="0"/>
        <w:rPr>
          <w:rFonts w:ascii="Times New Roman" w:hAnsi="Times New Roman" w:cs="Times New Roman"/>
          <w:b w:val="0"/>
          <w:color w:val="auto"/>
          <w:sz w:val="26"/>
          <w:szCs w:val="26"/>
        </w:rPr>
      </w:pPr>
      <w:bookmarkStart w:id="165" w:name="_Toc431502737"/>
    </w:p>
    <w:p w14:paraId="0F013695" w14:textId="05B8E341" w:rsidR="00CA495A" w:rsidRDefault="00CA495A" w:rsidP="00CA495A">
      <w:pPr>
        <w:pStyle w:val="Caption"/>
        <w:keepNext/>
        <w:spacing w:before="120" w:after="0"/>
        <w:rPr>
          <w:rFonts w:ascii="Times New Roman" w:hAnsi="Times New Roman" w:cs="Times New Roman"/>
          <w:b w:val="0"/>
          <w:color w:val="auto"/>
          <w:sz w:val="26"/>
          <w:szCs w:val="26"/>
        </w:rPr>
      </w:pPr>
      <w:r w:rsidRPr="00CA495A">
        <w:rPr>
          <w:rFonts w:ascii="Times New Roman" w:hAnsi="Times New Roman" w:cs="Times New Roman"/>
          <w:b w:val="0"/>
          <w:color w:val="auto"/>
          <w:sz w:val="26"/>
          <w:szCs w:val="26"/>
        </w:rPr>
        <w:t>Bảng “accounts_detail”</w:t>
      </w:r>
      <w:bookmarkEnd w:id="165"/>
    </w:p>
    <w:p w14:paraId="20F2DE5A" w14:textId="77777777" w:rsidR="00CA495A" w:rsidRPr="00CA495A" w:rsidRDefault="00CA495A" w:rsidP="00CA495A">
      <w:pPr>
        <w:rPr>
          <w:lang w:val="vi-VN" w:eastAsia="en-US"/>
        </w:rPr>
      </w:pPr>
    </w:p>
    <w:tbl>
      <w:tblPr>
        <w:tblStyle w:val="TableGrid"/>
        <w:tblW w:w="9073" w:type="dxa"/>
        <w:tblInd w:w="-5" w:type="dxa"/>
        <w:tblLayout w:type="fixed"/>
        <w:tblLook w:val="04A0" w:firstRow="1" w:lastRow="0" w:firstColumn="1" w:lastColumn="0" w:noHBand="0" w:noVBand="1"/>
      </w:tblPr>
      <w:tblGrid>
        <w:gridCol w:w="2121"/>
        <w:gridCol w:w="1843"/>
        <w:gridCol w:w="1990"/>
        <w:gridCol w:w="3119"/>
      </w:tblGrid>
      <w:tr w:rsidR="00CA495A" w:rsidRPr="00CA495A" w14:paraId="0CF8B8EE" w14:textId="77777777" w:rsidTr="00D507CA">
        <w:trPr>
          <w:trHeight w:val="513"/>
        </w:trPr>
        <w:tc>
          <w:tcPr>
            <w:tcW w:w="2121" w:type="dxa"/>
            <w:shd w:val="clear" w:color="auto" w:fill="D9D9D9" w:themeFill="background1" w:themeFillShade="D9"/>
            <w:vAlign w:val="center"/>
          </w:tcPr>
          <w:p w14:paraId="1484E4C2"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lastRenderedPageBreak/>
              <w:t>Tên thuộc tính</w:t>
            </w:r>
          </w:p>
        </w:tc>
        <w:tc>
          <w:tcPr>
            <w:tcW w:w="1843" w:type="dxa"/>
            <w:shd w:val="clear" w:color="auto" w:fill="D9D9D9" w:themeFill="background1" w:themeFillShade="D9"/>
            <w:vAlign w:val="center"/>
          </w:tcPr>
          <w:p w14:paraId="49489E39"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Kiểu dữ liệu</w:t>
            </w:r>
          </w:p>
        </w:tc>
        <w:tc>
          <w:tcPr>
            <w:tcW w:w="1990" w:type="dxa"/>
            <w:shd w:val="clear" w:color="auto" w:fill="D9D9D9" w:themeFill="background1" w:themeFillShade="D9"/>
            <w:vAlign w:val="center"/>
          </w:tcPr>
          <w:p w14:paraId="01EACFF2"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Null</w:t>
            </w:r>
          </w:p>
        </w:tc>
        <w:tc>
          <w:tcPr>
            <w:tcW w:w="3119" w:type="dxa"/>
            <w:shd w:val="clear" w:color="auto" w:fill="D9D9D9" w:themeFill="background1" w:themeFillShade="D9"/>
            <w:vAlign w:val="center"/>
          </w:tcPr>
          <w:p w14:paraId="28382539"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Ý nghĩa</w:t>
            </w:r>
          </w:p>
        </w:tc>
      </w:tr>
      <w:tr w:rsidR="00CA495A" w:rsidRPr="00CA495A" w14:paraId="37FEE7A3" w14:textId="77777777" w:rsidTr="00D507CA">
        <w:tc>
          <w:tcPr>
            <w:tcW w:w="2121" w:type="dxa"/>
            <w:vAlign w:val="center"/>
          </w:tcPr>
          <w:p w14:paraId="3CDB35F0"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UserID</w:t>
            </w:r>
          </w:p>
        </w:tc>
        <w:tc>
          <w:tcPr>
            <w:tcW w:w="1843" w:type="dxa"/>
            <w:vAlign w:val="center"/>
          </w:tcPr>
          <w:p w14:paraId="40B109DC"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varchar(8)</w:t>
            </w:r>
          </w:p>
        </w:tc>
        <w:tc>
          <w:tcPr>
            <w:tcW w:w="1990" w:type="dxa"/>
            <w:vAlign w:val="center"/>
          </w:tcPr>
          <w:p w14:paraId="62D4164F"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7D68C949"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Mã khách hàng</w:t>
            </w:r>
          </w:p>
        </w:tc>
      </w:tr>
      <w:tr w:rsidR="00CA495A" w:rsidRPr="00CA495A" w14:paraId="4921E21A" w14:textId="77777777" w:rsidTr="00D507CA">
        <w:tc>
          <w:tcPr>
            <w:tcW w:w="2121" w:type="dxa"/>
            <w:vAlign w:val="center"/>
          </w:tcPr>
          <w:p w14:paraId="49092444"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Username</w:t>
            </w:r>
          </w:p>
        </w:tc>
        <w:tc>
          <w:tcPr>
            <w:tcW w:w="1843" w:type="dxa"/>
            <w:vAlign w:val="center"/>
          </w:tcPr>
          <w:p w14:paraId="7EC12C8D"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varchar(30)</w:t>
            </w:r>
          </w:p>
        </w:tc>
        <w:tc>
          <w:tcPr>
            <w:tcW w:w="1990" w:type="dxa"/>
            <w:vAlign w:val="center"/>
          </w:tcPr>
          <w:p w14:paraId="53D713FC"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7D2680A3"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Tài khoản</w:t>
            </w:r>
          </w:p>
        </w:tc>
      </w:tr>
      <w:tr w:rsidR="00CA495A" w:rsidRPr="00CA495A" w14:paraId="518ABE10" w14:textId="77777777" w:rsidTr="00D507CA">
        <w:tc>
          <w:tcPr>
            <w:tcW w:w="2121" w:type="dxa"/>
            <w:vAlign w:val="center"/>
          </w:tcPr>
          <w:p w14:paraId="33EBE712"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Password</w:t>
            </w:r>
          </w:p>
        </w:tc>
        <w:tc>
          <w:tcPr>
            <w:tcW w:w="1843" w:type="dxa"/>
            <w:vAlign w:val="center"/>
          </w:tcPr>
          <w:p w14:paraId="7C0C7F64"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varchar(50)</w:t>
            </w:r>
          </w:p>
        </w:tc>
        <w:tc>
          <w:tcPr>
            <w:tcW w:w="1990" w:type="dxa"/>
            <w:vAlign w:val="center"/>
          </w:tcPr>
          <w:p w14:paraId="06802813"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7D8E2768"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Mật khẩu</w:t>
            </w:r>
          </w:p>
        </w:tc>
      </w:tr>
      <w:tr w:rsidR="00CA495A" w:rsidRPr="00CA495A" w14:paraId="603D7CF3" w14:textId="77777777" w:rsidTr="00D507CA">
        <w:tc>
          <w:tcPr>
            <w:tcW w:w="2121" w:type="dxa"/>
            <w:vAlign w:val="center"/>
          </w:tcPr>
          <w:p w14:paraId="52AA3A43"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FirstName</w:t>
            </w:r>
          </w:p>
        </w:tc>
        <w:tc>
          <w:tcPr>
            <w:tcW w:w="1843" w:type="dxa"/>
            <w:vAlign w:val="center"/>
          </w:tcPr>
          <w:p w14:paraId="6789FCFF"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text</w:t>
            </w:r>
          </w:p>
        </w:tc>
        <w:tc>
          <w:tcPr>
            <w:tcW w:w="1990" w:type="dxa"/>
            <w:vAlign w:val="center"/>
          </w:tcPr>
          <w:p w14:paraId="33BBA89D"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4140710B"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Tên khách hàng</w:t>
            </w:r>
          </w:p>
        </w:tc>
      </w:tr>
      <w:tr w:rsidR="00CA495A" w:rsidRPr="00CA495A" w14:paraId="448916F5" w14:textId="77777777" w:rsidTr="00D507CA">
        <w:tc>
          <w:tcPr>
            <w:tcW w:w="2121" w:type="dxa"/>
            <w:vAlign w:val="center"/>
          </w:tcPr>
          <w:p w14:paraId="31EF5AD5"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LastName</w:t>
            </w:r>
          </w:p>
        </w:tc>
        <w:tc>
          <w:tcPr>
            <w:tcW w:w="1843" w:type="dxa"/>
            <w:vAlign w:val="center"/>
          </w:tcPr>
          <w:p w14:paraId="467C6E14"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text</w:t>
            </w:r>
          </w:p>
        </w:tc>
        <w:tc>
          <w:tcPr>
            <w:tcW w:w="1990" w:type="dxa"/>
            <w:vAlign w:val="center"/>
          </w:tcPr>
          <w:p w14:paraId="2E97C0CB"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0ECC092F"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Họ và tên lót</w:t>
            </w:r>
          </w:p>
        </w:tc>
      </w:tr>
      <w:tr w:rsidR="00CA495A" w:rsidRPr="00CA495A" w14:paraId="651B7B4E" w14:textId="77777777" w:rsidTr="00D507CA">
        <w:tc>
          <w:tcPr>
            <w:tcW w:w="2121" w:type="dxa"/>
            <w:vAlign w:val="center"/>
          </w:tcPr>
          <w:p w14:paraId="5A428866"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Address</w:t>
            </w:r>
          </w:p>
        </w:tc>
        <w:tc>
          <w:tcPr>
            <w:tcW w:w="1843" w:type="dxa"/>
            <w:vAlign w:val="center"/>
          </w:tcPr>
          <w:p w14:paraId="45779143"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text</w:t>
            </w:r>
          </w:p>
        </w:tc>
        <w:tc>
          <w:tcPr>
            <w:tcW w:w="1990" w:type="dxa"/>
            <w:vAlign w:val="center"/>
          </w:tcPr>
          <w:p w14:paraId="170C99E0"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5977D461"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Địa chỉ</w:t>
            </w:r>
          </w:p>
        </w:tc>
      </w:tr>
      <w:tr w:rsidR="00CA495A" w:rsidRPr="00CA495A" w14:paraId="16DFA343" w14:textId="77777777" w:rsidTr="00D507CA">
        <w:tc>
          <w:tcPr>
            <w:tcW w:w="2121" w:type="dxa"/>
            <w:vAlign w:val="center"/>
          </w:tcPr>
          <w:p w14:paraId="6A565904"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District</w:t>
            </w:r>
          </w:p>
        </w:tc>
        <w:tc>
          <w:tcPr>
            <w:tcW w:w="1843" w:type="dxa"/>
            <w:vAlign w:val="center"/>
          </w:tcPr>
          <w:p w14:paraId="0DA1EE0F"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text</w:t>
            </w:r>
          </w:p>
        </w:tc>
        <w:tc>
          <w:tcPr>
            <w:tcW w:w="1990" w:type="dxa"/>
            <w:vAlign w:val="center"/>
          </w:tcPr>
          <w:p w14:paraId="183675BE"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7C4FA7A7"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Quận</w:t>
            </w:r>
          </w:p>
        </w:tc>
      </w:tr>
      <w:tr w:rsidR="00CA495A" w:rsidRPr="00CA495A" w14:paraId="2FC084B4" w14:textId="77777777" w:rsidTr="00D507CA">
        <w:tc>
          <w:tcPr>
            <w:tcW w:w="2121" w:type="dxa"/>
            <w:vAlign w:val="center"/>
          </w:tcPr>
          <w:p w14:paraId="1C8702E8"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City</w:t>
            </w:r>
          </w:p>
        </w:tc>
        <w:tc>
          <w:tcPr>
            <w:tcW w:w="1843" w:type="dxa"/>
            <w:vAlign w:val="center"/>
          </w:tcPr>
          <w:p w14:paraId="02872F4A"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text</w:t>
            </w:r>
          </w:p>
        </w:tc>
        <w:tc>
          <w:tcPr>
            <w:tcW w:w="1990" w:type="dxa"/>
            <w:vAlign w:val="center"/>
          </w:tcPr>
          <w:p w14:paraId="172DD56B"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546131CE"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Thành phố</w:t>
            </w:r>
          </w:p>
        </w:tc>
      </w:tr>
      <w:tr w:rsidR="00CA495A" w:rsidRPr="00CA495A" w14:paraId="102A3C41" w14:textId="77777777" w:rsidTr="00D507CA">
        <w:tc>
          <w:tcPr>
            <w:tcW w:w="2121" w:type="dxa"/>
            <w:vAlign w:val="center"/>
          </w:tcPr>
          <w:p w14:paraId="07AFB134"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Phone</w:t>
            </w:r>
          </w:p>
        </w:tc>
        <w:tc>
          <w:tcPr>
            <w:tcW w:w="1843" w:type="dxa"/>
            <w:vAlign w:val="center"/>
          </w:tcPr>
          <w:p w14:paraId="7A2DDA20"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varchar(11)</w:t>
            </w:r>
          </w:p>
        </w:tc>
        <w:tc>
          <w:tcPr>
            <w:tcW w:w="1990" w:type="dxa"/>
            <w:vAlign w:val="center"/>
          </w:tcPr>
          <w:p w14:paraId="4C15ED58"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003F1C38"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Số điện thoại</w:t>
            </w:r>
          </w:p>
        </w:tc>
      </w:tr>
      <w:tr w:rsidR="00CA495A" w:rsidRPr="00CA495A" w14:paraId="2CA93E39" w14:textId="77777777" w:rsidTr="00D507CA">
        <w:tc>
          <w:tcPr>
            <w:tcW w:w="2121" w:type="dxa"/>
            <w:vAlign w:val="center"/>
          </w:tcPr>
          <w:p w14:paraId="3F564E06"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Email</w:t>
            </w:r>
          </w:p>
        </w:tc>
        <w:tc>
          <w:tcPr>
            <w:tcW w:w="1843" w:type="dxa"/>
            <w:vAlign w:val="center"/>
          </w:tcPr>
          <w:p w14:paraId="6CFC1E2A"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varchar(255)</w:t>
            </w:r>
          </w:p>
        </w:tc>
        <w:tc>
          <w:tcPr>
            <w:tcW w:w="1990" w:type="dxa"/>
            <w:vAlign w:val="center"/>
          </w:tcPr>
          <w:p w14:paraId="1F1E2972"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Có thể để trống</w:t>
            </w:r>
          </w:p>
        </w:tc>
        <w:tc>
          <w:tcPr>
            <w:tcW w:w="3119" w:type="dxa"/>
            <w:vAlign w:val="center"/>
          </w:tcPr>
          <w:p w14:paraId="6328BB60" w14:textId="77777777" w:rsidR="00CA495A" w:rsidRPr="00CA495A" w:rsidRDefault="00CA495A" w:rsidP="00D507CA">
            <w:pPr>
              <w:keepNext/>
              <w:tabs>
                <w:tab w:val="left" w:pos="567"/>
              </w:tabs>
              <w:autoSpaceDE w:val="0"/>
              <w:autoSpaceDN w:val="0"/>
              <w:adjustRightInd w:val="0"/>
              <w:spacing w:line="30" w:lineRule="atLeast"/>
              <w:ind w:right="-1"/>
              <w:rPr>
                <w:rFonts w:cs="Times New Roman"/>
                <w:szCs w:val="26"/>
              </w:rPr>
            </w:pPr>
            <w:r w:rsidRPr="00CA495A">
              <w:rPr>
                <w:rFonts w:cs="Times New Roman"/>
                <w:szCs w:val="26"/>
              </w:rPr>
              <w:t>Địa chỉ email</w:t>
            </w:r>
          </w:p>
        </w:tc>
      </w:tr>
      <w:tr w:rsidR="00CA495A" w:rsidRPr="00CA495A" w14:paraId="7A205F4F" w14:textId="77777777" w:rsidTr="00D507CA">
        <w:trPr>
          <w:trHeight w:val="634"/>
        </w:trPr>
        <w:tc>
          <w:tcPr>
            <w:tcW w:w="2121" w:type="dxa"/>
            <w:vAlign w:val="center"/>
          </w:tcPr>
          <w:p w14:paraId="73C4DD35"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RegID</w:t>
            </w:r>
          </w:p>
        </w:tc>
        <w:tc>
          <w:tcPr>
            <w:tcW w:w="1843" w:type="dxa"/>
            <w:vAlign w:val="center"/>
          </w:tcPr>
          <w:p w14:paraId="6267258D"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text</w:t>
            </w:r>
          </w:p>
        </w:tc>
        <w:tc>
          <w:tcPr>
            <w:tcW w:w="1990" w:type="dxa"/>
            <w:vAlign w:val="center"/>
          </w:tcPr>
          <w:p w14:paraId="2A187042"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Có thể để trống</w:t>
            </w:r>
          </w:p>
        </w:tc>
        <w:tc>
          <w:tcPr>
            <w:tcW w:w="3119" w:type="dxa"/>
            <w:vAlign w:val="center"/>
          </w:tcPr>
          <w:p w14:paraId="06976C3F" w14:textId="77777777" w:rsidR="00CA495A" w:rsidRPr="00CA495A" w:rsidRDefault="00CA495A" w:rsidP="00D507CA">
            <w:pPr>
              <w:keepNext/>
              <w:tabs>
                <w:tab w:val="left" w:pos="567"/>
              </w:tabs>
              <w:autoSpaceDE w:val="0"/>
              <w:autoSpaceDN w:val="0"/>
              <w:adjustRightInd w:val="0"/>
              <w:spacing w:line="30" w:lineRule="atLeast"/>
              <w:ind w:right="-1"/>
              <w:rPr>
                <w:rFonts w:cs="Times New Roman"/>
                <w:szCs w:val="26"/>
              </w:rPr>
            </w:pPr>
            <w:r w:rsidRPr="00CA495A">
              <w:rPr>
                <w:rFonts w:cs="Times New Roman"/>
                <w:szCs w:val="26"/>
              </w:rPr>
              <w:t>ID được tạo ra từ GCM để nhận tin nhắn GCM.</w:t>
            </w:r>
          </w:p>
        </w:tc>
      </w:tr>
    </w:tbl>
    <w:p w14:paraId="2045CA99" w14:textId="77777777" w:rsidR="00CA495A" w:rsidRDefault="00CA495A" w:rsidP="00CA495A">
      <w:pPr>
        <w:spacing w:before="120" w:after="0" w:line="30" w:lineRule="atLeast"/>
        <w:rPr>
          <w:rFonts w:cs="Times New Roman"/>
          <w:szCs w:val="26"/>
        </w:rPr>
      </w:pPr>
      <w:bookmarkStart w:id="166" w:name="_Toc431502738"/>
    </w:p>
    <w:p w14:paraId="4EEE146C" w14:textId="5EDF90C3" w:rsidR="00CA495A" w:rsidRDefault="00CA495A" w:rsidP="00CA495A">
      <w:pPr>
        <w:spacing w:before="120" w:after="0" w:line="30" w:lineRule="atLeast"/>
        <w:rPr>
          <w:rFonts w:cs="Times New Roman"/>
          <w:szCs w:val="26"/>
        </w:rPr>
      </w:pPr>
      <w:r w:rsidRPr="00CA495A">
        <w:rPr>
          <w:rFonts w:cs="Times New Roman"/>
          <w:szCs w:val="26"/>
        </w:rPr>
        <w:t>Bảng “category”</w:t>
      </w:r>
      <w:bookmarkEnd w:id="166"/>
    </w:p>
    <w:p w14:paraId="264CFC26" w14:textId="77777777" w:rsidR="00CA495A" w:rsidRPr="00CA495A" w:rsidRDefault="00CA495A" w:rsidP="00CA495A">
      <w:pPr>
        <w:spacing w:before="120" w:after="0" w:line="30" w:lineRule="atLeast"/>
        <w:rPr>
          <w:rFonts w:cs="Times New Roman"/>
          <w:szCs w:val="26"/>
        </w:rPr>
      </w:pPr>
    </w:p>
    <w:tbl>
      <w:tblPr>
        <w:tblStyle w:val="TableGrid"/>
        <w:tblW w:w="9073" w:type="dxa"/>
        <w:tblInd w:w="-5" w:type="dxa"/>
        <w:tblLayout w:type="fixed"/>
        <w:tblLook w:val="04A0" w:firstRow="1" w:lastRow="0" w:firstColumn="1" w:lastColumn="0" w:noHBand="0" w:noVBand="1"/>
      </w:tblPr>
      <w:tblGrid>
        <w:gridCol w:w="2121"/>
        <w:gridCol w:w="1843"/>
        <w:gridCol w:w="1990"/>
        <w:gridCol w:w="3119"/>
      </w:tblGrid>
      <w:tr w:rsidR="00CA495A" w:rsidRPr="00CA495A" w14:paraId="54F9531C" w14:textId="77777777" w:rsidTr="00D507CA">
        <w:trPr>
          <w:trHeight w:val="519"/>
        </w:trPr>
        <w:tc>
          <w:tcPr>
            <w:tcW w:w="2121" w:type="dxa"/>
            <w:shd w:val="clear" w:color="auto" w:fill="D9D9D9" w:themeFill="background1" w:themeFillShade="D9"/>
            <w:vAlign w:val="center"/>
          </w:tcPr>
          <w:p w14:paraId="1E926295" w14:textId="77777777" w:rsidR="00CA495A" w:rsidRPr="00CA495A" w:rsidRDefault="00CA495A" w:rsidP="00D507CA">
            <w:pPr>
              <w:tabs>
                <w:tab w:val="left" w:pos="567"/>
              </w:tabs>
              <w:spacing w:line="30" w:lineRule="atLeast"/>
              <w:jc w:val="center"/>
              <w:rPr>
                <w:rFonts w:cs="Times New Roman"/>
                <w:b/>
                <w:color w:val="000000" w:themeColor="text1"/>
                <w:szCs w:val="26"/>
              </w:rPr>
            </w:pPr>
            <w:r w:rsidRPr="00CA495A">
              <w:rPr>
                <w:rFonts w:cs="Times New Roman"/>
                <w:b/>
                <w:color w:val="000000" w:themeColor="text1"/>
                <w:szCs w:val="26"/>
              </w:rPr>
              <w:t>Tên thuộc tính</w:t>
            </w:r>
          </w:p>
        </w:tc>
        <w:tc>
          <w:tcPr>
            <w:tcW w:w="1843" w:type="dxa"/>
            <w:shd w:val="clear" w:color="auto" w:fill="D9D9D9" w:themeFill="background1" w:themeFillShade="D9"/>
            <w:vAlign w:val="center"/>
          </w:tcPr>
          <w:p w14:paraId="70DC9E74" w14:textId="77777777" w:rsidR="00CA495A" w:rsidRPr="00CA495A" w:rsidRDefault="00CA495A" w:rsidP="00D507CA">
            <w:pPr>
              <w:tabs>
                <w:tab w:val="left" w:pos="567"/>
              </w:tabs>
              <w:spacing w:line="30" w:lineRule="atLeast"/>
              <w:jc w:val="center"/>
              <w:rPr>
                <w:rFonts w:cs="Times New Roman"/>
                <w:b/>
                <w:color w:val="000000" w:themeColor="text1"/>
                <w:szCs w:val="26"/>
              </w:rPr>
            </w:pPr>
            <w:r w:rsidRPr="00CA495A">
              <w:rPr>
                <w:rFonts w:cs="Times New Roman"/>
                <w:b/>
                <w:color w:val="000000" w:themeColor="text1"/>
                <w:szCs w:val="26"/>
              </w:rPr>
              <w:t>Kiểu dữ liệu</w:t>
            </w:r>
          </w:p>
        </w:tc>
        <w:tc>
          <w:tcPr>
            <w:tcW w:w="1990" w:type="dxa"/>
            <w:shd w:val="clear" w:color="auto" w:fill="D9D9D9" w:themeFill="background1" w:themeFillShade="D9"/>
            <w:vAlign w:val="center"/>
          </w:tcPr>
          <w:p w14:paraId="5AB7CE69" w14:textId="77777777" w:rsidR="00CA495A" w:rsidRPr="00CA495A" w:rsidRDefault="00CA495A" w:rsidP="00D507CA">
            <w:pPr>
              <w:tabs>
                <w:tab w:val="left" w:pos="567"/>
              </w:tabs>
              <w:spacing w:line="30" w:lineRule="atLeast"/>
              <w:jc w:val="center"/>
              <w:rPr>
                <w:rFonts w:cs="Times New Roman"/>
                <w:b/>
                <w:color w:val="000000" w:themeColor="text1"/>
                <w:szCs w:val="26"/>
              </w:rPr>
            </w:pPr>
            <w:r w:rsidRPr="00CA495A">
              <w:rPr>
                <w:rFonts w:cs="Times New Roman"/>
                <w:b/>
                <w:color w:val="000000" w:themeColor="text1"/>
                <w:szCs w:val="26"/>
              </w:rPr>
              <w:t>Null</w:t>
            </w:r>
          </w:p>
        </w:tc>
        <w:tc>
          <w:tcPr>
            <w:tcW w:w="3119" w:type="dxa"/>
            <w:shd w:val="clear" w:color="auto" w:fill="D9D9D9" w:themeFill="background1" w:themeFillShade="D9"/>
            <w:vAlign w:val="center"/>
          </w:tcPr>
          <w:p w14:paraId="58767F2A" w14:textId="77777777" w:rsidR="00CA495A" w:rsidRPr="00CA495A" w:rsidRDefault="00CA495A" w:rsidP="00D507CA">
            <w:pPr>
              <w:tabs>
                <w:tab w:val="left" w:pos="567"/>
              </w:tabs>
              <w:spacing w:line="30" w:lineRule="atLeast"/>
              <w:jc w:val="center"/>
              <w:rPr>
                <w:rFonts w:cs="Times New Roman"/>
                <w:b/>
                <w:color w:val="000000" w:themeColor="text1"/>
                <w:szCs w:val="26"/>
              </w:rPr>
            </w:pPr>
            <w:r w:rsidRPr="00CA495A">
              <w:rPr>
                <w:rFonts w:cs="Times New Roman"/>
                <w:b/>
                <w:color w:val="000000" w:themeColor="text1"/>
                <w:szCs w:val="26"/>
              </w:rPr>
              <w:t>Ý nghĩa</w:t>
            </w:r>
          </w:p>
        </w:tc>
      </w:tr>
      <w:tr w:rsidR="00CA495A" w:rsidRPr="00CA495A" w14:paraId="05CC7B66" w14:textId="77777777" w:rsidTr="00D507CA">
        <w:tc>
          <w:tcPr>
            <w:tcW w:w="2121" w:type="dxa"/>
            <w:vAlign w:val="center"/>
          </w:tcPr>
          <w:p w14:paraId="7BF645BD"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CategoryID</w:t>
            </w:r>
          </w:p>
        </w:tc>
        <w:tc>
          <w:tcPr>
            <w:tcW w:w="1843" w:type="dxa"/>
            <w:vAlign w:val="center"/>
          </w:tcPr>
          <w:p w14:paraId="31DE6B6E"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varchar(8)</w:t>
            </w:r>
          </w:p>
        </w:tc>
        <w:tc>
          <w:tcPr>
            <w:tcW w:w="1990" w:type="dxa"/>
            <w:vAlign w:val="center"/>
          </w:tcPr>
          <w:p w14:paraId="3CCC39E5"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Không để trống</w:t>
            </w:r>
          </w:p>
        </w:tc>
        <w:tc>
          <w:tcPr>
            <w:tcW w:w="3119" w:type="dxa"/>
            <w:vAlign w:val="center"/>
          </w:tcPr>
          <w:p w14:paraId="01D5E55B" w14:textId="77777777" w:rsidR="00CA495A" w:rsidRPr="00CA495A" w:rsidRDefault="00CA495A" w:rsidP="00D507CA">
            <w:pPr>
              <w:tabs>
                <w:tab w:val="left" w:pos="567"/>
              </w:tabs>
              <w:autoSpaceDE w:val="0"/>
              <w:autoSpaceDN w:val="0"/>
              <w:adjustRightInd w:val="0"/>
              <w:spacing w:line="30" w:lineRule="atLeast"/>
              <w:rPr>
                <w:rFonts w:cs="Times New Roman"/>
                <w:szCs w:val="26"/>
              </w:rPr>
            </w:pPr>
            <w:r w:rsidRPr="00CA495A">
              <w:rPr>
                <w:rFonts w:cs="Times New Roman"/>
                <w:szCs w:val="26"/>
              </w:rPr>
              <w:t>Mã danh mục sản phẩm</w:t>
            </w:r>
          </w:p>
        </w:tc>
      </w:tr>
      <w:tr w:rsidR="00CA495A" w:rsidRPr="00CA495A" w14:paraId="3887B585" w14:textId="77777777" w:rsidTr="00D507CA">
        <w:tc>
          <w:tcPr>
            <w:tcW w:w="2121" w:type="dxa"/>
            <w:vAlign w:val="center"/>
          </w:tcPr>
          <w:p w14:paraId="10A6B966"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Name</w:t>
            </w:r>
          </w:p>
        </w:tc>
        <w:tc>
          <w:tcPr>
            <w:tcW w:w="1843" w:type="dxa"/>
            <w:vAlign w:val="center"/>
          </w:tcPr>
          <w:p w14:paraId="67233125"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varchar(255)</w:t>
            </w:r>
          </w:p>
        </w:tc>
        <w:tc>
          <w:tcPr>
            <w:tcW w:w="1990" w:type="dxa"/>
            <w:vAlign w:val="center"/>
          </w:tcPr>
          <w:p w14:paraId="4C2144C0"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Không để trống</w:t>
            </w:r>
          </w:p>
        </w:tc>
        <w:tc>
          <w:tcPr>
            <w:tcW w:w="3119" w:type="dxa"/>
            <w:vAlign w:val="center"/>
          </w:tcPr>
          <w:p w14:paraId="335755EA" w14:textId="77777777" w:rsidR="00CA495A" w:rsidRPr="00CA495A" w:rsidRDefault="00CA495A" w:rsidP="00D507CA">
            <w:pPr>
              <w:tabs>
                <w:tab w:val="left" w:pos="567"/>
              </w:tabs>
              <w:autoSpaceDE w:val="0"/>
              <w:autoSpaceDN w:val="0"/>
              <w:adjustRightInd w:val="0"/>
              <w:spacing w:line="30" w:lineRule="atLeast"/>
              <w:rPr>
                <w:rFonts w:cs="Times New Roman"/>
                <w:szCs w:val="26"/>
              </w:rPr>
            </w:pPr>
            <w:r w:rsidRPr="00CA495A">
              <w:rPr>
                <w:rFonts w:cs="Times New Roman"/>
                <w:szCs w:val="26"/>
              </w:rPr>
              <w:t>Tên danh mục sản phẩm</w:t>
            </w:r>
          </w:p>
        </w:tc>
      </w:tr>
      <w:tr w:rsidR="00CA495A" w:rsidRPr="00CA495A" w14:paraId="4C40E685" w14:textId="77777777" w:rsidTr="00D507CA">
        <w:tc>
          <w:tcPr>
            <w:tcW w:w="2121" w:type="dxa"/>
            <w:vAlign w:val="center"/>
          </w:tcPr>
          <w:p w14:paraId="494B7C0B"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Detail</w:t>
            </w:r>
          </w:p>
        </w:tc>
        <w:tc>
          <w:tcPr>
            <w:tcW w:w="1843" w:type="dxa"/>
            <w:vAlign w:val="center"/>
          </w:tcPr>
          <w:p w14:paraId="6FE28BD5"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text</w:t>
            </w:r>
          </w:p>
        </w:tc>
        <w:tc>
          <w:tcPr>
            <w:tcW w:w="1990" w:type="dxa"/>
            <w:vAlign w:val="center"/>
          </w:tcPr>
          <w:p w14:paraId="611B626A"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Không để trống</w:t>
            </w:r>
          </w:p>
        </w:tc>
        <w:tc>
          <w:tcPr>
            <w:tcW w:w="3119" w:type="dxa"/>
            <w:vAlign w:val="center"/>
          </w:tcPr>
          <w:p w14:paraId="729B560B" w14:textId="77777777" w:rsidR="00CA495A" w:rsidRPr="00CA495A" w:rsidRDefault="00CA495A" w:rsidP="00D507CA">
            <w:pPr>
              <w:keepNext/>
              <w:tabs>
                <w:tab w:val="left" w:pos="567"/>
              </w:tabs>
              <w:autoSpaceDE w:val="0"/>
              <w:autoSpaceDN w:val="0"/>
              <w:adjustRightInd w:val="0"/>
              <w:spacing w:line="30" w:lineRule="atLeast"/>
              <w:rPr>
                <w:rFonts w:cs="Times New Roman"/>
                <w:szCs w:val="26"/>
              </w:rPr>
            </w:pPr>
            <w:r w:rsidRPr="00CA495A">
              <w:rPr>
                <w:rFonts w:cs="Times New Roman"/>
                <w:szCs w:val="26"/>
              </w:rPr>
              <w:t>Thông tin danh mục sản phẩm</w:t>
            </w:r>
          </w:p>
        </w:tc>
      </w:tr>
    </w:tbl>
    <w:p w14:paraId="70D86656" w14:textId="77777777" w:rsidR="00CA495A" w:rsidRPr="00CA495A" w:rsidRDefault="00CA495A" w:rsidP="00CA495A">
      <w:pPr>
        <w:pStyle w:val="Caption"/>
        <w:spacing w:before="120" w:after="0" w:line="30" w:lineRule="atLeast"/>
        <w:jc w:val="center"/>
        <w:rPr>
          <w:rFonts w:ascii="Times New Roman" w:hAnsi="Times New Roman" w:cs="Times New Roman"/>
          <w:b w:val="0"/>
          <w:color w:val="auto"/>
          <w:sz w:val="26"/>
          <w:szCs w:val="26"/>
        </w:rPr>
      </w:pPr>
    </w:p>
    <w:p w14:paraId="38DAF245" w14:textId="278AAE49" w:rsidR="00CA495A" w:rsidRDefault="00CA495A" w:rsidP="00CA495A">
      <w:pPr>
        <w:pStyle w:val="Caption"/>
        <w:keepNext/>
        <w:spacing w:before="120" w:after="0"/>
        <w:rPr>
          <w:rFonts w:ascii="Times New Roman" w:hAnsi="Times New Roman" w:cs="Times New Roman"/>
          <w:b w:val="0"/>
          <w:color w:val="auto"/>
          <w:sz w:val="26"/>
          <w:szCs w:val="26"/>
        </w:rPr>
      </w:pPr>
      <w:bookmarkStart w:id="167" w:name="_Toc431502739"/>
      <w:r w:rsidRPr="00CA495A">
        <w:rPr>
          <w:rFonts w:ascii="Times New Roman" w:hAnsi="Times New Roman" w:cs="Times New Roman"/>
          <w:b w:val="0"/>
          <w:color w:val="auto"/>
          <w:sz w:val="26"/>
          <w:szCs w:val="26"/>
        </w:rPr>
        <w:t>Bảng “dbversion”</w:t>
      </w:r>
      <w:bookmarkEnd w:id="167"/>
    </w:p>
    <w:p w14:paraId="0E4CEA2F" w14:textId="77777777" w:rsidR="00CA495A" w:rsidRPr="00CA495A" w:rsidRDefault="00CA495A" w:rsidP="00CA495A">
      <w:pPr>
        <w:rPr>
          <w:lang w:val="vi-VN" w:eastAsia="en-US"/>
        </w:rPr>
      </w:pPr>
    </w:p>
    <w:tbl>
      <w:tblPr>
        <w:tblStyle w:val="TableGrid"/>
        <w:tblW w:w="9073" w:type="dxa"/>
        <w:tblInd w:w="-5" w:type="dxa"/>
        <w:tblLayout w:type="fixed"/>
        <w:tblLook w:val="04A0" w:firstRow="1" w:lastRow="0" w:firstColumn="1" w:lastColumn="0" w:noHBand="0" w:noVBand="1"/>
      </w:tblPr>
      <w:tblGrid>
        <w:gridCol w:w="2121"/>
        <w:gridCol w:w="1843"/>
        <w:gridCol w:w="1990"/>
        <w:gridCol w:w="3119"/>
      </w:tblGrid>
      <w:tr w:rsidR="00CA495A" w:rsidRPr="00CA495A" w14:paraId="007FC242" w14:textId="77777777" w:rsidTr="00D507CA">
        <w:trPr>
          <w:trHeight w:val="527"/>
        </w:trPr>
        <w:tc>
          <w:tcPr>
            <w:tcW w:w="2121" w:type="dxa"/>
            <w:shd w:val="clear" w:color="auto" w:fill="D9D9D9" w:themeFill="background1" w:themeFillShade="D9"/>
            <w:vAlign w:val="center"/>
          </w:tcPr>
          <w:p w14:paraId="428D12D0" w14:textId="77777777" w:rsidR="00CA495A" w:rsidRPr="00CA495A" w:rsidRDefault="00CA495A" w:rsidP="00D507CA">
            <w:pPr>
              <w:tabs>
                <w:tab w:val="left" w:pos="567"/>
              </w:tabs>
              <w:spacing w:line="30" w:lineRule="atLeast"/>
              <w:jc w:val="center"/>
              <w:rPr>
                <w:rFonts w:cs="Times New Roman"/>
                <w:b/>
                <w:color w:val="000000" w:themeColor="text1"/>
                <w:szCs w:val="26"/>
              </w:rPr>
            </w:pPr>
            <w:r w:rsidRPr="00CA495A">
              <w:rPr>
                <w:rFonts w:cs="Times New Roman"/>
                <w:b/>
                <w:color w:val="000000" w:themeColor="text1"/>
                <w:szCs w:val="26"/>
              </w:rPr>
              <w:t>Tên thuộc tính</w:t>
            </w:r>
          </w:p>
        </w:tc>
        <w:tc>
          <w:tcPr>
            <w:tcW w:w="1843" w:type="dxa"/>
            <w:shd w:val="clear" w:color="auto" w:fill="D9D9D9" w:themeFill="background1" w:themeFillShade="D9"/>
            <w:vAlign w:val="center"/>
          </w:tcPr>
          <w:p w14:paraId="391795EC" w14:textId="77777777" w:rsidR="00CA495A" w:rsidRPr="00CA495A" w:rsidRDefault="00CA495A" w:rsidP="00D507CA">
            <w:pPr>
              <w:tabs>
                <w:tab w:val="left" w:pos="567"/>
              </w:tabs>
              <w:spacing w:line="30" w:lineRule="atLeast"/>
              <w:jc w:val="center"/>
              <w:rPr>
                <w:rFonts w:cs="Times New Roman"/>
                <w:b/>
                <w:color w:val="000000" w:themeColor="text1"/>
                <w:szCs w:val="26"/>
              </w:rPr>
            </w:pPr>
            <w:r w:rsidRPr="00CA495A">
              <w:rPr>
                <w:rFonts w:cs="Times New Roman"/>
                <w:b/>
                <w:color w:val="000000" w:themeColor="text1"/>
                <w:szCs w:val="26"/>
              </w:rPr>
              <w:t>Kiểu dữ liệu</w:t>
            </w:r>
          </w:p>
        </w:tc>
        <w:tc>
          <w:tcPr>
            <w:tcW w:w="1990" w:type="dxa"/>
            <w:shd w:val="clear" w:color="auto" w:fill="D9D9D9" w:themeFill="background1" w:themeFillShade="D9"/>
            <w:vAlign w:val="center"/>
          </w:tcPr>
          <w:p w14:paraId="58DF48D6" w14:textId="77777777" w:rsidR="00CA495A" w:rsidRPr="00CA495A" w:rsidRDefault="00CA495A" w:rsidP="00D507CA">
            <w:pPr>
              <w:tabs>
                <w:tab w:val="left" w:pos="567"/>
              </w:tabs>
              <w:spacing w:line="30" w:lineRule="atLeast"/>
              <w:jc w:val="center"/>
              <w:rPr>
                <w:rFonts w:cs="Times New Roman"/>
                <w:b/>
                <w:color w:val="000000" w:themeColor="text1"/>
                <w:szCs w:val="26"/>
              </w:rPr>
            </w:pPr>
            <w:r w:rsidRPr="00CA495A">
              <w:rPr>
                <w:rFonts w:cs="Times New Roman"/>
                <w:b/>
                <w:color w:val="000000" w:themeColor="text1"/>
                <w:szCs w:val="26"/>
              </w:rPr>
              <w:t>Null</w:t>
            </w:r>
          </w:p>
        </w:tc>
        <w:tc>
          <w:tcPr>
            <w:tcW w:w="3119" w:type="dxa"/>
            <w:shd w:val="clear" w:color="auto" w:fill="D9D9D9" w:themeFill="background1" w:themeFillShade="D9"/>
            <w:vAlign w:val="center"/>
          </w:tcPr>
          <w:p w14:paraId="08FA2C3C" w14:textId="77777777" w:rsidR="00CA495A" w:rsidRPr="00CA495A" w:rsidRDefault="00CA495A" w:rsidP="00D507CA">
            <w:pPr>
              <w:tabs>
                <w:tab w:val="left" w:pos="567"/>
              </w:tabs>
              <w:spacing w:line="30" w:lineRule="atLeast"/>
              <w:jc w:val="center"/>
              <w:rPr>
                <w:rFonts w:cs="Times New Roman"/>
                <w:b/>
                <w:color w:val="000000" w:themeColor="text1"/>
                <w:szCs w:val="26"/>
              </w:rPr>
            </w:pPr>
            <w:r w:rsidRPr="00CA495A">
              <w:rPr>
                <w:rFonts w:cs="Times New Roman"/>
                <w:b/>
                <w:color w:val="000000" w:themeColor="text1"/>
                <w:szCs w:val="26"/>
              </w:rPr>
              <w:t>Ý nghĩa</w:t>
            </w:r>
          </w:p>
        </w:tc>
      </w:tr>
      <w:tr w:rsidR="00CA495A" w:rsidRPr="00CA495A" w14:paraId="3A513DE3" w14:textId="77777777" w:rsidTr="00D507CA">
        <w:tc>
          <w:tcPr>
            <w:tcW w:w="2121" w:type="dxa"/>
            <w:vAlign w:val="center"/>
          </w:tcPr>
          <w:p w14:paraId="404C03E4"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Version</w:t>
            </w:r>
          </w:p>
        </w:tc>
        <w:tc>
          <w:tcPr>
            <w:tcW w:w="1843" w:type="dxa"/>
            <w:vAlign w:val="center"/>
          </w:tcPr>
          <w:p w14:paraId="3F3E1839"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int(11)</w:t>
            </w:r>
          </w:p>
        </w:tc>
        <w:tc>
          <w:tcPr>
            <w:tcW w:w="1990" w:type="dxa"/>
            <w:vAlign w:val="center"/>
          </w:tcPr>
          <w:p w14:paraId="4C341235"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Không để trống</w:t>
            </w:r>
          </w:p>
        </w:tc>
        <w:tc>
          <w:tcPr>
            <w:tcW w:w="3119" w:type="dxa"/>
            <w:vAlign w:val="center"/>
          </w:tcPr>
          <w:p w14:paraId="04AB4A62" w14:textId="77777777" w:rsidR="00CA495A" w:rsidRPr="00CA495A" w:rsidRDefault="00CA495A" w:rsidP="00D507CA">
            <w:pPr>
              <w:tabs>
                <w:tab w:val="left" w:pos="567"/>
              </w:tabs>
              <w:autoSpaceDE w:val="0"/>
              <w:autoSpaceDN w:val="0"/>
              <w:adjustRightInd w:val="0"/>
              <w:spacing w:line="30" w:lineRule="atLeast"/>
              <w:rPr>
                <w:rFonts w:cs="Times New Roman"/>
                <w:szCs w:val="26"/>
              </w:rPr>
            </w:pPr>
            <w:r w:rsidRPr="00CA495A">
              <w:rPr>
                <w:rFonts w:cs="Times New Roman"/>
                <w:szCs w:val="26"/>
              </w:rPr>
              <w:t>Phiên bản ứng dụng</w:t>
            </w:r>
          </w:p>
        </w:tc>
      </w:tr>
      <w:tr w:rsidR="00CA495A" w:rsidRPr="00CA495A" w14:paraId="6A928180" w14:textId="77777777" w:rsidTr="00D507CA">
        <w:tc>
          <w:tcPr>
            <w:tcW w:w="2121" w:type="dxa"/>
            <w:vAlign w:val="center"/>
          </w:tcPr>
          <w:p w14:paraId="59BFEE5A"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UpdateTime</w:t>
            </w:r>
          </w:p>
        </w:tc>
        <w:tc>
          <w:tcPr>
            <w:tcW w:w="1843" w:type="dxa"/>
            <w:vAlign w:val="center"/>
          </w:tcPr>
          <w:p w14:paraId="3327D813"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datetime</w:t>
            </w:r>
          </w:p>
        </w:tc>
        <w:tc>
          <w:tcPr>
            <w:tcW w:w="1990" w:type="dxa"/>
            <w:vAlign w:val="center"/>
          </w:tcPr>
          <w:p w14:paraId="1A992187" w14:textId="77777777" w:rsidR="00CA495A" w:rsidRPr="00CA495A" w:rsidRDefault="00CA495A" w:rsidP="00D507CA">
            <w:pPr>
              <w:tabs>
                <w:tab w:val="left" w:pos="567"/>
              </w:tabs>
              <w:spacing w:line="30" w:lineRule="atLeast"/>
              <w:rPr>
                <w:rFonts w:cs="Times New Roman"/>
                <w:color w:val="000000"/>
                <w:szCs w:val="26"/>
              </w:rPr>
            </w:pPr>
            <w:r w:rsidRPr="00CA495A">
              <w:rPr>
                <w:rFonts w:cs="Times New Roman"/>
                <w:color w:val="000000"/>
                <w:szCs w:val="26"/>
              </w:rPr>
              <w:t>Có thể để trống</w:t>
            </w:r>
          </w:p>
        </w:tc>
        <w:tc>
          <w:tcPr>
            <w:tcW w:w="3119" w:type="dxa"/>
            <w:vAlign w:val="center"/>
          </w:tcPr>
          <w:p w14:paraId="7FA7FC99" w14:textId="77777777" w:rsidR="00CA495A" w:rsidRPr="00CA495A" w:rsidRDefault="00CA495A" w:rsidP="00D507CA">
            <w:pPr>
              <w:keepNext/>
              <w:tabs>
                <w:tab w:val="left" w:pos="567"/>
              </w:tabs>
              <w:autoSpaceDE w:val="0"/>
              <w:autoSpaceDN w:val="0"/>
              <w:adjustRightInd w:val="0"/>
              <w:spacing w:line="30" w:lineRule="atLeast"/>
              <w:rPr>
                <w:rFonts w:cs="Times New Roman"/>
                <w:szCs w:val="26"/>
              </w:rPr>
            </w:pPr>
            <w:r w:rsidRPr="00CA495A">
              <w:rPr>
                <w:rFonts w:cs="Times New Roman"/>
                <w:szCs w:val="26"/>
              </w:rPr>
              <w:t>Thời gian cập nhật phiên bản</w:t>
            </w:r>
          </w:p>
        </w:tc>
      </w:tr>
    </w:tbl>
    <w:p w14:paraId="117EF886" w14:textId="77777777" w:rsidR="00CA495A" w:rsidRPr="00CA495A" w:rsidRDefault="00CA495A" w:rsidP="00CA495A">
      <w:pPr>
        <w:pStyle w:val="Caption"/>
        <w:spacing w:before="120" w:after="0" w:line="30" w:lineRule="atLeast"/>
        <w:jc w:val="center"/>
        <w:rPr>
          <w:rFonts w:ascii="Times New Roman" w:hAnsi="Times New Roman" w:cs="Times New Roman"/>
          <w:b w:val="0"/>
          <w:color w:val="auto"/>
          <w:sz w:val="26"/>
          <w:szCs w:val="26"/>
        </w:rPr>
      </w:pPr>
    </w:p>
    <w:p w14:paraId="4F10EB2B" w14:textId="37C0C160" w:rsidR="00CA495A" w:rsidRDefault="00CA495A" w:rsidP="00CA495A">
      <w:pPr>
        <w:pStyle w:val="Caption"/>
        <w:keepNext/>
        <w:spacing w:before="120" w:after="0"/>
        <w:rPr>
          <w:rFonts w:ascii="Times New Roman" w:hAnsi="Times New Roman" w:cs="Times New Roman"/>
          <w:b w:val="0"/>
          <w:color w:val="auto"/>
          <w:sz w:val="26"/>
          <w:szCs w:val="26"/>
        </w:rPr>
      </w:pPr>
      <w:bookmarkStart w:id="168" w:name="_Toc431502740"/>
      <w:r w:rsidRPr="00CA495A">
        <w:rPr>
          <w:rFonts w:ascii="Times New Roman" w:hAnsi="Times New Roman" w:cs="Times New Roman"/>
          <w:b w:val="0"/>
          <w:color w:val="auto"/>
          <w:sz w:val="26"/>
          <w:szCs w:val="26"/>
        </w:rPr>
        <w:t>Bảng “orders”</w:t>
      </w:r>
      <w:bookmarkEnd w:id="168"/>
    </w:p>
    <w:p w14:paraId="78C75178" w14:textId="77777777" w:rsidR="00CA495A" w:rsidRPr="00CA495A" w:rsidRDefault="00CA495A" w:rsidP="00CA495A">
      <w:pPr>
        <w:rPr>
          <w:lang w:val="vi-VN" w:eastAsia="en-US"/>
        </w:rPr>
      </w:pPr>
    </w:p>
    <w:tbl>
      <w:tblPr>
        <w:tblStyle w:val="TableGrid"/>
        <w:tblW w:w="9073" w:type="dxa"/>
        <w:tblInd w:w="-5" w:type="dxa"/>
        <w:tblLayout w:type="fixed"/>
        <w:tblLook w:val="04A0" w:firstRow="1" w:lastRow="0" w:firstColumn="1" w:lastColumn="0" w:noHBand="0" w:noVBand="1"/>
      </w:tblPr>
      <w:tblGrid>
        <w:gridCol w:w="2121"/>
        <w:gridCol w:w="1843"/>
        <w:gridCol w:w="1990"/>
        <w:gridCol w:w="3119"/>
      </w:tblGrid>
      <w:tr w:rsidR="00CA495A" w:rsidRPr="00CA495A" w14:paraId="0A814549" w14:textId="77777777" w:rsidTr="00D507CA">
        <w:trPr>
          <w:trHeight w:val="559"/>
        </w:trPr>
        <w:tc>
          <w:tcPr>
            <w:tcW w:w="2121" w:type="dxa"/>
            <w:shd w:val="clear" w:color="auto" w:fill="D9D9D9" w:themeFill="background1" w:themeFillShade="D9"/>
            <w:vAlign w:val="center"/>
          </w:tcPr>
          <w:p w14:paraId="571ABD31"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Tên thuộc tính</w:t>
            </w:r>
          </w:p>
        </w:tc>
        <w:tc>
          <w:tcPr>
            <w:tcW w:w="1843" w:type="dxa"/>
            <w:shd w:val="clear" w:color="auto" w:fill="D9D9D9" w:themeFill="background1" w:themeFillShade="D9"/>
            <w:vAlign w:val="center"/>
          </w:tcPr>
          <w:p w14:paraId="37D8E235"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Kiểu dữ liệu</w:t>
            </w:r>
          </w:p>
        </w:tc>
        <w:tc>
          <w:tcPr>
            <w:tcW w:w="1990" w:type="dxa"/>
            <w:shd w:val="clear" w:color="auto" w:fill="D9D9D9" w:themeFill="background1" w:themeFillShade="D9"/>
            <w:vAlign w:val="center"/>
          </w:tcPr>
          <w:p w14:paraId="166AEA31"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Null</w:t>
            </w:r>
          </w:p>
        </w:tc>
        <w:tc>
          <w:tcPr>
            <w:tcW w:w="3119" w:type="dxa"/>
            <w:shd w:val="clear" w:color="auto" w:fill="D9D9D9" w:themeFill="background1" w:themeFillShade="D9"/>
            <w:vAlign w:val="center"/>
          </w:tcPr>
          <w:p w14:paraId="1EA71299"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Ý nghĩa</w:t>
            </w:r>
          </w:p>
        </w:tc>
      </w:tr>
      <w:tr w:rsidR="00CA495A" w:rsidRPr="00CA495A" w14:paraId="01914F26" w14:textId="77777777" w:rsidTr="00D507CA">
        <w:tc>
          <w:tcPr>
            <w:tcW w:w="2121" w:type="dxa"/>
            <w:vAlign w:val="center"/>
          </w:tcPr>
          <w:p w14:paraId="1C4BC2DC"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OrderID</w:t>
            </w:r>
          </w:p>
        </w:tc>
        <w:tc>
          <w:tcPr>
            <w:tcW w:w="1843" w:type="dxa"/>
            <w:vAlign w:val="center"/>
          </w:tcPr>
          <w:p w14:paraId="217F3463"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varchar(10)</w:t>
            </w:r>
          </w:p>
        </w:tc>
        <w:tc>
          <w:tcPr>
            <w:tcW w:w="1990" w:type="dxa"/>
            <w:vAlign w:val="center"/>
          </w:tcPr>
          <w:p w14:paraId="280971DD"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0D61F219"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Mã đơn hàng</w:t>
            </w:r>
          </w:p>
        </w:tc>
      </w:tr>
      <w:tr w:rsidR="00CA495A" w:rsidRPr="00CA495A" w14:paraId="11AE2A6A" w14:textId="77777777" w:rsidTr="00D507CA">
        <w:tc>
          <w:tcPr>
            <w:tcW w:w="2121" w:type="dxa"/>
            <w:vAlign w:val="center"/>
          </w:tcPr>
          <w:p w14:paraId="3E9622C5"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UserID</w:t>
            </w:r>
          </w:p>
        </w:tc>
        <w:tc>
          <w:tcPr>
            <w:tcW w:w="1843" w:type="dxa"/>
            <w:vAlign w:val="center"/>
          </w:tcPr>
          <w:p w14:paraId="20C0C1BA"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varchar(8)</w:t>
            </w:r>
          </w:p>
        </w:tc>
        <w:tc>
          <w:tcPr>
            <w:tcW w:w="1990" w:type="dxa"/>
            <w:vAlign w:val="center"/>
          </w:tcPr>
          <w:p w14:paraId="1DD4B990"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04DF9D9C"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Tài khoản</w:t>
            </w:r>
          </w:p>
        </w:tc>
      </w:tr>
      <w:tr w:rsidR="00CA495A" w:rsidRPr="00CA495A" w14:paraId="1D7FFB7F" w14:textId="77777777" w:rsidTr="00D507CA">
        <w:tc>
          <w:tcPr>
            <w:tcW w:w="2121" w:type="dxa"/>
            <w:vAlign w:val="center"/>
          </w:tcPr>
          <w:p w14:paraId="619DD596"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OrderDate</w:t>
            </w:r>
          </w:p>
        </w:tc>
        <w:tc>
          <w:tcPr>
            <w:tcW w:w="1843" w:type="dxa"/>
            <w:vAlign w:val="center"/>
          </w:tcPr>
          <w:p w14:paraId="7F17B45B"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Datetime</w:t>
            </w:r>
          </w:p>
        </w:tc>
        <w:tc>
          <w:tcPr>
            <w:tcW w:w="1990" w:type="dxa"/>
            <w:vAlign w:val="center"/>
          </w:tcPr>
          <w:p w14:paraId="4B6EF13B"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7A294D1B"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Ngày lập đơn hàng</w:t>
            </w:r>
          </w:p>
        </w:tc>
      </w:tr>
      <w:tr w:rsidR="00CA495A" w:rsidRPr="00CA495A" w14:paraId="70DD9BA9" w14:textId="77777777" w:rsidTr="00D507CA">
        <w:tc>
          <w:tcPr>
            <w:tcW w:w="2121" w:type="dxa"/>
            <w:vAlign w:val="center"/>
          </w:tcPr>
          <w:p w14:paraId="51E0062F"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Address</w:t>
            </w:r>
          </w:p>
        </w:tc>
        <w:tc>
          <w:tcPr>
            <w:tcW w:w="1843" w:type="dxa"/>
            <w:vAlign w:val="center"/>
          </w:tcPr>
          <w:p w14:paraId="1A5A2B1E"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longtext</w:t>
            </w:r>
          </w:p>
        </w:tc>
        <w:tc>
          <w:tcPr>
            <w:tcW w:w="1990" w:type="dxa"/>
            <w:vAlign w:val="center"/>
          </w:tcPr>
          <w:p w14:paraId="1034E2E9"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57F1C349"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Địa chỉ khách hàng</w:t>
            </w:r>
          </w:p>
        </w:tc>
      </w:tr>
      <w:tr w:rsidR="00CA495A" w:rsidRPr="00CA495A" w14:paraId="2F87E6D8" w14:textId="77777777" w:rsidTr="00D507CA">
        <w:tc>
          <w:tcPr>
            <w:tcW w:w="2121" w:type="dxa"/>
            <w:vAlign w:val="center"/>
          </w:tcPr>
          <w:p w14:paraId="00A9A1ED"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Phone</w:t>
            </w:r>
          </w:p>
        </w:tc>
        <w:tc>
          <w:tcPr>
            <w:tcW w:w="1843" w:type="dxa"/>
            <w:vAlign w:val="center"/>
          </w:tcPr>
          <w:p w14:paraId="06B5BA92"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varchar(11)</w:t>
            </w:r>
          </w:p>
        </w:tc>
        <w:tc>
          <w:tcPr>
            <w:tcW w:w="1990" w:type="dxa"/>
            <w:vAlign w:val="center"/>
          </w:tcPr>
          <w:p w14:paraId="04C332BC"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4F7DFE0C"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Số điện thoại khách hàng</w:t>
            </w:r>
          </w:p>
        </w:tc>
      </w:tr>
      <w:tr w:rsidR="00CA495A" w:rsidRPr="00CA495A" w14:paraId="7176B877" w14:textId="77777777" w:rsidTr="00D507CA">
        <w:tc>
          <w:tcPr>
            <w:tcW w:w="2121" w:type="dxa"/>
            <w:vAlign w:val="center"/>
          </w:tcPr>
          <w:p w14:paraId="0BAFAB69"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Price</w:t>
            </w:r>
          </w:p>
        </w:tc>
        <w:tc>
          <w:tcPr>
            <w:tcW w:w="1843" w:type="dxa"/>
            <w:vAlign w:val="center"/>
          </w:tcPr>
          <w:p w14:paraId="6D4FA4CC"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decimal(10,0)</w:t>
            </w:r>
          </w:p>
        </w:tc>
        <w:tc>
          <w:tcPr>
            <w:tcW w:w="1990" w:type="dxa"/>
            <w:vAlign w:val="center"/>
          </w:tcPr>
          <w:p w14:paraId="23721528"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6AA25A7F"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Tống giá trị của đơn hàng</w:t>
            </w:r>
          </w:p>
        </w:tc>
      </w:tr>
      <w:tr w:rsidR="00CA495A" w:rsidRPr="00CA495A" w14:paraId="36D68CFB" w14:textId="77777777" w:rsidTr="00D507CA">
        <w:tc>
          <w:tcPr>
            <w:tcW w:w="2121" w:type="dxa"/>
            <w:vAlign w:val="center"/>
          </w:tcPr>
          <w:p w14:paraId="728F9082"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OrderStatus</w:t>
            </w:r>
          </w:p>
        </w:tc>
        <w:tc>
          <w:tcPr>
            <w:tcW w:w="1843" w:type="dxa"/>
            <w:vAlign w:val="center"/>
          </w:tcPr>
          <w:p w14:paraId="08A7BEFF"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text</w:t>
            </w:r>
          </w:p>
        </w:tc>
        <w:tc>
          <w:tcPr>
            <w:tcW w:w="1990" w:type="dxa"/>
            <w:vAlign w:val="center"/>
          </w:tcPr>
          <w:p w14:paraId="2656E22D"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6E2FB242" w14:textId="77777777" w:rsidR="00CA495A" w:rsidRPr="00CA495A" w:rsidRDefault="00CA495A" w:rsidP="00D507CA">
            <w:pPr>
              <w:keepNext/>
              <w:tabs>
                <w:tab w:val="left" w:pos="567"/>
              </w:tabs>
              <w:autoSpaceDE w:val="0"/>
              <w:autoSpaceDN w:val="0"/>
              <w:adjustRightInd w:val="0"/>
              <w:spacing w:line="30" w:lineRule="atLeast"/>
              <w:ind w:right="-1"/>
              <w:rPr>
                <w:rFonts w:cs="Times New Roman"/>
                <w:szCs w:val="26"/>
              </w:rPr>
            </w:pPr>
            <w:r w:rsidRPr="00CA495A">
              <w:rPr>
                <w:rFonts w:cs="Times New Roman"/>
                <w:szCs w:val="26"/>
              </w:rPr>
              <w:t>Trang thái đơn hàng</w:t>
            </w:r>
          </w:p>
        </w:tc>
      </w:tr>
    </w:tbl>
    <w:p w14:paraId="5FEB4E86" w14:textId="77777777" w:rsidR="00CA495A" w:rsidRPr="00CA495A" w:rsidRDefault="00CA495A" w:rsidP="00CA495A">
      <w:pPr>
        <w:pStyle w:val="Caption"/>
        <w:spacing w:before="120" w:after="0" w:line="30" w:lineRule="atLeast"/>
        <w:jc w:val="center"/>
        <w:rPr>
          <w:rFonts w:ascii="Times New Roman" w:hAnsi="Times New Roman" w:cs="Times New Roman"/>
          <w:b w:val="0"/>
          <w:color w:val="auto"/>
          <w:sz w:val="26"/>
          <w:szCs w:val="26"/>
        </w:rPr>
      </w:pPr>
    </w:p>
    <w:p w14:paraId="6130669C" w14:textId="118D6162" w:rsidR="00CA495A" w:rsidRDefault="00CA495A" w:rsidP="00CA495A">
      <w:pPr>
        <w:pStyle w:val="Caption"/>
        <w:keepNext/>
        <w:spacing w:before="120" w:after="0"/>
        <w:rPr>
          <w:rFonts w:ascii="Times New Roman" w:hAnsi="Times New Roman" w:cs="Times New Roman"/>
          <w:b w:val="0"/>
          <w:color w:val="auto"/>
          <w:sz w:val="26"/>
          <w:szCs w:val="26"/>
        </w:rPr>
      </w:pPr>
      <w:bookmarkStart w:id="169" w:name="_Toc431502741"/>
      <w:r w:rsidRPr="00CA495A">
        <w:rPr>
          <w:rFonts w:ascii="Times New Roman" w:hAnsi="Times New Roman" w:cs="Times New Roman"/>
          <w:b w:val="0"/>
          <w:color w:val="auto"/>
          <w:sz w:val="26"/>
          <w:szCs w:val="26"/>
        </w:rPr>
        <w:t>Bảng “orders_detail”</w:t>
      </w:r>
      <w:bookmarkEnd w:id="169"/>
    </w:p>
    <w:p w14:paraId="77DD9895" w14:textId="77777777" w:rsidR="00CA495A" w:rsidRPr="00CA495A" w:rsidRDefault="00CA495A" w:rsidP="00CA495A">
      <w:pPr>
        <w:rPr>
          <w:lang w:val="vi-VN" w:eastAsia="en-US"/>
        </w:rPr>
      </w:pPr>
    </w:p>
    <w:tbl>
      <w:tblPr>
        <w:tblStyle w:val="TableGrid"/>
        <w:tblW w:w="9073" w:type="dxa"/>
        <w:tblInd w:w="-5" w:type="dxa"/>
        <w:tblLayout w:type="fixed"/>
        <w:tblLook w:val="04A0" w:firstRow="1" w:lastRow="0" w:firstColumn="1" w:lastColumn="0" w:noHBand="0" w:noVBand="1"/>
      </w:tblPr>
      <w:tblGrid>
        <w:gridCol w:w="2121"/>
        <w:gridCol w:w="1843"/>
        <w:gridCol w:w="1990"/>
        <w:gridCol w:w="3119"/>
      </w:tblGrid>
      <w:tr w:rsidR="00CA495A" w:rsidRPr="00CA495A" w14:paraId="4E86DA6F" w14:textId="77777777" w:rsidTr="00D507CA">
        <w:trPr>
          <w:trHeight w:val="497"/>
        </w:trPr>
        <w:tc>
          <w:tcPr>
            <w:tcW w:w="2121" w:type="dxa"/>
            <w:shd w:val="clear" w:color="auto" w:fill="D9D9D9" w:themeFill="background1" w:themeFillShade="D9"/>
            <w:vAlign w:val="center"/>
          </w:tcPr>
          <w:p w14:paraId="18DD5926"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Tên thuộc tính</w:t>
            </w:r>
          </w:p>
        </w:tc>
        <w:tc>
          <w:tcPr>
            <w:tcW w:w="1843" w:type="dxa"/>
            <w:shd w:val="clear" w:color="auto" w:fill="D9D9D9" w:themeFill="background1" w:themeFillShade="D9"/>
            <w:vAlign w:val="center"/>
          </w:tcPr>
          <w:p w14:paraId="7EB1BE8C"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Kiểu dữ liệu</w:t>
            </w:r>
          </w:p>
        </w:tc>
        <w:tc>
          <w:tcPr>
            <w:tcW w:w="1990" w:type="dxa"/>
            <w:shd w:val="clear" w:color="auto" w:fill="D9D9D9" w:themeFill="background1" w:themeFillShade="D9"/>
            <w:vAlign w:val="center"/>
          </w:tcPr>
          <w:p w14:paraId="03E80676"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Null</w:t>
            </w:r>
          </w:p>
        </w:tc>
        <w:tc>
          <w:tcPr>
            <w:tcW w:w="3119" w:type="dxa"/>
            <w:shd w:val="clear" w:color="auto" w:fill="D9D9D9" w:themeFill="background1" w:themeFillShade="D9"/>
            <w:vAlign w:val="center"/>
          </w:tcPr>
          <w:p w14:paraId="774C8B3F"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Ý nghĩa</w:t>
            </w:r>
          </w:p>
        </w:tc>
      </w:tr>
      <w:tr w:rsidR="00CA495A" w:rsidRPr="00CA495A" w14:paraId="010B4514" w14:textId="77777777" w:rsidTr="00D507CA">
        <w:tc>
          <w:tcPr>
            <w:tcW w:w="2121" w:type="dxa"/>
            <w:vAlign w:val="center"/>
          </w:tcPr>
          <w:p w14:paraId="2676B98E"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DetailID</w:t>
            </w:r>
          </w:p>
        </w:tc>
        <w:tc>
          <w:tcPr>
            <w:tcW w:w="1843" w:type="dxa"/>
            <w:vAlign w:val="center"/>
          </w:tcPr>
          <w:p w14:paraId="33B93F46"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int(11)</w:t>
            </w:r>
          </w:p>
        </w:tc>
        <w:tc>
          <w:tcPr>
            <w:tcW w:w="1990" w:type="dxa"/>
            <w:vAlign w:val="center"/>
          </w:tcPr>
          <w:p w14:paraId="64BD2D3B"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487D113E"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Mã chi tiết đơn hàng</w:t>
            </w:r>
          </w:p>
        </w:tc>
      </w:tr>
      <w:tr w:rsidR="00CA495A" w:rsidRPr="00CA495A" w14:paraId="4C80C5BB" w14:textId="77777777" w:rsidTr="00D507CA">
        <w:tc>
          <w:tcPr>
            <w:tcW w:w="2121" w:type="dxa"/>
            <w:vAlign w:val="center"/>
          </w:tcPr>
          <w:p w14:paraId="2865C3AB"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OrderID</w:t>
            </w:r>
          </w:p>
        </w:tc>
        <w:tc>
          <w:tcPr>
            <w:tcW w:w="1843" w:type="dxa"/>
            <w:vAlign w:val="center"/>
          </w:tcPr>
          <w:p w14:paraId="631041D3"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varchar(10)</w:t>
            </w:r>
          </w:p>
        </w:tc>
        <w:tc>
          <w:tcPr>
            <w:tcW w:w="1990" w:type="dxa"/>
            <w:vAlign w:val="center"/>
          </w:tcPr>
          <w:p w14:paraId="01BA24AB"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5D1D6A38"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Mã đơn hàng</w:t>
            </w:r>
          </w:p>
        </w:tc>
      </w:tr>
      <w:tr w:rsidR="00CA495A" w:rsidRPr="00CA495A" w14:paraId="30867A2C" w14:textId="77777777" w:rsidTr="00D507CA">
        <w:tc>
          <w:tcPr>
            <w:tcW w:w="2121" w:type="dxa"/>
            <w:vAlign w:val="center"/>
          </w:tcPr>
          <w:p w14:paraId="032E6A2F"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ProductID</w:t>
            </w:r>
          </w:p>
        </w:tc>
        <w:tc>
          <w:tcPr>
            <w:tcW w:w="1843" w:type="dxa"/>
            <w:vAlign w:val="center"/>
          </w:tcPr>
          <w:p w14:paraId="26AC38FC"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varchar(8)</w:t>
            </w:r>
          </w:p>
        </w:tc>
        <w:tc>
          <w:tcPr>
            <w:tcW w:w="1990" w:type="dxa"/>
            <w:vAlign w:val="center"/>
          </w:tcPr>
          <w:p w14:paraId="3812DFF6"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4726A4A0"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Mã sản phẩm</w:t>
            </w:r>
          </w:p>
        </w:tc>
      </w:tr>
      <w:tr w:rsidR="00CA495A" w:rsidRPr="00CA495A" w14:paraId="18171AF1" w14:textId="77777777" w:rsidTr="00D507CA">
        <w:tc>
          <w:tcPr>
            <w:tcW w:w="2121" w:type="dxa"/>
            <w:vAlign w:val="center"/>
          </w:tcPr>
          <w:p w14:paraId="3209C0FA"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Quantity</w:t>
            </w:r>
          </w:p>
        </w:tc>
        <w:tc>
          <w:tcPr>
            <w:tcW w:w="1843" w:type="dxa"/>
            <w:vAlign w:val="center"/>
          </w:tcPr>
          <w:p w14:paraId="3B3D0C3D"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int(11)</w:t>
            </w:r>
          </w:p>
        </w:tc>
        <w:tc>
          <w:tcPr>
            <w:tcW w:w="1990" w:type="dxa"/>
            <w:vAlign w:val="center"/>
          </w:tcPr>
          <w:p w14:paraId="300B5CB3"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3EEFFF04"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Số lượng</w:t>
            </w:r>
          </w:p>
        </w:tc>
      </w:tr>
      <w:tr w:rsidR="00CA495A" w:rsidRPr="00CA495A" w14:paraId="59D8E0A3" w14:textId="77777777" w:rsidTr="00D507CA">
        <w:tc>
          <w:tcPr>
            <w:tcW w:w="2121" w:type="dxa"/>
            <w:vAlign w:val="center"/>
          </w:tcPr>
          <w:p w14:paraId="497144E6"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Note</w:t>
            </w:r>
          </w:p>
        </w:tc>
        <w:tc>
          <w:tcPr>
            <w:tcW w:w="1843" w:type="dxa"/>
            <w:vAlign w:val="center"/>
          </w:tcPr>
          <w:p w14:paraId="196D11FC"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text</w:t>
            </w:r>
          </w:p>
        </w:tc>
        <w:tc>
          <w:tcPr>
            <w:tcW w:w="1990" w:type="dxa"/>
            <w:vAlign w:val="center"/>
          </w:tcPr>
          <w:p w14:paraId="0857AFA4"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Có thể để trống</w:t>
            </w:r>
          </w:p>
        </w:tc>
        <w:tc>
          <w:tcPr>
            <w:tcW w:w="3119" w:type="dxa"/>
            <w:vAlign w:val="center"/>
          </w:tcPr>
          <w:p w14:paraId="26F9D7CF" w14:textId="77777777" w:rsidR="00CA495A" w:rsidRPr="00CA495A" w:rsidRDefault="00CA495A" w:rsidP="00D507CA">
            <w:pPr>
              <w:keepNext/>
              <w:tabs>
                <w:tab w:val="left" w:pos="567"/>
              </w:tabs>
              <w:autoSpaceDE w:val="0"/>
              <w:autoSpaceDN w:val="0"/>
              <w:adjustRightInd w:val="0"/>
              <w:spacing w:line="30" w:lineRule="atLeast"/>
              <w:ind w:right="-1"/>
              <w:rPr>
                <w:rFonts w:cs="Times New Roman"/>
                <w:szCs w:val="26"/>
              </w:rPr>
            </w:pPr>
            <w:r w:rsidRPr="00CA495A">
              <w:rPr>
                <w:rFonts w:cs="Times New Roman"/>
                <w:szCs w:val="26"/>
              </w:rPr>
              <w:t>Ghi chú thêm cho sản phẩm</w:t>
            </w:r>
          </w:p>
        </w:tc>
      </w:tr>
    </w:tbl>
    <w:p w14:paraId="702EAF25" w14:textId="77777777" w:rsidR="00CA495A" w:rsidRPr="00CA495A" w:rsidRDefault="00CA495A" w:rsidP="00CA495A">
      <w:pPr>
        <w:pStyle w:val="Caption"/>
        <w:spacing w:before="120" w:after="0" w:line="30" w:lineRule="atLeast"/>
        <w:jc w:val="center"/>
        <w:rPr>
          <w:rFonts w:ascii="Times New Roman" w:hAnsi="Times New Roman" w:cs="Times New Roman"/>
          <w:b w:val="0"/>
          <w:color w:val="auto"/>
          <w:sz w:val="26"/>
          <w:szCs w:val="26"/>
        </w:rPr>
      </w:pPr>
    </w:p>
    <w:p w14:paraId="5170A3A9" w14:textId="54D2406E" w:rsidR="00CA495A" w:rsidRPr="00BD188F" w:rsidRDefault="00CA495A" w:rsidP="00BD188F">
      <w:pPr>
        <w:pStyle w:val="Caption"/>
        <w:keepNext/>
        <w:spacing w:before="120" w:after="0"/>
        <w:rPr>
          <w:rFonts w:ascii="Times New Roman" w:hAnsi="Times New Roman" w:cs="Times New Roman"/>
          <w:b w:val="0"/>
          <w:color w:val="auto"/>
          <w:sz w:val="26"/>
          <w:szCs w:val="26"/>
        </w:rPr>
      </w:pPr>
      <w:bookmarkStart w:id="170" w:name="_Toc431502742"/>
      <w:r w:rsidRPr="00CA495A">
        <w:rPr>
          <w:rFonts w:ascii="Times New Roman" w:hAnsi="Times New Roman" w:cs="Times New Roman"/>
          <w:b w:val="0"/>
          <w:color w:val="auto"/>
          <w:sz w:val="26"/>
          <w:szCs w:val="26"/>
        </w:rPr>
        <w:t>Bảng “products”</w:t>
      </w:r>
      <w:bookmarkEnd w:id="170"/>
    </w:p>
    <w:tbl>
      <w:tblPr>
        <w:tblStyle w:val="TableGrid"/>
        <w:tblW w:w="9073" w:type="dxa"/>
        <w:tblInd w:w="-5" w:type="dxa"/>
        <w:tblLayout w:type="fixed"/>
        <w:tblLook w:val="04A0" w:firstRow="1" w:lastRow="0" w:firstColumn="1" w:lastColumn="0" w:noHBand="0" w:noVBand="1"/>
      </w:tblPr>
      <w:tblGrid>
        <w:gridCol w:w="2121"/>
        <w:gridCol w:w="1843"/>
        <w:gridCol w:w="1990"/>
        <w:gridCol w:w="3119"/>
      </w:tblGrid>
      <w:tr w:rsidR="00CA495A" w:rsidRPr="00CA495A" w14:paraId="74657807" w14:textId="77777777" w:rsidTr="00D507CA">
        <w:trPr>
          <w:trHeight w:val="559"/>
        </w:trPr>
        <w:tc>
          <w:tcPr>
            <w:tcW w:w="2121" w:type="dxa"/>
            <w:shd w:val="clear" w:color="auto" w:fill="D9D9D9" w:themeFill="background1" w:themeFillShade="D9"/>
            <w:vAlign w:val="center"/>
          </w:tcPr>
          <w:p w14:paraId="4AF1B935"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Tên thuộc tính</w:t>
            </w:r>
          </w:p>
        </w:tc>
        <w:tc>
          <w:tcPr>
            <w:tcW w:w="1843" w:type="dxa"/>
            <w:shd w:val="clear" w:color="auto" w:fill="D9D9D9" w:themeFill="background1" w:themeFillShade="D9"/>
            <w:vAlign w:val="center"/>
          </w:tcPr>
          <w:p w14:paraId="365B0484"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Kiểu dữ liệu</w:t>
            </w:r>
          </w:p>
        </w:tc>
        <w:tc>
          <w:tcPr>
            <w:tcW w:w="1990" w:type="dxa"/>
            <w:shd w:val="clear" w:color="auto" w:fill="D9D9D9" w:themeFill="background1" w:themeFillShade="D9"/>
            <w:vAlign w:val="center"/>
          </w:tcPr>
          <w:p w14:paraId="5CC902C2"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Null</w:t>
            </w:r>
          </w:p>
        </w:tc>
        <w:tc>
          <w:tcPr>
            <w:tcW w:w="3119" w:type="dxa"/>
            <w:shd w:val="clear" w:color="auto" w:fill="D9D9D9" w:themeFill="background1" w:themeFillShade="D9"/>
            <w:vAlign w:val="center"/>
          </w:tcPr>
          <w:p w14:paraId="267BBF45" w14:textId="77777777" w:rsidR="00CA495A" w:rsidRPr="00CA495A" w:rsidRDefault="00CA495A" w:rsidP="00D507CA">
            <w:pPr>
              <w:tabs>
                <w:tab w:val="left" w:pos="567"/>
              </w:tabs>
              <w:spacing w:line="30" w:lineRule="atLeast"/>
              <w:ind w:right="-1"/>
              <w:jc w:val="center"/>
              <w:rPr>
                <w:rFonts w:cs="Times New Roman"/>
                <w:b/>
                <w:color w:val="000000" w:themeColor="text1"/>
                <w:szCs w:val="26"/>
              </w:rPr>
            </w:pPr>
            <w:r w:rsidRPr="00CA495A">
              <w:rPr>
                <w:rFonts w:cs="Times New Roman"/>
                <w:b/>
                <w:color w:val="000000" w:themeColor="text1"/>
                <w:szCs w:val="26"/>
              </w:rPr>
              <w:t>Ý nghĩa</w:t>
            </w:r>
          </w:p>
        </w:tc>
      </w:tr>
      <w:tr w:rsidR="00CA495A" w:rsidRPr="00CA495A" w14:paraId="67FA1409" w14:textId="77777777" w:rsidTr="00D507CA">
        <w:tc>
          <w:tcPr>
            <w:tcW w:w="2121" w:type="dxa"/>
            <w:vAlign w:val="center"/>
          </w:tcPr>
          <w:p w14:paraId="73BAAD0F"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ProductID</w:t>
            </w:r>
          </w:p>
        </w:tc>
        <w:tc>
          <w:tcPr>
            <w:tcW w:w="1843" w:type="dxa"/>
            <w:vAlign w:val="center"/>
          </w:tcPr>
          <w:p w14:paraId="5B8E16DA"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varchar(8)</w:t>
            </w:r>
          </w:p>
        </w:tc>
        <w:tc>
          <w:tcPr>
            <w:tcW w:w="1990" w:type="dxa"/>
            <w:vAlign w:val="center"/>
          </w:tcPr>
          <w:p w14:paraId="750F9384"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719B257D"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Mã sản phẩm</w:t>
            </w:r>
          </w:p>
        </w:tc>
      </w:tr>
      <w:tr w:rsidR="00CA495A" w:rsidRPr="00CA495A" w14:paraId="28988031" w14:textId="77777777" w:rsidTr="00D507CA">
        <w:tc>
          <w:tcPr>
            <w:tcW w:w="2121" w:type="dxa"/>
            <w:vAlign w:val="center"/>
          </w:tcPr>
          <w:p w14:paraId="7FDF7F32"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ProductName</w:t>
            </w:r>
          </w:p>
        </w:tc>
        <w:tc>
          <w:tcPr>
            <w:tcW w:w="1843" w:type="dxa"/>
            <w:vAlign w:val="center"/>
          </w:tcPr>
          <w:p w14:paraId="3C1FB0E1"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varchar(255)</w:t>
            </w:r>
          </w:p>
        </w:tc>
        <w:tc>
          <w:tcPr>
            <w:tcW w:w="1990" w:type="dxa"/>
            <w:vAlign w:val="center"/>
          </w:tcPr>
          <w:p w14:paraId="26D16A34"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4AE404C9"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Tên sản phẩm</w:t>
            </w:r>
          </w:p>
        </w:tc>
      </w:tr>
      <w:tr w:rsidR="00CA495A" w:rsidRPr="00CA495A" w14:paraId="2148246E" w14:textId="77777777" w:rsidTr="00D507CA">
        <w:tc>
          <w:tcPr>
            <w:tcW w:w="2121" w:type="dxa"/>
            <w:vAlign w:val="center"/>
          </w:tcPr>
          <w:p w14:paraId="7D7AA439"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Detail</w:t>
            </w:r>
          </w:p>
        </w:tc>
        <w:tc>
          <w:tcPr>
            <w:tcW w:w="1843" w:type="dxa"/>
            <w:vAlign w:val="center"/>
          </w:tcPr>
          <w:p w14:paraId="64FB2966"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text</w:t>
            </w:r>
          </w:p>
        </w:tc>
        <w:tc>
          <w:tcPr>
            <w:tcW w:w="1990" w:type="dxa"/>
            <w:vAlign w:val="center"/>
          </w:tcPr>
          <w:p w14:paraId="1270104A"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Có thể để trống</w:t>
            </w:r>
          </w:p>
        </w:tc>
        <w:tc>
          <w:tcPr>
            <w:tcW w:w="3119" w:type="dxa"/>
            <w:vAlign w:val="center"/>
          </w:tcPr>
          <w:p w14:paraId="702D9F60"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Thông tin sản phẩm</w:t>
            </w:r>
          </w:p>
        </w:tc>
      </w:tr>
      <w:tr w:rsidR="00CA495A" w:rsidRPr="00CA495A" w14:paraId="6C8CFCF2" w14:textId="77777777" w:rsidTr="00D507CA">
        <w:tc>
          <w:tcPr>
            <w:tcW w:w="2121" w:type="dxa"/>
            <w:vAlign w:val="center"/>
          </w:tcPr>
          <w:p w14:paraId="67AA61DB"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Price</w:t>
            </w:r>
          </w:p>
        </w:tc>
        <w:tc>
          <w:tcPr>
            <w:tcW w:w="1843" w:type="dxa"/>
            <w:vAlign w:val="center"/>
          </w:tcPr>
          <w:p w14:paraId="0E78FCDB"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int(11)</w:t>
            </w:r>
          </w:p>
        </w:tc>
        <w:tc>
          <w:tcPr>
            <w:tcW w:w="1990" w:type="dxa"/>
            <w:vAlign w:val="center"/>
          </w:tcPr>
          <w:p w14:paraId="52891F6B"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71873F1C"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Giá tiền của sản phẩm</w:t>
            </w:r>
          </w:p>
        </w:tc>
      </w:tr>
      <w:tr w:rsidR="00CA495A" w:rsidRPr="00CA495A" w14:paraId="24E59CD8" w14:textId="77777777" w:rsidTr="00D507CA">
        <w:tc>
          <w:tcPr>
            <w:tcW w:w="2121" w:type="dxa"/>
            <w:vAlign w:val="center"/>
          </w:tcPr>
          <w:p w14:paraId="77D0BFC7"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Avatar</w:t>
            </w:r>
          </w:p>
        </w:tc>
        <w:tc>
          <w:tcPr>
            <w:tcW w:w="1843" w:type="dxa"/>
            <w:vAlign w:val="center"/>
          </w:tcPr>
          <w:p w14:paraId="1E5A3CD7"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text</w:t>
            </w:r>
          </w:p>
        </w:tc>
        <w:tc>
          <w:tcPr>
            <w:tcW w:w="1990" w:type="dxa"/>
            <w:vAlign w:val="center"/>
          </w:tcPr>
          <w:p w14:paraId="06DCCE37"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Có thể để trống</w:t>
            </w:r>
          </w:p>
        </w:tc>
        <w:tc>
          <w:tcPr>
            <w:tcW w:w="3119" w:type="dxa"/>
            <w:vAlign w:val="center"/>
          </w:tcPr>
          <w:p w14:paraId="5FDFB9BE" w14:textId="77777777" w:rsidR="00CA495A" w:rsidRPr="00CA495A" w:rsidRDefault="00CA495A" w:rsidP="00D507CA">
            <w:pPr>
              <w:tabs>
                <w:tab w:val="left" w:pos="567"/>
              </w:tabs>
              <w:autoSpaceDE w:val="0"/>
              <w:autoSpaceDN w:val="0"/>
              <w:adjustRightInd w:val="0"/>
              <w:spacing w:line="30" w:lineRule="atLeast"/>
              <w:ind w:right="-1"/>
              <w:rPr>
                <w:rFonts w:cs="Times New Roman"/>
                <w:szCs w:val="26"/>
              </w:rPr>
            </w:pPr>
            <w:r w:rsidRPr="00CA495A">
              <w:rPr>
                <w:rFonts w:cs="Times New Roman"/>
                <w:szCs w:val="26"/>
              </w:rPr>
              <w:t>Ảnh sản phẩm</w:t>
            </w:r>
          </w:p>
        </w:tc>
      </w:tr>
      <w:tr w:rsidR="00CA495A" w:rsidRPr="00CA495A" w14:paraId="3AB03668" w14:textId="77777777" w:rsidTr="00D507CA">
        <w:tc>
          <w:tcPr>
            <w:tcW w:w="2121" w:type="dxa"/>
            <w:vAlign w:val="center"/>
          </w:tcPr>
          <w:p w14:paraId="17BED6C0"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CategoryID</w:t>
            </w:r>
          </w:p>
        </w:tc>
        <w:tc>
          <w:tcPr>
            <w:tcW w:w="1843" w:type="dxa"/>
            <w:vAlign w:val="center"/>
          </w:tcPr>
          <w:p w14:paraId="0F4133C8"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varchar(8)</w:t>
            </w:r>
          </w:p>
        </w:tc>
        <w:tc>
          <w:tcPr>
            <w:tcW w:w="1990" w:type="dxa"/>
            <w:vAlign w:val="center"/>
          </w:tcPr>
          <w:p w14:paraId="536C43B1" w14:textId="77777777" w:rsidR="00CA495A" w:rsidRPr="00CA495A" w:rsidRDefault="00CA495A" w:rsidP="00D507CA">
            <w:pPr>
              <w:tabs>
                <w:tab w:val="left" w:pos="567"/>
              </w:tabs>
              <w:spacing w:line="30" w:lineRule="atLeast"/>
              <w:ind w:right="-1"/>
              <w:rPr>
                <w:rFonts w:cs="Times New Roman"/>
                <w:color w:val="000000"/>
                <w:szCs w:val="26"/>
              </w:rPr>
            </w:pPr>
            <w:r w:rsidRPr="00CA495A">
              <w:rPr>
                <w:rFonts w:cs="Times New Roman"/>
                <w:color w:val="000000"/>
                <w:szCs w:val="26"/>
              </w:rPr>
              <w:t>Không để trống</w:t>
            </w:r>
          </w:p>
        </w:tc>
        <w:tc>
          <w:tcPr>
            <w:tcW w:w="3119" w:type="dxa"/>
            <w:vAlign w:val="center"/>
          </w:tcPr>
          <w:p w14:paraId="7B6DB470" w14:textId="77777777" w:rsidR="00CA495A" w:rsidRPr="00CA495A" w:rsidRDefault="00CA495A" w:rsidP="00D507CA">
            <w:pPr>
              <w:keepNext/>
              <w:tabs>
                <w:tab w:val="left" w:pos="567"/>
              </w:tabs>
              <w:autoSpaceDE w:val="0"/>
              <w:autoSpaceDN w:val="0"/>
              <w:adjustRightInd w:val="0"/>
              <w:spacing w:line="30" w:lineRule="atLeast"/>
              <w:ind w:right="-1"/>
              <w:rPr>
                <w:rFonts w:cs="Times New Roman"/>
                <w:szCs w:val="26"/>
              </w:rPr>
            </w:pPr>
            <w:r w:rsidRPr="00CA495A">
              <w:rPr>
                <w:rFonts w:cs="Times New Roman"/>
                <w:szCs w:val="26"/>
              </w:rPr>
              <w:t>Mã danh mục sản phẩm</w:t>
            </w:r>
          </w:p>
        </w:tc>
      </w:tr>
    </w:tbl>
    <w:p w14:paraId="5E651964" w14:textId="77777777" w:rsidR="005C2BBA" w:rsidRDefault="005C2BBA">
      <w:bookmarkStart w:id="171" w:name="_Toc28294741"/>
    </w:p>
    <w:p w14:paraId="6AB71D19" w14:textId="2A83BB8E" w:rsidR="00771537" w:rsidRDefault="008530AD" w:rsidP="008530AD">
      <w:pPr>
        <w:pStyle w:val="Heading2"/>
        <w:ind w:firstLine="360"/>
        <w:rPr>
          <w:noProof/>
        </w:rPr>
      </w:pPr>
      <w:bookmarkStart w:id="172" w:name="_Toc28993204"/>
      <w:r>
        <w:rPr>
          <w:noProof/>
        </w:rPr>
        <w:t xml:space="preserve">3. </w:t>
      </w:r>
      <w:r w:rsidR="004652F2">
        <w:rPr>
          <w:noProof/>
        </w:rPr>
        <w:t>Web Service</w:t>
      </w:r>
      <w:bookmarkEnd w:id="172"/>
    </w:p>
    <w:p w14:paraId="4C1896D5" w14:textId="708F869A" w:rsidR="00771537" w:rsidRDefault="00771537" w:rsidP="00771537">
      <w:pPr>
        <w:ind w:firstLine="360"/>
        <w:rPr>
          <w:noProof/>
          <w:lang w:val="vi-VN"/>
        </w:rPr>
      </w:pPr>
      <w:r w:rsidRPr="00771537">
        <w:rPr>
          <w:noProof/>
          <w:lang w:val="vi-VN"/>
        </w:rPr>
        <w:t>Web Service thực hiện chức năng lấy dữ liệu trên Database</w:t>
      </w:r>
    </w:p>
    <w:p w14:paraId="4D2BA620" w14:textId="1E90EDEC" w:rsidR="008530AD" w:rsidRPr="00771537" w:rsidRDefault="008530AD" w:rsidP="008530AD">
      <w:pPr>
        <w:jc w:val="center"/>
        <w:rPr>
          <w:noProof/>
          <w:lang w:val="vi-VN"/>
        </w:rPr>
      </w:pPr>
      <w:r w:rsidRPr="007F5255">
        <w:rPr>
          <w:rFonts w:asciiTheme="majorHAnsi" w:hAnsiTheme="majorHAnsi" w:cstheme="majorHAnsi"/>
          <w:noProof/>
          <w:lang w:eastAsia="vi-VN"/>
        </w:rPr>
        <w:drawing>
          <wp:inline distT="0" distB="0" distL="0" distR="0" wp14:anchorId="39043779" wp14:editId="71D0F465">
            <wp:extent cx="5572760" cy="1949450"/>
            <wp:effectExtent l="19050" t="0" r="8890" b="0"/>
            <wp:docPr id="3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srcRect/>
                    <a:stretch>
                      <a:fillRect/>
                    </a:stretch>
                  </pic:blipFill>
                  <pic:spPr bwMode="auto">
                    <a:xfrm>
                      <a:off x="0" y="0"/>
                      <a:ext cx="5572760" cy="1949450"/>
                    </a:xfrm>
                    <a:prstGeom prst="rect">
                      <a:avLst/>
                    </a:prstGeom>
                    <a:noFill/>
                    <a:ln w="9525">
                      <a:noFill/>
                      <a:miter lim="800000"/>
                      <a:headEnd/>
                      <a:tailEnd/>
                    </a:ln>
                  </pic:spPr>
                </pic:pic>
              </a:graphicData>
            </a:graphic>
          </wp:inline>
        </w:drawing>
      </w:r>
    </w:p>
    <w:p w14:paraId="665F4ADC" w14:textId="777AB212" w:rsidR="00771537" w:rsidRPr="00771537" w:rsidRDefault="00771537" w:rsidP="008530AD">
      <w:pPr>
        <w:jc w:val="center"/>
        <w:rPr>
          <w:noProof/>
          <w:lang w:val="vi-VN"/>
        </w:rPr>
      </w:pPr>
      <w:r w:rsidRPr="00771537">
        <w:rPr>
          <w:noProof/>
          <w:lang w:val="vi-VN"/>
        </w:rPr>
        <w:t xml:space="preserve">Hình </w:t>
      </w:r>
      <w:r w:rsidR="007413C1" w:rsidRPr="00B26F22">
        <w:rPr>
          <w:noProof/>
          <w:lang w:val="vi-VN"/>
        </w:rPr>
        <w:t>37</w:t>
      </w:r>
      <w:r w:rsidRPr="00771537">
        <w:rPr>
          <w:noProof/>
          <w:lang w:val="vi-VN"/>
        </w:rPr>
        <w:t>. Mô hình Android kết nối với Web Service để lấy dữ liệu trên Database</w:t>
      </w:r>
    </w:p>
    <w:p w14:paraId="70C7D6D3" w14:textId="77777777" w:rsidR="00771537" w:rsidRPr="00771537" w:rsidRDefault="00771537" w:rsidP="008530AD">
      <w:pPr>
        <w:ind w:firstLine="360"/>
        <w:rPr>
          <w:noProof/>
          <w:lang w:val="vi-VN"/>
        </w:rPr>
      </w:pPr>
      <w:r w:rsidRPr="00771537">
        <w:rPr>
          <w:noProof/>
          <w:lang w:val="vi-VN"/>
        </w:rPr>
        <w:t>Mô hình trên thể hiện việc ứng dụng gửi yêu cầu đến Web Service để Web Service kết nối và lấy dữ liệu từ Database trả về chuỗi JSON cho ứng dụng. Từ đó ứng dụng phân tích chuỗi JSON và trả ra kết quả cho người dùng.</w:t>
      </w:r>
    </w:p>
    <w:p w14:paraId="61ABCC4F" w14:textId="77777777" w:rsidR="00BD188F" w:rsidRDefault="00771537" w:rsidP="00BD188F">
      <w:pPr>
        <w:ind w:firstLine="360"/>
        <w:rPr>
          <w:noProof/>
          <w:lang w:val="vi-VN"/>
        </w:rPr>
      </w:pPr>
      <w:r w:rsidRPr="00771537">
        <w:rPr>
          <w:noProof/>
          <w:lang w:val="vi-VN"/>
        </w:rPr>
        <w:t>Web Service trong ứng dụng này được viết bằng ngôn ngữ PHP và có tất cả 11 File PHP chính</w:t>
      </w:r>
    </w:p>
    <w:p w14:paraId="062A9768" w14:textId="20FE9521" w:rsidR="002659D1" w:rsidRDefault="00771537" w:rsidP="00BD188F">
      <w:pPr>
        <w:ind w:firstLine="360"/>
        <w:rPr>
          <w:noProof/>
          <w:lang w:val="vi-VN"/>
        </w:rPr>
      </w:pPr>
      <w:r w:rsidRPr="00771537">
        <w:rPr>
          <w:noProof/>
          <w:lang w:val="vi-VN"/>
        </w:rPr>
        <w:t>Bảng</w:t>
      </w:r>
      <w:r w:rsidR="00D03E80" w:rsidRPr="00BD188F">
        <w:rPr>
          <w:noProof/>
          <w:lang w:val="vi-VN"/>
        </w:rPr>
        <w:t xml:space="preserve"> </w:t>
      </w:r>
      <w:r w:rsidRPr="00771537">
        <w:rPr>
          <w:noProof/>
          <w:lang w:val="vi-VN"/>
        </w:rPr>
        <w:t>Các File PHP chính</w:t>
      </w:r>
    </w:p>
    <w:tbl>
      <w:tblPr>
        <w:tblStyle w:val="TableGrid"/>
        <w:tblW w:w="0" w:type="auto"/>
        <w:tblLook w:val="04A0" w:firstRow="1" w:lastRow="0" w:firstColumn="1" w:lastColumn="0" w:noHBand="0" w:noVBand="1"/>
      </w:tblPr>
      <w:tblGrid>
        <w:gridCol w:w="3001"/>
        <w:gridCol w:w="3001"/>
        <w:gridCol w:w="3001"/>
      </w:tblGrid>
      <w:tr w:rsidR="002659D1" w:rsidRPr="002659D1" w14:paraId="79366897" w14:textId="77777777" w:rsidTr="00D507CA">
        <w:trPr>
          <w:trHeight w:val="430"/>
        </w:trPr>
        <w:tc>
          <w:tcPr>
            <w:tcW w:w="3001" w:type="dxa"/>
            <w:shd w:val="clear" w:color="auto" w:fill="D9D9D9" w:themeFill="background1" w:themeFillShade="D9"/>
            <w:vAlign w:val="center"/>
          </w:tcPr>
          <w:p w14:paraId="2AFF271B" w14:textId="77777777" w:rsidR="002659D1" w:rsidRPr="002659D1" w:rsidRDefault="002659D1" w:rsidP="00D507CA">
            <w:pPr>
              <w:keepNext/>
              <w:spacing w:line="30" w:lineRule="atLeast"/>
              <w:jc w:val="center"/>
              <w:rPr>
                <w:rFonts w:cs="Times New Roman"/>
                <w:b/>
                <w:szCs w:val="26"/>
              </w:rPr>
            </w:pPr>
            <w:r w:rsidRPr="002659D1">
              <w:rPr>
                <w:rFonts w:cs="Times New Roman"/>
                <w:b/>
                <w:szCs w:val="26"/>
              </w:rPr>
              <w:lastRenderedPageBreak/>
              <w:t>Tên File</w:t>
            </w:r>
          </w:p>
        </w:tc>
        <w:tc>
          <w:tcPr>
            <w:tcW w:w="3001" w:type="dxa"/>
            <w:shd w:val="clear" w:color="auto" w:fill="D9D9D9" w:themeFill="background1" w:themeFillShade="D9"/>
            <w:vAlign w:val="center"/>
          </w:tcPr>
          <w:p w14:paraId="198C04BD" w14:textId="77777777" w:rsidR="002659D1" w:rsidRPr="002659D1" w:rsidRDefault="002659D1" w:rsidP="00D507CA">
            <w:pPr>
              <w:keepNext/>
              <w:spacing w:line="30" w:lineRule="atLeast"/>
              <w:jc w:val="center"/>
              <w:rPr>
                <w:rFonts w:cs="Times New Roman"/>
                <w:b/>
                <w:szCs w:val="26"/>
              </w:rPr>
            </w:pPr>
            <w:r w:rsidRPr="002659D1">
              <w:rPr>
                <w:rFonts w:cs="Times New Roman"/>
                <w:b/>
                <w:szCs w:val="26"/>
              </w:rPr>
              <w:t>Chức năng</w:t>
            </w:r>
          </w:p>
        </w:tc>
        <w:tc>
          <w:tcPr>
            <w:tcW w:w="3001" w:type="dxa"/>
            <w:shd w:val="clear" w:color="auto" w:fill="D9D9D9" w:themeFill="background1" w:themeFillShade="D9"/>
            <w:vAlign w:val="center"/>
          </w:tcPr>
          <w:p w14:paraId="2B9E768A" w14:textId="77777777" w:rsidR="002659D1" w:rsidRPr="002659D1" w:rsidRDefault="002659D1" w:rsidP="00D507CA">
            <w:pPr>
              <w:keepNext/>
              <w:spacing w:line="30" w:lineRule="atLeast"/>
              <w:jc w:val="center"/>
              <w:rPr>
                <w:rFonts w:cs="Times New Roman"/>
                <w:b/>
                <w:szCs w:val="26"/>
              </w:rPr>
            </w:pPr>
            <w:r w:rsidRPr="002659D1">
              <w:rPr>
                <w:rFonts w:cs="Times New Roman"/>
                <w:b/>
                <w:szCs w:val="26"/>
              </w:rPr>
              <w:t>Dữ liệu trả về</w:t>
            </w:r>
          </w:p>
        </w:tc>
      </w:tr>
      <w:tr w:rsidR="002659D1" w:rsidRPr="002659D1" w14:paraId="62A899C9" w14:textId="77777777" w:rsidTr="00D507CA">
        <w:trPr>
          <w:trHeight w:val="847"/>
        </w:trPr>
        <w:tc>
          <w:tcPr>
            <w:tcW w:w="3001" w:type="dxa"/>
            <w:vAlign w:val="center"/>
          </w:tcPr>
          <w:p w14:paraId="37576E9A" w14:textId="77777777" w:rsidR="002659D1" w:rsidRPr="002659D1" w:rsidRDefault="002659D1" w:rsidP="00D507CA">
            <w:pPr>
              <w:keepNext/>
              <w:spacing w:line="30" w:lineRule="atLeast"/>
              <w:rPr>
                <w:rFonts w:cs="Times New Roman"/>
                <w:b/>
                <w:szCs w:val="26"/>
              </w:rPr>
            </w:pPr>
            <w:r w:rsidRPr="002659D1">
              <w:rPr>
                <w:rFonts w:cs="Times New Roman"/>
                <w:b/>
                <w:szCs w:val="26"/>
              </w:rPr>
              <w:t>config.php</w:t>
            </w:r>
          </w:p>
        </w:tc>
        <w:tc>
          <w:tcPr>
            <w:tcW w:w="3001" w:type="dxa"/>
            <w:vAlign w:val="center"/>
          </w:tcPr>
          <w:p w14:paraId="303AECA1" w14:textId="77777777" w:rsidR="002659D1" w:rsidRPr="002659D1" w:rsidRDefault="002659D1" w:rsidP="00D507CA">
            <w:pPr>
              <w:keepNext/>
              <w:spacing w:line="30" w:lineRule="atLeast"/>
              <w:rPr>
                <w:rFonts w:cs="Times New Roman"/>
                <w:szCs w:val="26"/>
              </w:rPr>
            </w:pPr>
            <w:r w:rsidRPr="002659D1">
              <w:rPr>
                <w:rFonts w:cs="Times New Roman"/>
                <w:szCs w:val="26"/>
              </w:rPr>
              <w:t>Khai báo thông tin về host database để kết nối.</w:t>
            </w:r>
          </w:p>
        </w:tc>
        <w:tc>
          <w:tcPr>
            <w:tcW w:w="3001" w:type="dxa"/>
            <w:vAlign w:val="center"/>
          </w:tcPr>
          <w:p w14:paraId="5F94986E" w14:textId="77777777" w:rsidR="002659D1" w:rsidRPr="002659D1" w:rsidRDefault="002659D1" w:rsidP="00D507CA">
            <w:pPr>
              <w:keepNext/>
              <w:spacing w:line="30" w:lineRule="atLeast"/>
              <w:rPr>
                <w:rFonts w:cs="Times New Roman"/>
                <w:szCs w:val="26"/>
              </w:rPr>
            </w:pPr>
            <w:r w:rsidRPr="002659D1">
              <w:rPr>
                <w:rFonts w:cs="Times New Roman"/>
                <w:szCs w:val="26"/>
              </w:rPr>
              <w:t>Không có dữ liệu trả về.</w:t>
            </w:r>
          </w:p>
        </w:tc>
      </w:tr>
      <w:tr w:rsidR="002659D1" w:rsidRPr="002659D1" w14:paraId="79A7090B" w14:textId="77777777" w:rsidTr="00D507CA">
        <w:trPr>
          <w:trHeight w:val="1112"/>
        </w:trPr>
        <w:tc>
          <w:tcPr>
            <w:tcW w:w="3001" w:type="dxa"/>
            <w:vAlign w:val="center"/>
          </w:tcPr>
          <w:p w14:paraId="7920AE73" w14:textId="77777777" w:rsidR="002659D1" w:rsidRPr="002659D1" w:rsidRDefault="002659D1" w:rsidP="00D507CA">
            <w:pPr>
              <w:keepNext/>
              <w:spacing w:line="30" w:lineRule="atLeast"/>
              <w:rPr>
                <w:rFonts w:cs="Times New Roman"/>
                <w:b/>
                <w:szCs w:val="26"/>
              </w:rPr>
            </w:pPr>
            <w:r w:rsidRPr="002659D1">
              <w:rPr>
                <w:rFonts w:cs="Times New Roman"/>
                <w:b/>
                <w:szCs w:val="26"/>
              </w:rPr>
              <w:t>login.php</w:t>
            </w:r>
          </w:p>
        </w:tc>
        <w:tc>
          <w:tcPr>
            <w:tcW w:w="3001" w:type="dxa"/>
            <w:vAlign w:val="center"/>
          </w:tcPr>
          <w:p w14:paraId="75D16A56" w14:textId="77777777" w:rsidR="002659D1" w:rsidRPr="002659D1" w:rsidRDefault="002659D1" w:rsidP="00D507CA">
            <w:pPr>
              <w:keepNext/>
              <w:spacing w:line="30" w:lineRule="atLeast"/>
              <w:rPr>
                <w:rFonts w:cs="Times New Roman"/>
                <w:szCs w:val="26"/>
              </w:rPr>
            </w:pPr>
            <w:r w:rsidRPr="002659D1">
              <w:rPr>
                <w:rFonts w:cs="Times New Roman"/>
                <w:szCs w:val="26"/>
              </w:rPr>
              <w:t>Kết nối với Database và kiểm tra thông tin đăng nhập.</w:t>
            </w:r>
          </w:p>
        </w:tc>
        <w:tc>
          <w:tcPr>
            <w:tcW w:w="3001" w:type="dxa"/>
            <w:vAlign w:val="center"/>
          </w:tcPr>
          <w:p w14:paraId="7DE9491E" w14:textId="77777777" w:rsidR="002659D1" w:rsidRPr="002659D1" w:rsidRDefault="002659D1" w:rsidP="00D507CA">
            <w:pPr>
              <w:keepNext/>
              <w:spacing w:line="30" w:lineRule="atLeast"/>
              <w:rPr>
                <w:rFonts w:cs="Times New Roman"/>
                <w:szCs w:val="26"/>
              </w:rPr>
            </w:pPr>
            <w:r w:rsidRPr="002659D1">
              <w:rPr>
                <w:rFonts w:cs="Times New Roman"/>
                <w:szCs w:val="26"/>
              </w:rPr>
              <w:t>Trả về chuỗi JSON có thông tin của người dùng đã đăng nhập thành công.</w:t>
            </w:r>
          </w:p>
        </w:tc>
      </w:tr>
      <w:tr w:rsidR="002659D1" w:rsidRPr="002659D1" w14:paraId="4B9F5E5F" w14:textId="77777777" w:rsidTr="00D507CA">
        <w:trPr>
          <w:trHeight w:val="1706"/>
        </w:trPr>
        <w:tc>
          <w:tcPr>
            <w:tcW w:w="3001" w:type="dxa"/>
            <w:vAlign w:val="center"/>
          </w:tcPr>
          <w:p w14:paraId="1812E2A9" w14:textId="77777777" w:rsidR="002659D1" w:rsidRPr="002659D1" w:rsidRDefault="002659D1" w:rsidP="00D507CA">
            <w:pPr>
              <w:keepNext/>
              <w:spacing w:line="30" w:lineRule="atLeast"/>
              <w:rPr>
                <w:rFonts w:cs="Times New Roman"/>
                <w:b/>
                <w:szCs w:val="26"/>
              </w:rPr>
            </w:pPr>
            <w:r w:rsidRPr="002659D1">
              <w:rPr>
                <w:rFonts w:cs="Times New Roman"/>
                <w:b/>
                <w:szCs w:val="26"/>
              </w:rPr>
              <w:t>register.php</w:t>
            </w:r>
          </w:p>
        </w:tc>
        <w:tc>
          <w:tcPr>
            <w:tcW w:w="3001" w:type="dxa"/>
            <w:vAlign w:val="center"/>
          </w:tcPr>
          <w:p w14:paraId="278E2405" w14:textId="77777777" w:rsidR="002659D1" w:rsidRPr="002659D1" w:rsidRDefault="002659D1" w:rsidP="00D507CA">
            <w:pPr>
              <w:keepNext/>
              <w:spacing w:line="30" w:lineRule="atLeast"/>
              <w:rPr>
                <w:rFonts w:cs="Times New Roman"/>
                <w:szCs w:val="26"/>
              </w:rPr>
            </w:pPr>
            <w:r w:rsidRPr="002659D1">
              <w:rPr>
                <w:rFonts w:cs="Times New Roman"/>
                <w:szCs w:val="26"/>
              </w:rPr>
              <w:t>Kết nối với Database và thực hiện thêm tài khoản của  người dùng vào Database khi người dùng đăng ký.</w:t>
            </w:r>
          </w:p>
        </w:tc>
        <w:tc>
          <w:tcPr>
            <w:tcW w:w="3001" w:type="dxa"/>
            <w:vAlign w:val="center"/>
          </w:tcPr>
          <w:p w14:paraId="13089741" w14:textId="77777777" w:rsidR="002659D1" w:rsidRPr="002659D1" w:rsidRDefault="002659D1" w:rsidP="00D507CA">
            <w:pPr>
              <w:keepNext/>
              <w:spacing w:line="30" w:lineRule="atLeast"/>
              <w:rPr>
                <w:rFonts w:cs="Times New Roman"/>
                <w:szCs w:val="26"/>
              </w:rPr>
            </w:pPr>
            <w:r w:rsidRPr="002659D1">
              <w:rPr>
                <w:rFonts w:cs="Times New Roman"/>
                <w:szCs w:val="26"/>
              </w:rPr>
              <w:t>Trả về chuỗi JSON thông báo trạng thái đăng ký.</w:t>
            </w:r>
          </w:p>
        </w:tc>
      </w:tr>
      <w:tr w:rsidR="002659D1" w:rsidRPr="002659D1" w14:paraId="7CABF482" w14:textId="77777777" w:rsidTr="00D507CA">
        <w:trPr>
          <w:trHeight w:val="1403"/>
        </w:trPr>
        <w:tc>
          <w:tcPr>
            <w:tcW w:w="3001" w:type="dxa"/>
            <w:vAlign w:val="center"/>
          </w:tcPr>
          <w:p w14:paraId="3BF44079" w14:textId="77777777" w:rsidR="002659D1" w:rsidRPr="002659D1" w:rsidRDefault="002659D1" w:rsidP="00D507CA">
            <w:pPr>
              <w:keepNext/>
              <w:spacing w:line="30" w:lineRule="atLeast"/>
              <w:rPr>
                <w:rFonts w:cs="Times New Roman"/>
                <w:b/>
                <w:szCs w:val="26"/>
              </w:rPr>
            </w:pPr>
            <w:r w:rsidRPr="002659D1">
              <w:rPr>
                <w:rFonts w:cs="Times New Roman"/>
                <w:b/>
                <w:szCs w:val="26"/>
              </w:rPr>
              <w:t>update_account.php</w:t>
            </w:r>
          </w:p>
        </w:tc>
        <w:tc>
          <w:tcPr>
            <w:tcW w:w="3001" w:type="dxa"/>
            <w:vAlign w:val="center"/>
          </w:tcPr>
          <w:p w14:paraId="245A3342" w14:textId="77777777" w:rsidR="002659D1" w:rsidRPr="002659D1" w:rsidRDefault="002659D1" w:rsidP="00D507CA">
            <w:pPr>
              <w:keepNext/>
              <w:spacing w:line="30" w:lineRule="atLeast"/>
              <w:rPr>
                <w:rFonts w:cs="Times New Roman"/>
                <w:szCs w:val="26"/>
              </w:rPr>
            </w:pPr>
            <w:r w:rsidRPr="002659D1">
              <w:rPr>
                <w:rFonts w:cs="Times New Roman"/>
                <w:szCs w:val="26"/>
              </w:rPr>
              <w:t>Kết nối Database và cập nhật lại thông tin của người dùng khi người dùng sửa tài khoản.</w:t>
            </w:r>
          </w:p>
        </w:tc>
        <w:tc>
          <w:tcPr>
            <w:tcW w:w="3001" w:type="dxa"/>
            <w:vAlign w:val="center"/>
          </w:tcPr>
          <w:p w14:paraId="336D2187" w14:textId="77777777" w:rsidR="002659D1" w:rsidRPr="002659D1" w:rsidRDefault="002659D1" w:rsidP="00D507CA">
            <w:pPr>
              <w:keepNext/>
              <w:spacing w:line="30" w:lineRule="atLeast"/>
              <w:rPr>
                <w:rFonts w:cs="Times New Roman"/>
                <w:szCs w:val="26"/>
              </w:rPr>
            </w:pPr>
            <w:r w:rsidRPr="002659D1">
              <w:rPr>
                <w:rFonts w:cs="Times New Roman"/>
                <w:szCs w:val="26"/>
              </w:rPr>
              <w:t>Trả về chuỗi JSON thông báo trạng thái sửa tài khoản.</w:t>
            </w:r>
          </w:p>
        </w:tc>
      </w:tr>
      <w:tr w:rsidR="002659D1" w:rsidRPr="002659D1" w14:paraId="3786C136" w14:textId="77777777" w:rsidTr="00D507CA">
        <w:trPr>
          <w:trHeight w:val="1408"/>
        </w:trPr>
        <w:tc>
          <w:tcPr>
            <w:tcW w:w="3001" w:type="dxa"/>
            <w:vAlign w:val="center"/>
          </w:tcPr>
          <w:p w14:paraId="6BD00F78" w14:textId="77777777" w:rsidR="002659D1" w:rsidRPr="002659D1" w:rsidRDefault="002659D1" w:rsidP="00D507CA">
            <w:pPr>
              <w:keepNext/>
              <w:spacing w:line="30" w:lineRule="atLeast"/>
              <w:rPr>
                <w:rFonts w:cs="Times New Roman"/>
                <w:b/>
                <w:szCs w:val="26"/>
              </w:rPr>
            </w:pPr>
            <w:r w:rsidRPr="002659D1">
              <w:rPr>
                <w:rFonts w:cs="Times New Roman"/>
                <w:b/>
                <w:szCs w:val="26"/>
              </w:rPr>
              <w:t>changepass.php</w:t>
            </w:r>
          </w:p>
        </w:tc>
        <w:tc>
          <w:tcPr>
            <w:tcW w:w="3001" w:type="dxa"/>
            <w:vAlign w:val="center"/>
          </w:tcPr>
          <w:p w14:paraId="27EE4C55" w14:textId="77777777" w:rsidR="002659D1" w:rsidRPr="002659D1" w:rsidRDefault="002659D1" w:rsidP="00D507CA">
            <w:pPr>
              <w:keepNext/>
              <w:spacing w:line="30" w:lineRule="atLeast"/>
              <w:rPr>
                <w:rFonts w:cs="Times New Roman"/>
                <w:szCs w:val="26"/>
              </w:rPr>
            </w:pPr>
            <w:r w:rsidRPr="002659D1">
              <w:rPr>
                <w:rFonts w:cs="Times New Roman"/>
                <w:szCs w:val="26"/>
              </w:rPr>
              <w:t>Kết nối Database và cập nhật lại mật khẩu mới khi người dùng thay đổi mật khẩu.</w:t>
            </w:r>
          </w:p>
        </w:tc>
        <w:tc>
          <w:tcPr>
            <w:tcW w:w="3001" w:type="dxa"/>
            <w:vAlign w:val="center"/>
          </w:tcPr>
          <w:p w14:paraId="7BF31558" w14:textId="77777777" w:rsidR="002659D1" w:rsidRPr="002659D1" w:rsidRDefault="002659D1" w:rsidP="00D507CA">
            <w:pPr>
              <w:keepNext/>
              <w:spacing w:line="30" w:lineRule="atLeast"/>
              <w:rPr>
                <w:rFonts w:cs="Times New Roman"/>
                <w:szCs w:val="26"/>
              </w:rPr>
            </w:pPr>
            <w:r w:rsidRPr="002659D1">
              <w:rPr>
                <w:rFonts w:cs="Times New Roman"/>
                <w:szCs w:val="26"/>
              </w:rPr>
              <w:t>Trả về chuỗi JSON thông báo trạng thái thay đổi mật khẩu.</w:t>
            </w:r>
          </w:p>
        </w:tc>
      </w:tr>
      <w:tr w:rsidR="002659D1" w:rsidRPr="002659D1" w14:paraId="11D3366F" w14:textId="77777777" w:rsidTr="00D507CA">
        <w:trPr>
          <w:trHeight w:val="1408"/>
        </w:trPr>
        <w:tc>
          <w:tcPr>
            <w:tcW w:w="3001" w:type="dxa"/>
            <w:vAlign w:val="center"/>
          </w:tcPr>
          <w:p w14:paraId="47AF125A" w14:textId="77777777" w:rsidR="002659D1" w:rsidRPr="002659D1" w:rsidRDefault="002659D1" w:rsidP="00D507CA">
            <w:pPr>
              <w:keepNext/>
              <w:spacing w:line="30" w:lineRule="atLeast"/>
              <w:rPr>
                <w:rFonts w:cs="Times New Roman"/>
                <w:b/>
                <w:szCs w:val="26"/>
              </w:rPr>
            </w:pPr>
            <w:r w:rsidRPr="002659D1">
              <w:rPr>
                <w:rFonts w:cs="Times New Roman"/>
                <w:b/>
                <w:szCs w:val="26"/>
              </w:rPr>
              <w:t>gcm.html</w:t>
            </w:r>
          </w:p>
        </w:tc>
        <w:tc>
          <w:tcPr>
            <w:tcW w:w="3001" w:type="dxa"/>
            <w:vAlign w:val="center"/>
          </w:tcPr>
          <w:p w14:paraId="225FE974" w14:textId="77777777" w:rsidR="002659D1" w:rsidRPr="002659D1" w:rsidRDefault="002659D1" w:rsidP="00D507CA">
            <w:pPr>
              <w:keepNext/>
              <w:spacing w:line="30" w:lineRule="atLeast"/>
              <w:rPr>
                <w:rFonts w:cs="Times New Roman"/>
                <w:szCs w:val="26"/>
              </w:rPr>
            </w:pPr>
            <w:r w:rsidRPr="002659D1">
              <w:rPr>
                <w:rFonts w:cs="Times New Roman"/>
                <w:szCs w:val="26"/>
              </w:rPr>
              <w:t>Giao diện để nhập nội dung tin nhắn Push, kết nối với gcm_engine.php để gửi tin.</w:t>
            </w:r>
          </w:p>
        </w:tc>
        <w:tc>
          <w:tcPr>
            <w:tcW w:w="3001" w:type="dxa"/>
            <w:vAlign w:val="center"/>
          </w:tcPr>
          <w:p w14:paraId="548BCA0D" w14:textId="77777777" w:rsidR="002659D1" w:rsidRPr="002659D1" w:rsidRDefault="002659D1" w:rsidP="00D507CA">
            <w:pPr>
              <w:keepNext/>
              <w:spacing w:line="30" w:lineRule="atLeast"/>
              <w:rPr>
                <w:rFonts w:cs="Times New Roman"/>
                <w:szCs w:val="26"/>
              </w:rPr>
            </w:pPr>
            <w:r w:rsidRPr="002659D1">
              <w:rPr>
                <w:rFonts w:cs="Times New Roman"/>
                <w:szCs w:val="26"/>
              </w:rPr>
              <w:t>Không có dữ liệu trả về.</w:t>
            </w:r>
          </w:p>
        </w:tc>
      </w:tr>
      <w:tr w:rsidR="002659D1" w:rsidRPr="002659D1" w14:paraId="777757BE" w14:textId="77777777" w:rsidTr="00D507CA">
        <w:trPr>
          <w:trHeight w:val="1408"/>
        </w:trPr>
        <w:tc>
          <w:tcPr>
            <w:tcW w:w="3001" w:type="dxa"/>
            <w:vAlign w:val="center"/>
          </w:tcPr>
          <w:p w14:paraId="6EDBEE67" w14:textId="77777777" w:rsidR="002659D1" w:rsidRPr="002659D1" w:rsidRDefault="002659D1" w:rsidP="00D507CA">
            <w:pPr>
              <w:keepNext/>
              <w:spacing w:line="30" w:lineRule="atLeast"/>
              <w:rPr>
                <w:rFonts w:cs="Times New Roman"/>
                <w:b/>
                <w:szCs w:val="26"/>
              </w:rPr>
            </w:pPr>
            <w:r w:rsidRPr="002659D1">
              <w:rPr>
                <w:rFonts w:cs="Times New Roman"/>
                <w:b/>
                <w:szCs w:val="26"/>
              </w:rPr>
              <w:t>gcm_engine.php</w:t>
            </w:r>
          </w:p>
        </w:tc>
        <w:tc>
          <w:tcPr>
            <w:tcW w:w="3001" w:type="dxa"/>
            <w:vAlign w:val="center"/>
          </w:tcPr>
          <w:p w14:paraId="0655DA76" w14:textId="77777777" w:rsidR="002659D1" w:rsidRPr="002659D1" w:rsidRDefault="002659D1" w:rsidP="00D507CA">
            <w:pPr>
              <w:keepNext/>
              <w:spacing w:line="30" w:lineRule="atLeast"/>
              <w:rPr>
                <w:rFonts w:cs="Times New Roman"/>
                <w:szCs w:val="26"/>
              </w:rPr>
            </w:pPr>
            <w:r w:rsidRPr="002659D1">
              <w:rPr>
                <w:rFonts w:cs="Times New Roman"/>
                <w:szCs w:val="26"/>
              </w:rPr>
              <w:t>Sử dụng Google Cloud Messaging để gửi tin nhắn Push đến các thiết bị Android.</w:t>
            </w:r>
          </w:p>
        </w:tc>
        <w:tc>
          <w:tcPr>
            <w:tcW w:w="3001" w:type="dxa"/>
            <w:vAlign w:val="center"/>
          </w:tcPr>
          <w:p w14:paraId="26AA89DB" w14:textId="77777777" w:rsidR="002659D1" w:rsidRPr="002659D1" w:rsidRDefault="002659D1" w:rsidP="00D507CA">
            <w:pPr>
              <w:keepNext/>
              <w:spacing w:line="30" w:lineRule="atLeast"/>
              <w:rPr>
                <w:rFonts w:cs="Times New Roman"/>
                <w:szCs w:val="26"/>
              </w:rPr>
            </w:pPr>
            <w:r w:rsidRPr="002659D1">
              <w:rPr>
                <w:rFonts w:cs="Times New Roman"/>
                <w:szCs w:val="26"/>
              </w:rPr>
              <w:t>Không có dữ liệu trả về.</w:t>
            </w:r>
          </w:p>
        </w:tc>
      </w:tr>
      <w:tr w:rsidR="002659D1" w:rsidRPr="002659D1" w14:paraId="7061BD76" w14:textId="77777777" w:rsidTr="00D507CA">
        <w:trPr>
          <w:trHeight w:val="1124"/>
        </w:trPr>
        <w:tc>
          <w:tcPr>
            <w:tcW w:w="3001" w:type="dxa"/>
            <w:vAlign w:val="center"/>
          </w:tcPr>
          <w:p w14:paraId="386E1547" w14:textId="77777777" w:rsidR="002659D1" w:rsidRPr="002659D1" w:rsidRDefault="002659D1" w:rsidP="00D507CA">
            <w:pPr>
              <w:keepNext/>
              <w:spacing w:line="30" w:lineRule="atLeast"/>
              <w:rPr>
                <w:rFonts w:cs="Times New Roman"/>
                <w:b/>
                <w:szCs w:val="26"/>
              </w:rPr>
            </w:pPr>
            <w:r w:rsidRPr="002659D1">
              <w:rPr>
                <w:rFonts w:cs="Times New Roman"/>
                <w:b/>
                <w:szCs w:val="26"/>
              </w:rPr>
              <w:t>getallproducts.php</w:t>
            </w:r>
          </w:p>
        </w:tc>
        <w:tc>
          <w:tcPr>
            <w:tcW w:w="3001" w:type="dxa"/>
            <w:vAlign w:val="center"/>
          </w:tcPr>
          <w:p w14:paraId="72330501" w14:textId="77777777" w:rsidR="002659D1" w:rsidRPr="002659D1" w:rsidRDefault="002659D1" w:rsidP="00D507CA">
            <w:pPr>
              <w:keepNext/>
              <w:spacing w:line="30" w:lineRule="atLeast"/>
              <w:rPr>
                <w:rFonts w:cs="Times New Roman"/>
                <w:szCs w:val="26"/>
              </w:rPr>
            </w:pPr>
            <w:r w:rsidRPr="002659D1">
              <w:rPr>
                <w:rFonts w:cs="Times New Roman"/>
                <w:szCs w:val="26"/>
              </w:rPr>
              <w:t>Kết nối Database và lấy thông tin sản phẩm trong Database.</w:t>
            </w:r>
          </w:p>
        </w:tc>
        <w:tc>
          <w:tcPr>
            <w:tcW w:w="3001" w:type="dxa"/>
            <w:vAlign w:val="center"/>
          </w:tcPr>
          <w:p w14:paraId="2A53EAC1" w14:textId="77777777" w:rsidR="002659D1" w:rsidRPr="002659D1" w:rsidRDefault="002659D1" w:rsidP="00D507CA">
            <w:pPr>
              <w:keepNext/>
              <w:spacing w:line="30" w:lineRule="atLeast"/>
              <w:rPr>
                <w:rFonts w:cs="Times New Roman"/>
                <w:szCs w:val="26"/>
              </w:rPr>
            </w:pPr>
            <w:r w:rsidRPr="002659D1">
              <w:rPr>
                <w:rFonts w:cs="Times New Roman"/>
                <w:szCs w:val="26"/>
              </w:rPr>
              <w:t>Trả về chuỗi JSON hiển thị thông tin sản phẩm.</w:t>
            </w:r>
          </w:p>
        </w:tc>
      </w:tr>
      <w:tr w:rsidR="002659D1" w:rsidRPr="002659D1" w14:paraId="4CB5A4E5" w14:textId="77777777" w:rsidTr="00D507CA">
        <w:trPr>
          <w:trHeight w:val="1112"/>
        </w:trPr>
        <w:tc>
          <w:tcPr>
            <w:tcW w:w="3001" w:type="dxa"/>
            <w:vAlign w:val="center"/>
          </w:tcPr>
          <w:p w14:paraId="70AE3F6A" w14:textId="77777777" w:rsidR="002659D1" w:rsidRPr="002659D1" w:rsidRDefault="002659D1" w:rsidP="00D507CA">
            <w:pPr>
              <w:keepNext/>
              <w:spacing w:line="30" w:lineRule="atLeast"/>
              <w:rPr>
                <w:rFonts w:cs="Times New Roman"/>
                <w:b/>
                <w:szCs w:val="26"/>
              </w:rPr>
            </w:pPr>
            <w:r w:rsidRPr="002659D1">
              <w:rPr>
                <w:rFonts w:cs="Times New Roman"/>
                <w:b/>
                <w:szCs w:val="26"/>
              </w:rPr>
              <w:t>orders.php</w:t>
            </w:r>
          </w:p>
        </w:tc>
        <w:tc>
          <w:tcPr>
            <w:tcW w:w="3001" w:type="dxa"/>
            <w:vAlign w:val="center"/>
          </w:tcPr>
          <w:p w14:paraId="67C3C6E8" w14:textId="77777777" w:rsidR="002659D1" w:rsidRPr="002659D1" w:rsidRDefault="002659D1" w:rsidP="00D507CA">
            <w:pPr>
              <w:keepNext/>
              <w:spacing w:line="30" w:lineRule="atLeast"/>
              <w:rPr>
                <w:rFonts w:cs="Times New Roman"/>
                <w:szCs w:val="26"/>
              </w:rPr>
            </w:pPr>
            <w:r w:rsidRPr="002659D1">
              <w:rPr>
                <w:rFonts w:cs="Times New Roman"/>
                <w:szCs w:val="26"/>
              </w:rPr>
              <w:t>Kết nối Database và thêm sản phẩm vào giỏ hàng.</w:t>
            </w:r>
          </w:p>
        </w:tc>
        <w:tc>
          <w:tcPr>
            <w:tcW w:w="3001" w:type="dxa"/>
            <w:vAlign w:val="center"/>
          </w:tcPr>
          <w:p w14:paraId="5CB2A6CB" w14:textId="77777777" w:rsidR="002659D1" w:rsidRPr="002659D1" w:rsidRDefault="002659D1" w:rsidP="00D507CA">
            <w:pPr>
              <w:keepNext/>
              <w:spacing w:line="30" w:lineRule="atLeast"/>
              <w:rPr>
                <w:rFonts w:cs="Times New Roman"/>
                <w:szCs w:val="26"/>
              </w:rPr>
            </w:pPr>
            <w:r w:rsidRPr="002659D1">
              <w:rPr>
                <w:rFonts w:cs="Times New Roman"/>
                <w:szCs w:val="26"/>
              </w:rPr>
              <w:t>Trả về chuỗi JSON thông báo trạng thái thêm sản phẩm vào giỏ hàng.</w:t>
            </w:r>
          </w:p>
        </w:tc>
      </w:tr>
      <w:tr w:rsidR="002659D1" w:rsidRPr="002659D1" w14:paraId="17D57C66" w14:textId="77777777" w:rsidTr="00D507CA">
        <w:trPr>
          <w:trHeight w:val="1425"/>
        </w:trPr>
        <w:tc>
          <w:tcPr>
            <w:tcW w:w="3001" w:type="dxa"/>
            <w:vAlign w:val="center"/>
          </w:tcPr>
          <w:p w14:paraId="6F83B54A" w14:textId="77777777" w:rsidR="002659D1" w:rsidRPr="002659D1" w:rsidRDefault="002659D1" w:rsidP="00D507CA">
            <w:pPr>
              <w:keepNext/>
              <w:spacing w:line="30" w:lineRule="atLeast"/>
              <w:rPr>
                <w:rFonts w:cs="Times New Roman"/>
                <w:b/>
                <w:szCs w:val="26"/>
              </w:rPr>
            </w:pPr>
            <w:r w:rsidRPr="002659D1">
              <w:rPr>
                <w:rFonts w:cs="Times New Roman"/>
                <w:b/>
                <w:szCs w:val="26"/>
              </w:rPr>
              <w:t>get_orders.php</w:t>
            </w:r>
          </w:p>
        </w:tc>
        <w:tc>
          <w:tcPr>
            <w:tcW w:w="3001" w:type="dxa"/>
            <w:vAlign w:val="center"/>
          </w:tcPr>
          <w:p w14:paraId="2ACEB864" w14:textId="77777777" w:rsidR="002659D1" w:rsidRPr="002659D1" w:rsidRDefault="002659D1" w:rsidP="00D507CA">
            <w:pPr>
              <w:keepNext/>
              <w:spacing w:line="30" w:lineRule="atLeast"/>
              <w:rPr>
                <w:rFonts w:cs="Times New Roman"/>
                <w:szCs w:val="26"/>
              </w:rPr>
            </w:pPr>
            <w:r w:rsidRPr="002659D1">
              <w:rPr>
                <w:rFonts w:cs="Times New Roman"/>
                <w:szCs w:val="26"/>
              </w:rPr>
              <w:t>Kết nối Database và lấy thông tin đơn hàng của người dùng đang đăng nhập.</w:t>
            </w:r>
          </w:p>
        </w:tc>
        <w:tc>
          <w:tcPr>
            <w:tcW w:w="3001" w:type="dxa"/>
            <w:vAlign w:val="center"/>
          </w:tcPr>
          <w:p w14:paraId="5784AC5E" w14:textId="77777777" w:rsidR="002659D1" w:rsidRPr="002659D1" w:rsidRDefault="002659D1" w:rsidP="00D507CA">
            <w:pPr>
              <w:keepNext/>
              <w:spacing w:line="30" w:lineRule="atLeast"/>
              <w:rPr>
                <w:rFonts w:cs="Times New Roman"/>
                <w:szCs w:val="26"/>
              </w:rPr>
            </w:pPr>
            <w:r w:rsidRPr="002659D1">
              <w:rPr>
                <w:rFonts w:cs="Times New Roman"/>
                <w:szCs w:val="26"/>
              </w:rPr>
              <w:t>Trả về chuỗi JSON hiển thị thông tin đơn hàng.</w:t>
            </w:r>
          </w:p>
        </w:tc>
      </w:tr>
      <w:tr w:rsidR="002659D1" w:rsidRPr="002659D1" w14:paraId="55BC8122" w14:textId="77777777" w:rsidTr="00D507CA">
        <w:trPr>
          <w:trHeight w:val="1120"/>
        </w:trPr>
        <w:tc>
          <w:tcPr>
            <w:tcW w:w="3001" w:type="dxa"/>
            <w:vAlign w:val="center"/>
          </w:tcPr>
          <w:p w14:paraId="74121E42" w14:textId="77777777" w:rsidR="002659D1" w:rsidRPr="002659D1" w:rsidRDefault="002659D1" w:rsidP="00D507CA">
            <w:pPr>
              <w:keepNext/>
              <w:spacing w:line="30" w:lineRule="atLeast"/>
              <w:rPr>
                <w:rFonts w:cs="Times New Roman"/>
                <w:b/>
                <w:szCs w:val="26"/>
              </w:rPr>
            </w:pPr>
            <w:r w:rsidRPr="002659D1">
              <w:rPr>
                <w:rFonts w:cs="Times New Roman"/>
                <w:b/>
                <w:szCs w:val="26"/>
              </w:rPr>
              <w:lastRenderedPageBreak/>
              <w:t>get_category.php</w:t>
            </w:r>
          </w:p>
        </w:tc>
        <w:tc>
          <w:tcPr>
            <w:tcW w:w="3001" w:type="dxa"/>
            <w:vAlign w:val="center"/>
          </w:tcPr>
          <w:p w14:paraId="761FB592" w14:textId="77777777" w:rsidR="002659D1" w:rsidRPr="002659D1" w:rsidRDefault="002659D1" w:rsidP="00D507CA">
            <w:pPr>
              <w:keepNext/>
              <w:spacing w:line="30" w:lineRule="atLeast"/>
              <w:rPr>
                <w:rFonts w:cs="Times New Roman"/>
                <w:szCs w:val="26"/>
              </w:rPr>
            </w:pPr>
            <w:r w:rsidRPr="002659D1">
              <w:rPr>
                <w:rFonts w:cs="Times New Roman"/>
                <w:szCs w:val="26"/>
              </w:rPr>
              <w:t>Kết nối Database và lấy thông tin của danh mục sản phẩm.</w:t>
            </w:r>
          </w:p>
        </w:tc>
        <w:tc>
          <w:tcPr>
            <w:tcW w:w="3001" w:type="dxa"/>
            <w:vAlign w:val="center"/>
          </w:tcPr>
          <w:p w14:paraId="39859BF3" w14:textId="77777777" w:rsidR="002659D1" w:rsidRPr="002659D1" w:rsidRDefault="002659D1" w:rsidP="00D507CA">
            <w:pPr>
              <w:keepNext/>
              <w:spacing w:line="30" w:lineRule="atLeast"/>
              <w:rPr>
                <w:rFonts w:cs="Times New Roman"/>
                <w:szCs w:val="26"/>
              </w:rPr>
            </w:pPr>
            <w:r w:rsidRPr="002659D1">
              <w:rPr>
                <w:rFonts w:cs="Times New Roman"/>
                <w:szCs w:val="26"/>
              </w:rPr>
              <w:t>Trả về chuỗi JSON hiện thị các danh mục sản phẩm.</w:t>
            </w:r>
          </w:p>
        </w:tc>
      </w:tr>
      <w:tr w:rsidR="002659D1" w:rsidRPr="002659D1" w14:paraId="0A6F93A2" w14:textId="77777777" w:rsidTr="00D507CA">
        <w:trPr>
          <w:trHeight w:val="1688"/>
        </w:trPr>
        <w:tc>
          <w:tcPr>
            <w:tcW w:w="3001" w:type="dxa"/>
            <w:vAlign w:val="center"/>
          </w:tcPr>
          <w:p w14:paraId="3BB2D69C" w14:textId="77777777" w:rsidR="002659D1" w:rsidRPr="002659D1" w:rsidRDefault="002659D1" w:rsidP="00D507CA">
            <w:pPr>
              <w:keepNext/>
              <w:spacing w:line="30" w:lineRule="atLeast"/>
              <w:rPr>
                <w:rFonts w:cs="Times New Roman"/>
                <w:b/>
                <w:szCs w:val="26"/>
              </w:rPr>
            </w:pPr>
            <w:r w:rsidRPr="002659D1">
              <w:rPr>
                <w:rFonts w:cs="Times New Roman"/>
                <w:b/>
                <w:szCs w:val="26"/>
              </w:rPr>
              <w:t>get_orders_detail.php</w:t>
            </w:r>
          </w:p>
        </w:tc>
        <w:tc>
          <w:tcPr>
            <w:tcW w:w="3001" w:type="dxa"/>
            <w:vAlign w:val="center"/>
          </w:tcPr>
          <w:p w14:paraId="56DFEFAB" w14:textId="77777777" w:rsidR="002659D1" w:rsidRPr="002659D1" w:rsidRDefault="002659D1" w:rsidP="00D507CA">
            <w:pPr>
              <w:keepNext/>
              <w:spacing w:line="30" w:lineRule="atLeast"/>
              <w:rPr>
                <w:rFonts w:cs="Times New Roman"/>
                <w:szCs w:val="26"/>
              </w:rPr>
            </w:pPr>
            <w:r w:rsidRPr="002659D1">
              <w:rPr>
                <w:rFonts w:cs="Times New Roman"/>
                <w:szCs w:val="26"/>
              </w:rPr>
              <w:t>Kết nối Database và lấy thông tin những sản phẩm có trong giỏ hàng của người dùng đang đăng nhập.</w:t>
            </w:r>
          </w:p>
        </w:tc>
        <w:tc>
          <w:tcPr>
            <w:tcW w:w="3001" w:type="dxa"/>
            <w:vAlign w:val="center"/>
          </w:tcPr>
          <w:p w14:paraId="67FA5A85" w14:textId="77777777" w:rsidR="002659D1" w:rsidRPr="002659D1" w:rsidRDefault="002659D1" w:rsidP="00D507CA">
            <w:pPr>
              <w:keepNext/>
              <w:spacing w:line="30" w:lineRule="atLeast"/>
              <w:rPr>
                <w:rFonts w:cs="Times New Roman"/>
                <w:szCs w:val="26"/>
              </w:rPr>
            </w:pPr>
            <w:r w:rsidRPr="002659D1">
              <w:rPr>
                <w:rFonts w:cs="Times New Roman"/>
                <w:szCs w:val="26"/>
              </w:rPr>
              <w:t>Trả về chuỗi JSON hiển thị thông tin sản phẩm có trong giỏ hàng.</w:t>
            </w:r>
          </w:p>
        </w:tc>
      </w:tr>
      <w:tr w:rsidR="002659D1" w:rsidRPr="002659D1" w14:paraId="661E0AAE" w14:textId="77777777" w:rsidTr="00D507CA">
        <w:trPr>
          <w:trHeight w:val="1119"/>
        </w:trPr>
        <w:tc>
          <w:tcPr>
            <w:tcW w:w="3001" w:type="dxa"/>
            <w:vAlign w:val="center"/>
          </w:tcPr>
          <w:p w14:paraId="757F763B" w14:textId="77777777" w:rsidR="002659D1" w:rsidRPr="002659D1" w:rsidRDefault="002659D1" w:rsidP="00D507CA">
            <w:pPr>
              <w:keepNext/>
              <w:spacing w:line="30" w:lineRule="atLeast"/>
              <w:rPr>
                <w:rFonts w:cs="Times New Roman"/>
                <w:b/>
                <w:szCs w:val="26"/>
              </w:rPr>
            </w:pPr>
            <w:r w:rsidRPr="002659D1">
              <w:rPr>
                <w:rFonts w:cs="Times New Roman"/>
                <w:b/>
                <w:szCs w:val="26"/>
              </w:rPr>
              <w:t>getversion.php</w:t>
            </w:r>
          </w:p>
        </w:tc>
        <w:tc>
          <w:tcPr>
            <w:tcW w:w="3001" w:type="dxa"/>
            <w:vAlign w:val="center"/>
          </w:tcPr>
          <w:p w14:paraId="35E7A11B" w14:textId="77777777" w:rsidR="002659D1" w:rsidRPr="002659D1" w:rsidRDefault="002659D1" w:rsidP="00D507CA">
            <w:pPr>
              <w:keepNext/>
              <w:spacing w:line="30" w:lineRule="atLeast"/>
              <w:rPr>
                <w:rFonts w:cs="Times New Roman"/>
                <w:szCs w:val="26"/>
              </w:rPr>
            </w:pPr>
            <w:r w:rsidRPr="002659D1">
              <w:rPr>
                <w:rFonts w:cs="Times New Roman"/>
                <w:szCs w:val="26"/>
              </w:rPr>
              <w:t>Kết nối Database và lấy ra phiên bản cao nhất của ứng dụng.</w:t>
            </w:r>
          </w:p>
        </w:tc>
        <w:tc>
          <w:tcPr>
            <w:tcW w:w="3001" w:type="dxa"/>
            <w:vAlign w:val="center"/>
          </w:tcPr>
          <w:p w14:paraId="121C6366" w14:textId="77777777" w:rsidR="002659D1" w:rsidRPr="002659D1" w:rsidRDefault="002659D1" w:rsidP="00D507CA">
            <w:pPr>
              <w:keepNext/>
              <w:spacing w:line="30" w:lineRule="atLeast"/>
              <w:rPr>
                <w:rFonts w:cs="Times New Roman"/>
                <w:szCs w:val="26"/>
              </w:rPr>
            </w:pPr>
            <w:r w:rsidRPr="002659D1">
              <w:rPr>
                <w:rFonts w:cs="Times New Roman"/>
                <w:szCs w:val="26"/>
              </w:rPr>
              <w:t>Trả ra chuỗi JSON hiển thị phiên bản cao nhất của ứng dụng và thời gian cập nhật.</w:t>
            </w:r>
          </w:p>
        </w:tc>
      </w:tr>
    </w:tbl>
    <w:p w14:paraId="2943D990" w14:textId="304DC40F" w:rsidR="005C2BBA" w:rsidRDefault="005C2BBA" w:rsidP="00771537">
      <w:pPr>
        <w:rPr>
          <w:noProof/>
          <w:lang w:val="vi-VN"/>
        </w:rPr>
      </w:pPr>
    </w:p>
    <w:p w14:paraId="3267328A" w14:textId="2D4229E1" w:rsidR="00296D6A" w:rsidRDefault="00296D6A" w:rsidP="00296D6A">
      <w:pPr>
        <w:pStyle w:val="Heading2"/>
        <w:ind w:firstLine="360"/>
        <w:rPr>
          <w:noProof/>
        </w:rPr>
      </w:pPr>
      <w:bookmarkStart w:id="173" w:name="_Toc28993205"/>
      <w:r>
        <w:rPr>
          <w:noProof/>
        </w:rPr>
        <w:t>4. Android</w:t>
      </w:r>
      <w:bookmarkEnd w:id="173"/>
    </w:p>
    <w:p w14:paraId="2298FD14" w14:textId="77777777" w:rsidR="005E1250" w:rsidRDefault="005E1250" w:rsidP="00633FE0">
      <w:pPr>
        <w:ind w:firstLine="360"/>
      </w:pPr>
      <w:r>
        <w:t>Ứng dụng có tổng cộng 5 package:</w:t>
      </w:r>
    </w:p>
    <w:p w14:paraId="56FB40D5" w14:textId="4FAC2E15" w:rsidR="0020371C" w:rsidRDefault="00D224F4" w:rsidP="003E5E92">
      <w:pPr>
        <w:pStyle w:val="Heading3"/>
        <w:ind w:left="900" w:hanging="540"/>
        <w:rPr>
          <w:bCs/>
        </w:rPr>
      </w:pPr>
      <w:bookmarkStart w:id="174" w:name="_Toc28993206"/>
      <w:r>
        <w:rPr>
          <w:bCs/>
        </w:rPr>
        <w:t xml:space="preserve">4.1. </w:t>
      </w:r>
      <w:r w:rsidR="005E1250" w:rsidRPr="00D224F4">
        <w:rPr>
          <w:bCs/>
        </w:rPr>
        <w:t>Package adapter</w:t>
      </w:r>
      <w:bookmarkEnd w:id="174"/>
    </w:p>
    <w:p w14:paraId="5E4D70E2" w14:textId="4E3D01BC" w:rsidR="005E1250" w:rsidRDefault="0020371C" w:rsidP="0020371C">
      <w:pPr>
        <w:ind w:firstLine="360"/>
      </w:pPr>
      <w:r w:rsidRPr="0020371C">
        <w:t>C</w:t>
      </w:r>
      <w:r w:rsidR="005E1250" w:rsidRPr="0020371C">
        <w:t>hứa các class extends BaseAdapter.</w:t>
      </w:r>
    </w:p>
    <w:tbl>
      <w:tblPr>
        <w:tblStyle w:val="TableGrid"/>
        <w:tblW w:w="0" w:type="auto"/>
        <w:tblInd w:w="-5" w:type="dxa"/>
        <w:tblLayout w:type="fixed"/>
        <w:tblLook w:val="04A0" w:firstRow="1" w:lastRow="0" w:firstColumn="1" w:lastColumn="0" w:noHBand="0" w:noVBand="1"/>
      </w:tblPr>
      <w:tblGrid>
        <w:gridCol w:w="2430"/>
        <w:gridCol w:w="2389"/>
        <w:gridCol w:w="851"/>
        <w:gridCol w:w="2941"/>
      </w:tblGrid>
      <w:tr w:rsidR="009A69B2" w:rsidRPr="009A69B2" w14:paraId="650341FA" w14:textId="77777777" w:rsidTr="009A69B2">
        <w:trPr>
          <w:trHeight w:val="455"/>
        </w:trPr>
        <w:tc>
          <w:tcPr>
            <w:tcW w:w="2430" w:type="dxa"/>
            <w:shd w:val="clear" w:color="auto" w:fill="D9D9D9" w:themeFill="background1" w:themeFillShade="D9"/>
            <w:vAlign w:val="center"/>
          </w:tcPr>
          <w:p w14:paraId="46520975" w14:textId="77777777" w:rsidR="009A69B2" w:rsidRPr="009A69B2" w:rsidRDefault="009A69B2" w:rsidP="009A69B2">
            <w:pPr>
              <w:spacing w:line="30" w:lineRule="atLeast"/>
              <w:jc w:val="center"/>
              <w:rPr>
                <w:rFonts w:cs="Times New Roman"/>
                <w:b/>
                <w:szCs w:val="26"/>
              </w:rPr>
            </w:pPr>
            <w:r w:rsidRPr="009A69B2">
              <w:rPr>
                <w:rFonts w:cs="Times New Roman"/>
                <w:b/>
                <w:szCs w:val="26"/>
              </w:rPr>
              <w:t>Class</w:t>
            </w:r>
          </w:p>
        </w:tc>
        <w:tc>
          <w:tcPr>
            <w:tcW w:w="2389" w:type="dxa"/>
            <w:shd w:val="clear" w:color="auto" w:fill="D9D9D9" w:themeFill="background1" w:themeFillShade="D9"/>
            <w:vAlign w:val="center"/>
          </w:tcPr>
          <w:p w14:paraId="54419C1A" w14:textId="77777777" w:rsidR="009A69B2" w:rsidRPr="009A69B2" w:rsidRDefault="009A69B2" w:rsidP="009A69B2">
            <w:pPr>
              <w:spacing w:line="30" w:lineRule="atLeast"/>
              <w:jc w:val="center"/>
              <w:rPr>
                <w:rFonts w:cs="Times New Roman"/>
                <w:b/>
                <w:szCs w:val="26"/>
              </w:rPr>
            </w:pPr>
            <w:r w:rsidRPr="009A69B2">
              <w:rPr>
                <w:rFonts w:cs="Times New Roman"/>
                <w:b/>
                <w:szCs w:val="26"/>
              </w:rPr>
              <w:t>Hàm quan trọng</w:t>
            </w:r>
          </w:p>
        </w:tc>
        <w:tc>
          <w:tcPr>
            <w:tcW w:w="851" w:type="dxa"/>
            <w:shd w:val="clear" w:color="auto" w:fill="D9D9D9" w:themeFill="background1" w:themeFillShade="D9"/>
            <w:vAlign w:val="center"/>
          </w:tcPr>
          <w:p w14:paraId="740E8009" w14:textId="77777777" w:rsidR="009A69B2" w:rsidRPr="009A69B2" w:rsidRDefault="009A69B2" w:rsidP="009A69B2">
            <w:pPr>
              <w:spacing w:line="30" w:lineRule="atLeast"/>
              <w:jc w:val="center"/>
              <w:rPr>
                <w:rFonts w:cs="Times New Roman"/>
                <w:b/>
                <w:szCs w:val="26"/>
              </w:rPr>
            </w:pPr>
            <w:r w:rsidRPr="009A69B2">
              <w:rPr>
                <w:rFonts w:cs="Times New Roman"/>
                <w:b/>
                <w:szCs w:val="26"/>
              </w:rPr>
              <w:t>Kiểu</w:t>
            </w:r>
          </w:p>
        </w:tc>
        <w:tc>
          <w:tcPr>
            <w:tcW w:w="2941" w:type="dxa"/>
            <w:shd w:val="clear" w:color="auto" w:fill="D9D9D9" w:themeFill="background1" w:themeFillShade="D9"/>
            <w:vAlign w:val="center"/>
          </w:tcPr>
          <w:p w14:paraId="6B52DD5E" w14:textId="77777777" w:rsidR="009A69B2" w:rsidRPr="009A69B2" w:rsidRDefault="009A69B2" w:rsidP="009A69B2">
            <w:pPr>
              <w:spacing w:line="30" w:lineRule="atLeast"/>
              <w:jc w:val="center"/>
              <w:rPr>
                <w:rFonts w:cs="Times New Roman"/>
                <w:b/>
                <w:szCs w:val="26"/>
              </w:rPr>
            </w:pPr>
            <w:r w:rsidRPr="009A69B2">
              <w:rPr>
                <w:rFonts w:cs="Times New Roman"/>
                <w:b/>
                <w:szCs w:val="26"/>
              </w:rPr>
              <w:t>Ý nghĩa</w:t>
            </w:r>
          </w:p>
        </w:tc>
      </w:tr>
      <w:tr w:rsidR="009A69B2" w:rsidRPr="009A69B2" w14:paraId="59027E65" w14:textId="77777777" w:rsidTr="009A69B2">
        <w:trPr>
          <w:trHeight w:val="1412"/>
        </w:trPr>
        <w:tc>
          <w:tcPr>
            <w:tcW w:w="2430" w:type="dxa"/>
            <w:vMerge w:val="restart"/>
            <w:vAlign w:val="center"/>
          </w:tcPr>
          <w:p w14:paraId="49070423" w14:textId="77777777" w:rsidR="009A69B2" w:rsidRPr="009A69B2" w:rsidRDefault="009A69B2" w:rsidP="009A69B2">
            <w:pPr>
              <w:spacing w:line="30" w:lineRule="atLeast"/>
              <w:rPr>
                <w:rFonts w:cs="Times New Roman"/>
                <w:szCs w:val="26"/>
              </w:rPr>
            </w:pPr>
            <w:r w:rsidRPr="009A69B2">
              <w:rPr>
                <w:rFonts w:cs="Times New Roman"/>
                <w:b/>
                <w:szCs w:val="26"/>
              </w:rPr>
              <w:t>CartAdapter</w:t>
            </w:r>
            <w:r w:rsidRPr="009A69B2">
              <w:rPr>
                <w:rFonts w:cs="Times New Roman"/>
                <w:szCs w:val="26"/>
              </w:rPr>
              <w:t>:</w:t>
            </w:r>
          </w:p>
          <w:p w14:paraId="2D369745" w14:textId="77777777" w:rsidR="009A69B2" w:rsidRPr="009A69B2" w:rsidRDefault="009A69B2" w:rsidP="009A69B2">
            <w:pPr>
              <w:spacing w:line="30" w:lineRule="atLeast"/>
              <w:rPr>
                <w:rFonts w:cs="Times New Roman"/>
                <w:szCs w:val="26"/>
              </w:rPr>
            </w:pPr>
            <w:r w:rsidRPr="009A69B2">
              <w:rPr>
                <w:rFonts w:cs="Times New Roman"/>
                <w:szCs w:val="26"/>
              </w:rPr>
              <w:t>là Adapter của giỏ hàng, nơi xuất giao diện cho ListView trong class CartActivity.</w:t>
            </w:r>
          </w:p>
        </w:tc>
        <w:tc>
          <w:tcPr>
            <w:tcW w:w="2389" w:type="dxa"/>
            <w:vAlign w:val="center"/>
          </w:tcPr>
          <w:p w14:paraId="225602C4" w14:textId="77777777" w:rsidR="009A69B2" w:rsidRPr="009A69B2" w:rsidRDefault="009A69B2" w:rsidP="009A69B2">
            <w:pPr>
              <w:spacing w:line="30" w:lineRule="atLeast"/>
              <w:rPr>
                <w:rFonts w:cs="Times New Roman"/>
                <w:szCs w:val="26"/>
              </w:rPr>
            </w:pPr>
            <w:r w:rsidRPr="009A69B2">
              <w:rPr>
                <w:rFonts w:cs="Times New Roman"/>
                <w:b/>
                <w:szCs w:val="26"/>
              </w:rPr>
              <w:t xml:space="preserve">getView </w:t>
            </w:r>
            <w:r w:rsidRPr="009A69B2">
              <w:rPr>
                <w:rFonts w:cs="Times New Roman"/>
                <w:szCs w:val="26"/>
              </w:rPr>
              <w:t>(final int position, View convertView, ViewGroup parent)</w:t>
            </w:r>
          </w:p>
        </w:tc>
        <w:tc>
          <w:tcPr>
            <w:tcW w:w="851" w:type="dxa"/>
            <w:vAlign w:val="center"/>
          </w:tcPr>
          <w:p w14:paraId="58B4E4BB" w14:textId="77777777" w:rsidR="009A69B2" w:rsidRPr="009A69B2" w:rsidRDefault="009A69B2" w:rsidP="009A69B2">
            <w:pPr>
              <w:spacing w:line="30" w:lineRule="atLeast"/>
              <w:jc w:val="center"/>
              <w:rPr>
                <w:rFonts w:cs="Times New Roman"/>
                <w:szCs w:val="26"/>
              </w:rPr>
            </w:pPr>
            <w:r w:rsidRPr="009A69B2">
              <w:rPr>
                <w:rFonts w:cs="Times New Roman"/>
                <w:szCs w:val="26"/>
              </w:rPr>
              <w:t>View</w:t>
            </w:r>
          </w:p>
        </w:tc>
        <w:tc>
          <w:tcPr>
            <w:tcW w:w="2941" w:type="dxa"/>
            <w:vAlign w:val="center"/>
          </w:tcPr>
          <w:p w14:paraId="2EB7B75F" w14:textId="77777777" w:rsidR="009A69B2" w:rsidRPr="009A69B2" w:rsidRDefault="009A69B2" w:rsidP="009A69B2">
            <w:pPr>
              <w:spacing w:line="30" w:lineRule="atLeast"/>
              <w:jc w:val="both"/>
              <w:rPr>
                <w:rFonts w:cs="Times New Roman"/>
                <w:szCs w:val="26"/>
              </w:rPr>
            </w:pPr>
            <w:r w:rsidRPr="009A69B2">
              <w:rPr>
                <w:rFonts w:cs="Times New Roman"/>
                <w:szCs w:val="26"/>
              </w:rPr>
              <w:t>Khởi tạo giao diện của từng sản phẩm trong giao diện giỏ hàng.</w:t>
            </w:r>
          </w:p>
        </w:tc>
      </w:tr>
      <w:tr w:rsidR="009A69B2" w:rsidRPr="009A69B2" w14:paraId="3F967DFF" w14:textId="77777777" w:rsidTr="009A69B2">
        <w:trPr>
          <w:trHeight w:val="1080"/>
        </w:trPr>
        <w:tc>
          <w:tcPr>
            <w:tcW w:w="2430" w:type="dxa"/>
            <w:vMerge/>
            <w:vAlign w:val="center"/>
          </w:tcPr>
          <w:p w14:paraId="4FB7BC16" w14:textId="77777777" w:rsidR="009A69B2" w:rsidRPr="009A69B2" w:rsidRDefault="009A69B2" w:rsidP="009A69B2">
            <w:pPr>
              <w:spacing w:line="30" w:lineRule="atLeast"/>
              <w:jc w:val="both"/>
              <w:rPr>
                <w:rFonts w:cs="Times New Roman"/>
                <w:szCs w:val="26"/>
              </w:rPr>
            </w:pPr>
          </w:p>
        </w:tc>
        <w:tc>
          <w:tcPr>
            <w:tcW w:w="2389" w:type="dxa"/>
            <w:vAlign w:val="center"/>
          </w:tcPr>
          <w:p w14:paraId="56B77833" w14:textId="77777777" w:rsidR="009A69B2" w:rsidRPr="009A69B2" w:rsidRDefault="009A69B2" w:rsidP="009A69B2">
            <w:pPr>
              <w:spacing w:line="30" w:lineRule="atLeast"/>
              <w:rPr>
                <w:rFonts w:cs="Times New Roman"/>
                <w:szCs w:val="26"/>
              </w:rPr>
            </w:pPr>
            <w:r w:rsidRPr="009A69B2">
              <w:rPr>
                <w:rFonts w:cs="Times New Roman"/>
                <w:b/>
                <w:szCs w:val="26"/>
              </w:rPr>
              <w:t xml:space="preserve">createOptionDialog </w:t>
            </w:r>
            <w:r w:rsidRPr="009A69B2">
              <w:rPr>
                <w:rFonts w:cs="Times New Roman"/>
                <w:szCs w:val="26"/>
              </w:rPr>
              <w:t>(String name, final String idForDel)</w:t>
            </w:r>
          </w:p>
        </w:tc>
        <w:tc>
          <w:tcPr>
            <w:tcW w:w="851" w:type="dxa"/>
            <w:vAlign w:val="center"/>
          </w:tcPr>
          <w:p w14:paraId="578B1F0F" w14:textId="77777777" w:rsidR="009A69B2" w:rsidRPr="009A69B2" w:rsidRDefault="009A69B2" w:rsidP="009A69B2">
            <w:pPr>
              <w:spacing w:line="30" w:lineRule="atLeast"/>
              <w:jc w:val="center"/>
              <w:rPr>
                <w:rFonts w:cs="Times New Roman"/>
                <w:szCs w:val="26"/>
              </w:rPr>
            </w:pPr>
            <w:r w:rsidRPr="009A69B2">
              <w:rPr>
                <w:rFonts w:cs="Times New Roman"/>
                <w:szCs w:val="26"/>
              </w:rPr>
              <w:t>void</w:t>
            </w:r>
          </w:p>
        </w:tc>
        <w:tc>
          <w:tcPr>
            <w:tcW w:w="2941" w:type="dxa"/>
            <w:vAlign w:val="center"/>
          </w:tcPr>
          <w:p w14:paraId="0F3356D2" w14:textId="77777777" w:rsidR="009A69B2" w:rsidRPr="009A69B2" w:rsidRDefault="009A69B2" w:rsidP="009A69B2">
            <w:pPr>
              <w:spacing w:line="30" w:lineRule="atLeast"/>
              <w:jc w:val="both"/>
              <w:rPr>
                <w:rFonts w:cs="Times New Roman"/>
                <w:szCs w:val="26"/>
              </w:rPr>
            </w:pPr>
            <w:r w:rsidRPr="009A69B2">
              <w:rPr>
                <w:rFonts w:cs="Times New Roman"/>
                <w:szCs w:val="26"/>
              </w:rPr>
              <w:t>Tạo dialog để chỉnh sửa số lượng hay xóa một sản phẩm trong giỏ hàng.</w:t>
            </w:r>
          </w:p>
        </w:tc>
      </w:tr>
      <w:tr w:rsidR="009A69B2" w:rsidRPr="009A69B2" w14:paraId="345A6046" w14:textId="77777777" w:rsidTr="009A69B2">
        <w:trPr>
          <w:trHeight w:val="1124"/>
        </w:trPr>
        <w:tc>
          <w:tcPr>
            <w:tcW w:w="2430" w:type="dxa"/>
            <w:vMerge/>
            <w:vAlign w:val="center"/>
          </w:tcPr>
          <w:p w14:paraId="0B6C72F6" w14:textId="77777777" w:rsidR="009A69B2" w:rsidRPr="009A69B2" w:rsidRDefault="009A69B2" w:rsidP="009A69B2">
            <w:pPr>
              <w:spacing w:line="30" w:lineRule="atLeast"/>
              <w:jc w:val="both"/>
              <w:rPr>
                <w:rFonts w:cs="Times New Roman"/>
                <w:szCs w:val="26"/>
              </w:rPr>
            </w:pPr>
          </w:p>
        </w:tc>
        <w:tc>
          <w:tcPr>
            <w:tcW w:w="2389" w:type="dxa"/>
            <w:vAlign w:val="center"/>
          </w:tcPr>
          <w:p w14:paraId="5A82FA3E" w14:textId="77777777" w:rsidR="009A69B2" w:rsidRPr="009A69B2" w:rsidRDefault="009A69B2" w:rsidP="009A69B2">
            <w:pPr>
              <w:spacing w:line="30" w:lineRule="atLeast"/>
              <w:rPr>
                <w:rFonts w:cs="Times New Roman"/>
                <w:szCs w:val="26"/>
              </w:rPr>
            </w:pPr>
            <w:r w:rsidRPr="009A69B2">
              <w:rPr>
                <w:rFonts w:cs="Times New Roman"/>
                <w:b/>
                <w:szCs w:val="26"/>
              </w:rPr>
              <w:t xml:space="preserve">createUpdatequantityDialog </w:t>
            </w:r>
            <w:r w:rsidRPr="009A69B2">
              <w:rPr>
                <w:rFonts w:cs="Times New Roman"/>
                <w:szCs w:val="26"/>
              </w:rPr>
              <w:t>(final String idForUpdate)</w:t>
            </w:r>
          </w:p>
        </w:tc>
        <w:tc>
          <w:tcPr>
            <w:tcW w:w="851" w:type="dxa"/>
            <w:vAlign w:val="center"/>
          </w:tcPr>
          <w:p w14:paraId="6DC7032C" w14:textId="77777777" w:rsidR="009A69B2" w:rsidRPr="009A69B2" w:rsidRDefault="009A69B2" w:rsidP="009A69B2">
            <w:pPr>
              <w:spacing w:line="30" w:lineRule="atLeast"/>
              <w:jc w:val="center"/>
              <w:rPr>
                <w:rFonts w:cs="Times New Roman"/>
                <w:szCs w:val="26"/>
              </w:rPr>
            </w:pPr>
            <w:r w:rsidRPr="009A69B2">
              <w:rPr>
                <w:rFonts w:cs="Times New Roman"/>
                <w:szCs w:val="26"/>
              </w:rPr>
              <w:t>void</w:t>
            </w:r>
          </w:p>
        </w:tc>
        <w:tc>
          <w:tcPr>
            <w:tcW w:w="2941" w:type="dxa"/>
            <w:vAlign w:val="center"/>
          </w:tcPr>
          <w:p w14:paraId="06D1A959" w14:textId="77777777" w:rsidR="009A69B2" w:rsidRPr="009A69B2" w:rsidRDefault="009A69B2" w:rsidP="009A69B2">
            <w:pPr>
              <w:spacing w:line="30" w:lineRule="atLeast"/>
              <w:jc w:val="both"/>
              <w:rPr>
                <w:rFonts w:cs="Times New Roman"/>
                <w:szCs w:val="26"/>
              </w:rPr>
            </w:pPr>
            <w:r w:rsidRPr="009A69B2">
              <w:rPr>
                <w:rFonts w:cs="Times New Roman"/>
                <w:szCs w:val="26"/>
              </w:rPr>
              <w:t>Tạo dialog để chỉnh sửa số lượng của 1 sản phẩm trong giỏ hàng</w:t>
            </w:r>
          </w:p>
        </w:tc>
      </w:tr>
      <w:tr w:rsidR="009A69B2" w:rsidRPr="009A69B2" w14:paraId="02816C80" w14:textId="77777777" w:rsidTr="009A69B2">
        <w:trPr>
          <w:trHeight w:val="1407"/>
        </w:trPr>
        <w:tc>
          <w:tcPr>
            <w:tcW w:w="2430" w:type="dxa"/>
            <w:vAlign w:val="center"/>
          </w:tcPr>
          <w:p w14:paraId="0A2C25F7" w14:textId="76391D90" w:rsidR="009A69B2" w:rsidRPr="009A69B2" w:rsidRDefault="009A69B2" w:rsidP="009A69B2">
            <w:pPr>
              <w:spacing w:line="30" w:lineRule="atLeast"/>
              <w:rPr>
                <w:rFonts w:cs="Times New Roman"/>
                <w:b/>
                <w:szCs w:val="26"/>
              </w:rPr>
            </w:pPr>
            <w:r w:rsidRPr="009A69B2">
              <w:rPr>
                <w:rFonts w:cs="Times New Roman"/>
                <w:b/>
                <w:szCs w:val="26"/>
              </w:rPr>
              <w:t>DrawerListAdapt</w:t>
            </w:r>
            <w:r>
              <w:rPr>
                <w:rFonts w:cs="Times New Roman"/>
                <w:b/>
                <w:szCs w:val="26"/>
              </w:rPr>
              <w:t>e</w:t>
            </w:r>
            <w:r w:rsidRPr="009A69B2">
              <w:rPr>
                <w:rFonts w:cs="Times New Roman"/>
                <w:b/>
                <w:szCs w:val="26"/>
              </w:rPr>
              <w:t>r:</w:t>
            </w:r>
          </w:p>
          <w:p w14:paraId="5AB9219C" w14:textId="77777777" w:rsidR="009A69B2" w:rsidRPr="009A69B2" w:rsidRDefault="009A69B2" w:rsidP="009A69B2">
            <w:pPr>
              <w:spacing w:line="30" w:lineRule="atLeast"/>
              <w:rPr>
                <w:rFonts w:cs="Times New Roman"/>
                <w:szCs w:val="26"/>
              </w:rPr>
            </w:pPr>
            <w:r w:rsidRPr="009A69B2">
              <w:rPr>
                <w:rFonts w:cs="Times New Roman"/>
                <w:szCs w:val="26"/>
              </w:rPr>
              <w:t>là Adapter của menu.</w:t>
            </w:r>
          </w:p>
        </w:tc>
        <w:tc>
          <w:tcPr>
            <w:tcW w:w="2389" w:type="dxa"/>
            <w:vAlign w:val="center"/>
          </w:tcPr>
          <w:p w14:paraId="0B4B564F" w14:textId="77777777" w:rsidR="009A69B2" w:rsidRPr="009A69B2" w:rsidRDefault="009A69B2" w:rsidP="009A69B2">
            <w:pPr>
              <w:spacing w:line="30" w:lineRule="atLeast"/>
              <w:rPr>
                <w:rFonts w:cs="Times New Roman"/>
                <w:szCs w:val="26"/>
              </w:rPr>
            </w:pPr>
            <w:r w:rsidRPr="009A69B2">
              <w:rPr>
                <w:rFonts w:cs="Times New Roman"/>
                <w:b/>
                <w:szCs w:val="26"/>
              </w:rPr>
              <w:t xml:space="preserve">getView </w:t>
            </w:r>
            <w:r w:rsidRPr="009A69B2">
              <w:rPr>
                <w:rFonts w:cs="Times New Roman"/>
                <w:szCs w:val="26"/>
              </w:rPr>
              <w:t>(int position, View convertView, ViewGroup parent)</w:t>
            </w:r>
          </w:p>
        </w:tc>
        <w:tc>
          <w:tcPr>
            <w:tcW w:w="851" w:type="dxa"/>
            <w:vAlign w:val="center"/>
          </w:tcPr>
          <w:p w14:paraId="643AD91B" w14:textId="77777777" w:rsidR="009A69B2" w:rsidRPr="009A69B2" w:rsidRDefault="009A69B2" w:rsidP="009A69B2">
            <w:pPr>
              <w:spacing w:line="30" w:lineRule="atLeast"/>
              <w:jc w:val="center"/>
              <w:rPr>
                <w:rFonts w:cs="Times New Roman"/>
                <w:szCs w:val="26"/>
              </w:rPr>
            </w:pPr>
            <w:r w:rsidRPr="009A69B2">
              <w:rPr>
                <w:rFonts w:cs="Times New Roman"/>
                <w:szCs w:val="26"/>
              </w:rPr>
              <w:t>View</w:t>
            </w:r>
          </w:p>
        </w:tc>
        <w:tc>
          <w:tcPr>
            <w:tcW w:w="2941" w:type="dxa"/>
            <w:vAlign w:val="center"/>
          </w:tcPr>
          <w:p w14:paraId="40A7DACB" w14:textId="77777777" w:rsidR="009A69B2" w:rsidRPr="009A69B2" w:rsidRDefault="009A69B2" w:rsidP="009A69B2">
            <w:pPr>
              <w:spacing w:line="30" w:lineRule="atLeast"/>
              <w:jc w:val="both"/>
              <w:rPr>
                <w:rFonts w:cs="Times New Roman"/>
                <w:szCs w:val="26"/>
              </w:rPr>
            </w:pPr>
            <w:r w:rsidRPr="009A69B2">
              <w:rPr>
                <w:rFonts w:cs="Times New Roman"/>
                <w:szCs w:val="26"/>
              </w:rPr>
              <w:t>Khởi tạo giao diện của từng mục trong menu chính.</w:t>
            </w:r>
          </w:p>
        </w:tc>
      </w:tr>
      <w:tr w:rsidR="009A69B2" w:rsidRPr="009A69B2" w14:paraId="1114AD49" w14:textId="77777777" w:rsidTr="009A69B2">
        <w:trPr>
          <w:trHeight w:val="1402"/>
        </w:trPr>
        <w:tc>
          <w:tcPr>
            <w:tcW w:w="2430" w:type="dxa"/>
            <w:vMerge w:val="restart"/>
            <w:vAlign w:val="center"/>
          </w:tcPr>
          <w:p w14:paraId="3A2C1A4E" w14:textId="77777777" w:rsidR="009A69B2" w:rsidRPr="009A69B2" w:rsidRDefault="009A69B2" w:rsidP="009A69B2">
            <w:pPr>
              <w:spacing w:line="30" w:lineRule="atLeast"/>
              <w:rPr>
                <w:rFonts w:cs="Times New Roman"/>
                <w:b/>
                <w:szCs w:val="26"/>
              </w:rPr>
            </w:pPr>
            <w:r w:rsidRPr="009A69B2">
              <w:rPr>
                <w:rFonts w:cs="Times New Roman"/>
                <w:b/>
                <w:szCs w:val="26"/>
              </w:rPr>
              <w:t>ProductsApdater:</w:t>
            </w:r>
          </w:p>
          <w:p w14:paraId="48F9F7D5" w14:textId="77777777" w:rsidR="009A69B2" w:rsidRPr="009A69B2" w:rsidRDefault="009A69B2" w:rsidP="009A69B2">
            <w:pPr>
              <w:spacing w:line="30" w:lineRule="atLeast"/>
              <w:rPr>
                <w:rFonts w:cs="Times New Roman"/>
                <w:szCs w:val="26"/>
              </w:rPr>
            </w:pPr>
            <w:r w:rsidRPr="009A69B2">
              <w:rPr>
                <w:rFonts w:cs="Times New Roman"/>
                <w:szCs w:val="26"/>
              </w:rPr>
              <w:t xml:space="preserve">là Adapter của danh sách hàng, nơi xuất giao diện danh sách </w:t>
            </w:r>
            <w:r w:rsidRPr="009A69B2">
              <w:rPr>
                <w:rFonts w:cs="Times New Roman"/>
                <w:szCs w:val="26"/>
              </w:rPr>
              <w:lastRenderedPageBreak/>
              <w:t>các món ăn trên trang chủ hay bất cứ fragment nào có danh sách hàng.</w:t>
            </w:r>
          </w:p>
        </w:tc>
        <w:tc>
          <w:tcPr>
            <w:tcW w:w="2389" w:type="dxa"/>
            <w:vAlign w:val="center"/>
          </w:tcPr>
          <w:p w14:paraId="38A57A86" w14:textId="77777777" w:rsidR="009A69B2" w:rsidRPr="009A69B2" w:rsidRDefault="009A69B2" w:rsidP="009A69B2">
            <w:pPr>
              <w:spacing w:line="30" w:lineRule="atLeast"/>
              <w:rPr>
                <w:rFonts w:cs="Times New Roman"/>
                <w:szCs w:val="26"/>
              </w:rPr>
            </w:pPr>
            <w:r w:rsidRPr="009A69B2">
              <w:rPr>
                <w:rFonts w:cs="Times New Roman"/>
                <w:b/>
                <w:szCs w:val="26"/>
              </w:rPr>
              <w:lastRenderedPageBreak/>
              <w:t>getView</w:t>
            </w:r>
            <w:r w:rsidRPr="009A69B2">
              <w:rPr>
                <w:rFonts w:cs="Times New Roman"/>
                <w:szCs w:val="26"/>
              </w:rPr>
              <w:t xml:space="preserve"> (final int position, View convertView, ViewGroup parent)</w:t>
            </w:r>
          </w:p>
        </w:tc>
        <w:tc>
          <w:tcPr>
            <w:tcW w:w="851" w:type="dxa"/>
            <w:vAlign w:val="center"/>
          </w:tcPr>
          <w:p w14:paraId="3F5A3FD8" w14:textId="77777777" w:rsidR="009A69B2" w:rsidRPr="009A69B2" w:rsidRDefault="009A69B2" w:rsidP="009A69B2">
            <w:pPr>
              <w:spacing w:line="30" w:lineRule="atLeast"/>
              <w:jc w:val="center"/>
              <w:rPr>
                <w:rFonts w:cs="Times New Roman"/>
                <w:szCs w:val="26"/>
              </w:rPr>
            </w:pPr>
            <w:r w:rsidRPr="009A69B2">
              <w:rPr>
                <w:rFonts w:cs="Times New Roman"/>
                <w:szCs w:val="26"/>
              </w:rPr>
              <w:t>View</w:t>
            </w:r>
          </w:p>
        </w:tc>
        <w:tc>
          <w:tcPr>
            <w:tcW w:w="2941" w:type="dxa"/>
            <w:vAlign w:val="center"/>
          </w:tcPr>
          <w:p w14:paraId="04502128" w14:textId="77777777" w:rsidR="009A69B2" w:rsidRPr="009A69B2" w:rsidRDefault="009A69B2" w:rsidP="009A69B2">
            <w:pPr>
              <w:spacing w:line="30" w:lineRule="atLeast"/>
              <w:jc w:val="both"/>
              <w:rPr>
                <w:rFonts w:cs="Times New Roman"/>
                <w:szCs w:val="26"/>
              </w:rPr>
            </w:pPr>
            <w:r w:rsidRPr="009A69B2">
              <w:rPr>
                <w:rFonts w:cs="Times New Roman"/>
                <w:szCs w:val="26"/>
              </w:rPr>
              <w:t>Khởi tạo giao diện hiển thị của từng dòng sản phẩm trong Trang chủ và các trang Category khác.</w:t>
            </w:r>
          </w:p>
        </w:tc>
      </w:tr>
      <w:tr w:rsidR="009A69B2" w:rsidRPr="009A69B2" w14:paraId="52336F02" w14:textId="77777777" w:rsidTr="009A69B2">
        <w:trPr>
          <w:trHeight w:val="1408"/>
        </w:trPr>
        <w:tc>
          <w:tcPr>
            <w:tcW w:w="2430" w:type="dxa"/>
            <w:vMerge/>
            <w:vAlign w:val="center"/>
          </w:tcPr>
          <w:p w14:paraId="6148945F" w14:textId="77777777" w:rsidR="009A69B2" w:rsidRPr="009A69B2" w:rsidRDefault="009A69B2" w:rsidP="009A69B2">
            <w:pPr>
              <w:spacing w:line="30" w:lineRule="atLeast"/>
              <w:jc w:val="both"/>
              <w:rPr>
                <w:rFonts w:cs="Times New Roman"/>
                <w:szCs w:val="26"/>
              </w:rPr>
            </w:pPr>
          </w:p>
        </w:tc>
        <w:tc>
          <w:tcPr>
            <w:tcW w:w="2389" w:type="dxa"/>
            <w:vAlign w:val="center"/>
          </w:tcPr>
          <w:p w14:paraId="3870EBF6" w14:textId="77777777" w:rsidR="009A69B2" w:rsidRPr="009A69B2" w:rsidRDefault="009A69B2" w:rsidP="009A69B2">
            <w:pPr>
              <w:spacing w:line="30" w:lineRule="atLeast"/>
              <w:rPr>
                <w:rFonts w:cs="Times New Roman"/>
                <w:szCs w:val="26"/>
              </w:rPr>
            </w:pPr>
            <w:r w:rsidRPr="009A69B2">
              <w:rPr>
                <w:rFonts w:cs="Times New Roman"/>
                <w:b/>
                <w:szCs w:val="26"/>
              </w:rPr>
              <w:t xml:space="preserve">setProductImage </w:t>
            </w:r>
            <w:r w:rsidRPr="009A69B2">
              <w:rPr>
                <w:rFonts w:cs="Times New Roman"/>
                <w:szCs w:val="26"/>
              </w:rPr>
              <w:t>(ImageView imgProduct, String avatarUrl)</w:t>
            </w:r>
          </w:p>
        </w:tc>
        <w:tc>
          <w:tcPr>
            <w:tcW w:w="851" w:type="dxa"/>
            <w:vAlign w:val="center"/>
          </w:tcPr>
          <w:p w14:paraId="5F1901F9" w14:textId="77777777" w:rsidR="009A69B2" w:rsidRPr="009A69B2" w:rsidRDefault="009A69B2" w:rsidP="009A69B2">
            <w:pPr>
              <w:spacing w:line="30" w:lineRule="atLeast"/>
              <w:jc w:val="center"/>
              <w:rPr>
                <w:rFonts w:cs="Times New Roman"/>
                <w:szCs w:val="26"/>
              </w:rPr>
            </w:pPr>
            <w:r w:rsidRPr="009A69B2">
              <w:rPr>
                <w:rFonts w:cs="Times New Roman"/>
                <w:szCs w:val="26"/>
              </w:rPr>
              <w:t>void</w:t>
            </w:r>
          </w:p>
        </w:tc>
        <w:tc>
          <w:tcPr>
            <w:tcW w:w="2941" w:type="dxa"/>
            <w:vAlign w:val="center"/>
          </w:tcPr>
          <w:p w14:paraId="5D6DA3D8" w14:textId="77777777" w:rsidR="009A69B2" w:rsidRPr="009A69B2" w:rsidRDefault="009A69B2" w:rsidP="009A69B2">
            <w:pPr>
              <w:keepNext/>
              <w:spacing w:line="30" w:lineRule="atLeast"/>
              <w:jc w:val="both"/>
              <w:rPr>
                <w:rFonts w:cs="Times New Roman"/>
                <w:szCs w:val="26"/>
              </w:rPr>
            </w:pPr>
            <w:r w:rsidRPr="009A69B2">
              <w:rPr>
                <w:rFonts w:cs="Times New Roman"/>
                <w:szCs w:val="26"/>
              </w:rPr>
              <w:t>Hiển thị ảnh của các sản phẩm trong list.</w:t>
            </w:r>
          </w:p>
        </w:tc>
      </w:tr>
    </w:tbl>
    <w:p w14:paraId="157861F1" w14:textId="77777777" w:rsidR="009A69B2" w:rsidRDefault="009A69B2" w:rsidP="009A69B2"/>
    <w:p w14:paraId="6E700562" w14:textId="73639DDD" w:rsidR="00EB5AD4" w:rsidRDefault="00EB5AD4" w:rsidP="00EB5AD4">
      <w:pPr>
        <w:pStyle w:val="Heading3"/>
        <w:ind w:firstLine="360"/>
      </w:pPr>
      <w:bookmarkStart w:id="175" w:name="_Toc28993207"/>
      <w:r>
        <w:t>4.2.</w:t>
      </w:r>
      <w:r w:rsidR="003A1A71">
        <w:t xml:space="preserve"> </w:t>
      </w:r>
      <w:r w:rsidR="003A1A71" w:rsidRPr="003A1A71">
        <w:t>Package fragments</w:t>
      </w:r>
      <w:bookmarkEnd w:id="175"/>
    </w:p>
    <w:p w14:paraId="0A35C30F" w14:textId="7AD4338E" w:rsidR="003A1A71" w:rsidRDefault="00952B6D" w:rsidP="00952B6D">
      <w:pPr>
        <w:ind w:firstLine="360"/>
      </w:pPr>
      <w:r>
        <w:t>C</w:t>
      </w:r>
      <w:r w:rsidRPr="00952B6D">
        <w:t>hứa các class extends Fragment.</w:t>
      </w:r>
    </w:p>
    <w:tbl>
      <w:tblPr>
        <w:tblStyle w:val="TableGrid"/>
        <w:tblW w:w="0" w:type="auto"/>
        <w:tblInd w:w="-5" w:type="dxa"/>
        <w:tblLayout w:type="fixed"/>
        <w:tblLook w:val="04A0" w:firstRow="1" w:lastRow="0" w:firstColumn="1" w:lastColumn="0" w:noHBand="0" w:noVBand="1"/>
      </w:tblPr>
      <w:tblGrid>
        <w:gridCol w:w="2410"/>
        <w:gridCol w:w="2409"/>
        <w:gridCol w:w="851"/>
        <w:gridCol w:w="2941"/>
      </w:tblGrid>
      <w:tr w:rsidR="007E7B28" w:rsidRPr="007E7B28" w14:paraId="28FC5937" w14:textId="77777777" w:rsidTr="007E7B28">
        <w:trPr>
          <w:trHeight w:val="455"/>
        </w:trPr>
        <w:tc>
          <w:tcPr>
            <w:tcW w:w="2410" w:type="dxa"/>
            <w:shd w:val="clear" w:color="auto" w:fill="D9D9D9" w:themeFill="background1" w:themeFillShade="D9"/>
            <w:vAlign w:val="center"/>
          </w:tcPr>
          <w:p w14:paraId="75D1A7E3" w14:textId="77777777" w:rsidR="007E7B28" w:rsidRPr="007E7B28" w:rsidRDefault="007E7B28" w:rsidP="00D507CA">
            <w:pPr>
              <w:spacing w:line="30" w:lineRule="atLeast"/>
              <w:jc w:val="center"/>
              <w:rPr>
                <w:rFonts w:cs="Times New Roman"/>
                <w:b/>
                <w:szCs w:val="26"/>
              </w:rPr>
            </w:pPr>
            <w:r w:rsidRPr="007E7B28">
              <w:rPr>
                <w:rFonts w:cs="Times New Roman"/>
                <w:b/>
                <w:szCs w:val="26"/>
              </w:rPr>
              <w:t>Class</w:t>
            </w:r>
          </w:p>
        </w:tc>
        <w:tc>
          <w:tcPr>
            <w:tcW w:w="2409" w:type="dxa"/>
            <w:shd w:val="clear" w:color="auto" w:fill="D9D9D9" w:themeFill="background1" w:themeFillShade="D9"/>
            <w:vAlign w:val="center"/>
          </w:tcPr>
          <w:p w14:paraId="0722B49E" w14:textId="77777777" w:rsidR="007E7B28" w:rsidRPr="007E7B28" w:rsidRDefault="007E7B28" w:rsidP="00D507CA">
            <w:pPr>
              <w:spacing w:line="30" w:lineRule="atLeast"/>
              <w:jc w:val="center"/>
              <w:rPr>
                <w:rFonts w:cs="Times New Roman"/>
                <w:b/>
                <w:szCs w:val="26"/>
              </w:rPr>
            </w:pPr>
            <w:r w:rsidRPr="007E7B28">
              <w:rPr>
                <w:rFonts w:cs="Times New Roman"/>
                <w:b/>
                <w:szCs w:val="26"/>
              </w:rPr>
              <w:t>Hàm quan trọng</w:t>
            </w:r>
          </w:p>
        </w:tc>
        <w:tc>
          <w:tcPr>
            <w:tcW w:w="851" w:type="dxa"/>
            <w:shd w:val="clear" w:color="auto" w:fill="D9D9D9" w:themeFill="background1" w:themeFillShade="D9"/>
            <w:vAlign w:val="center"/>
          </w:tcPr>
          <w:p w14:paraId="5977BC55" w14:textId="77777777" w:rsidR="007E7B28" w:rsidRPr="007E7B28" w:rsidRDefault="007E7B28" w:rsidP="00D507CA">
            <w:pPr>
              <w:spacing w:line="30" w:lineRule="atLeast"/>
              <w:jc w:val="center"/>
              <w:rPr>
                <w:rFonts w:cs="Times New Roman"/>
                <w:b/>
                <w:szCs w:val="26"/>
              </w:rPr>
            </w:pPr>
            <w:r w:rsidRPr="007E7B28">
              <w:rPr>
                <w:rFonts w:cs="Times New Roman"/>
                <w:b/>
                <w:szCs w:val="26"/>
              </w:rPr>
              <w:t>Kiểu</w:t>
            </w:r>
          </w:p>
        </w:tc>
        <w:tc>
          <w:tcPr>
            <w:tcW w:w="2941" w:type="dxa"/>
            <w:shd w:val="clear" w:color="auto" w:fill="D9D9D9" w:themeFill="background1" w:themeFillShade="D9"/>
            <w:vAlign w:val="center"/>
          </w:tcPr>
          <w:p w14:paraId="6180E5CA" w14:textId="77777777" w:rsidR="007E7B28" w:rsidRPr="007E7B28" w:rsidRDefault="007E7B28" w:rsidP="00D507CA">
            <w:pPr>
              <w:spacing w:line="30" w:lineRule="atLeast"/>
              <w:jc w:val="center"/>
              <w:rPr>
                <w:rFonts w:cs="Times New Roman"/>
                <w:b/>
                <w:szCs w:val="26"/>
              </w:rPr>
            </w:pPr>
            <w:r w:rsidRPr="007E7B28">
              <w:rPr>
                <w:rFonts w:cs="Times New Roman"/>
                <w:b/>
                <w:szCs w:val="26"/>
              </w:rPr>
              <w:t>Ý nghĩa</w:t>
            </w:r>
          </w:p>
        </w:tc>
      </w:tr>
      <w:tr w:rsidR="007E7B28" w:rsidRPr="007E7B28" w14:paraId="6A8EFA70" w14:textId="77777777" w:rsidTr="007E7B28">
        <w:trPr>
          <w:trHeight w:val="1672"/>
        </w:trPr>
        <w:tc>
          <w:tcPr>
            <w:tcW w:w="2410" w:type="dxa"/>
            <w:vMerge w:val="restart"/>
            <w:vAlign w:val="center"/>
          </w:tcPr>
          <w:p w14:paraId="73F75CDB" w14:textId="77777777" w:rsidR="007E7B28" w:rsidRPr="007E7B28" w:rsidRDefault="007E7B28" w:rsidP="00D507CA">
            <w:pPr>
              <w:spacing w:line="30" w:lineRule="atLeast"/>
              <w:ind w:left="34"/>
              <w:rPr>
                <w:rFonts w:cs="Times New Roman"/>
                <w:b/>
                <w:szCs w:val="26"/>
              </w:rPr>
            </w:pPr>
            <w:r w:rsidRPr="007E7B28">
              <w:rPr>
                <w:rFonts w:cs="Times New Roman"/>
                <w:b/>
                <w:szCs w:val="26"/>
              </w:rPr>
              <w:t>BaseFragment:</w:t>
            </w:r>
          </w:p>
          <w:p w14:paraId="73B24181" w14:textId="77777777" w:rsidR="007E7B28" w:rsidRPr="007E7B28" w:rsidRDefault="007E7B28" w:rsidP="00D507CA">
            <w:pPr>
              <w:spacing w:line="30" w:lineRule="atLeast"/>
              <w:ind w:left="34"/>
              <w:rPr>
                <w:rFonts w:cs="Times New Roman"/>
                <w:i/>
                <w:szCs w:val="26"/>
              </w:rPr>
            </w:pPr>
            <w:r w:rsidRPr="007E7B28">
              <w:rPr>
                <w:rFonts w:cs="Times New Roman"/>
                <w:szCs w:val="26"/>
              </w:rPr>
              <w:t>là giao diện chính của trang chủ và các danh sách hàng có thể chọn từ menu bên trái như Tổng hợp, Phần ăn combo, Gà rán…</w:t>
            </w:r>
          </w:p>
        </w:tc>
        <w:tc>
          <w:tcPr>
            <w:tcW w:w="2409" w:type="dxa"/>
            <w:vAlign w:val="center"/>
          </w:tcPr>
          <w:p w14:paraId="1887ED20" w14:textId="77777777" w:rsidR="007E7B28" w:rsidRPr="007E7B28" w:rsidRDefault="007E7B28" w:rsidP="00D507CA">
            <w:pPr>
              <w:spacing w:line="30" w:lineRule="atLeast"/>
              <w:rPr>
                <w:rFonts w:cs="Times New Roman"/>
                <w:szCs w:val="26"/>
              </w:rPr>
            </w:pPr>
            <w:r w:rsidRPr="007E7B28">
              <w:rPr>
                <w:rFonts w:cs="Times New Roman"/>
                <w:b/>
                <w:szCs w:val="26"/>
              </w:rPr>
              <w:t xml:space="preserve">onCreateView </w:t>
            </w:r>
            <w:r w:rsidRPr="007E7B28">
              <w:rPr>
                <w:rFonts w:cs="Times New Roman"/>
                <w:szCs w:val="26"/>
              </w:rPr>
              <w:t>(LayoutInflater inflater, ViewGroup container, Bundle savedInstanceState)</w:t>
            </w:r>
          </w:p>
        </w:tc>
        <w:tc>
          <w:tcPr>
            <w:tcW w:w="851" w:type="dxa"/>
            <w:vAlign w:val="center"/>
          </w:tcPr>
          <w:p w14:paraId="31A09076" w14:textId="77777777" w:rsidR="007E7B28" w:rsidRPr="007E7B28" w:rsidRDefault="007E7B28" w:rsidP="00D507CA">
            <w:pPr>
              <w:spacing w:line="30" w:lineRule="atLeast"/>
              <w:jc w:val="center"/>
              <w:rPr>
                <w:rFonts w:cs="Times New Roman"/>
                <w:szCs w:val="26"/>
              </w:rPr>
            </w:pPr>
            <w:r w:rsidRPr="007E7B28">
              <w:rPr>
                <w:rFonts w:cs="Times New Roman"/>
                <w:szCs w:val="26"/>
              </w:rPr>
              <w:t>View</w:t>
            </w:r>
          </w:p>
        </w:tc>
        <w:tc>
          <w:tcPr>
            <w:tcW w:w="2941" w:type="dxa"/>
            <w:vAlign w:val="center"/>
          </w:tcPr>
          <w:p w14:paraId="77D2BC4E" w14:textId="77777777" w:rsidR="007E7B28" w:rsidRPr="007E7B28" w:rsidRDefault="007E7B28" w:rsidP="00D507CA">
            <w:pPr>
              <w:spacing w:line="30" w:lineRule="atLeast"/>
              <w:jc w:val="both"/>
              <w:rPr>
                <w:rFonts w:cs="Times New Roman"/>
                <w:szCs w:val="26"/>
              </w:rPr>
            </w:pPr>
            <w:r w:rsidRPr="007E7B28">
              <w:rPr>
                <w:rFonts w:cs="Times New Roman"/>
                <w:szCs w:val="26"/>
              </w:rPr>
              <w:t>Khởi tạo giao diện danh sách các sản phẩm cho các Fragment kế thừa nó.</w:t>
            </w:r>
          </w:p>
        </w:tc>
      </w:tr>
      <w:tr w:rsidR="007E7B28" w:rsidRPr="007E7B28" w14:paraId="506E9EC0" w14:textId="77777777" w:rsidTr="007E7B28">
        <w:trPr>
          <w:trHeight w:val="1411"/>
        </w:trPr>
        <w:tc>
          <w:tcPr>
            <w:tcW w:w="2410" w:type="dxa"/>
            <w:vMerge/>
            <w:vAlign w:val="center"/>
          </w:tcPr>
          <w:p w14:paraId="0A2A8F81" w14:textId="77777777" w:rsidR="007E7B28" w:rsidRPr="007E7B28" w:rsidRDefault="007E7B28" w:rsidP="00D507CA">
            <w:pPr>
              <w:spacing w:line="30" w:lineRule="atLeast"/>
              <w:jc w:val="both"/>
              <w:rPr>
                <w:rFonts w:cs="Times New Roman"/>
                <w:szCs w:val="26"/>
              </w:rPr>
            </w:pPr>
          </w:p>
        </w:tc>
        <w:tc>
          <w:tcPr>
            <w:tcW w:w="2409" w:type="dxa"/>
            <w:vAlign w:val="center"/>
          </w:tcPr>
          <w:p w14:paraId="1DD00229" w14:textId="77777777" w:rsidR="007E7B28" w:rsidRPr="007E7B28" w:rsidRDefault="007E7B28" w:rsidP="00D507CA">
            <w:pPr>
              <w:spacing w:line="30" w:lineRule="atLeast"/>
              <w:rPr>
                <w:rFonts w:cs="Times New Roman"/>
                <w:szCs w:val="26"/>
              </w:rPr>
            </w:pPr>
            <w:r w:rsidRPr="007E7B28">
              <w:rPr>
                <w:rFonts w:cs="Times New Roman"/>
                <w:b/>
                <w:szCs w:val="26"/>
              </w:rPr>
              <w:t xml:space="preserve">setProductsAdapter </w:t>
            </w:r>
            <w:r w:rsidRPr="007E7B28">
              <w:rPr>
                <w:rFonts w:cs="Times New Roman"/>
                <w:szCs w:val="26"/>
              </w:rPr>
              <w:t>(String search)</w:t>
            </w:r>
          </w:p>
        </w:tc>
        <w:tc>
          <w:tcPr>
            <w:tcW w:w="851" w:type="dxa"/>
            <w:vAlign w:val="center"/>
          </w:tcPr>
          <w:p w14:paraId="4FEF9E82" w14:textId="77777777" w:rsidR="007E7B28" w:rsidRPr="007E7B28" w:rsidRDefault="007E7B28" w:rsidP="00D507CA">
            <w:pPr>
              <w:spacing w:line="30" w:lineRule="atLeast"/>
              <w:jc w:val="center"/>
              <w:rPr>
                <w:rFonts w:cs="Times New Roman"/>
                <w:szCs w:val="26"/>
              </w:rPr>
            </w:pPr>
            <w:r w:rsidRPr="007E7B28">
              <w:rPr>
                <w:rFonts w:cs="Times New Roman"/>
                <w:szCs w:val="26"/>
              </w:rPr>
              <w:t>void</w:t>
            </w:r>
          </w:p>
        </w:tc>
        <w:tc>
          <w:tcPr>
            <w:tcW w:w="2941" w:type="dxa"/>
            <w:vAlign w:val="center"/>
          </w:tcPr>
          <w:p w14:paraId="36A0C33C" w14:textId="77777777" w:rsidR="007E7B28" w:rsidRPr="007E7B28" w:rsidRDefault="007E7B28" w:rsidP="00D507CA">
            <w:pPr>
              <w:spacing w:line="30" w:lineRule="atLeast"/>
              <w:jc w:val="both"/>
              <w:rPr>
                <w:rFonts w:cs="Times New Roman"/>
                <w:szCs w:val="26"/>
              </w:rPr>
            </w:pPr>
            <w:r w:rsidRPr="007E7B28">
              <w:rPr>
                <w:rFonts w:cs="Times New Roman"/>
                <w:szCs w:val="26"/>
              </w:rPr>
              <w:t>Thêm các sản phẩm vào ListView và hiển thị chúng ra giao diện người dùng.</w:t>
            </w:r>
          </w:p>
        </w:tc>
      </w:tr>
      <w:tr w:rsidR="007E7B28" w:rsidRPr="007E7B28" w14:paraId="3D2DEDBE" w14:textId="77777777" w:rsidTr="007E7B28">
        <w:trPr>
          <w:trHeight w:val="836"/>
        </w:trPr>
        <w:tc>
          <w:tcPr>
            <w:tcW w:w="2410" w:type="dxa"/>
            <w:vMerge/>
            <w:vAlign w:val="center"/>
          </w:tcPr>
          <w:p w14:paraId="3ECD104E" w14:textId="77777777" w:rsidR="007E7B28" w:rsidRPr="007E7B28" w:rsidRDefault="007E7B28" w:rsidP="00D507CA">
            <w:pPr>
              <w:spacing w:line="30" w:lineRule="atLeast"/>
              <w:jc w:val="both"/>
              <w:rPr>
                <w:rFonts w:cs="Times New Roman"/>
                <w:szCs w:val="26"/>
              </w:rPr>
            </w:pPr>
          </w:p>
        </w:tc>
        <w:tc>
          <w:tcPr>
            <w:tcW w:w="2409" w:type="dxa"/>
            <w:vAlign w:val="center"/>
          </w:tcPr>
          <w:p w14:paraId="5BF75108" w14:textId="77777777" w:rsidR="007E7B28" w:rsidRPr="007E7B28" w:rsidRDefault="007E7B28" w:rsidP="00D507CA">
            <w:pPr>
              <w:spacing w:line="30" w:lineRule="atLeast"/>
              <w:rPr>
                <w:rFonts w:cs="Times New Roman"/>
                <w:szCs w:val="26"/>
              </w:rPr>
            </w:pPr>
            <w:r w:rsidRPr="007E7B28">
              <w:rPr>
                <w:rFonts w:cs="Times New Roman"/>
                <w:b/>
                <w:szCs w:val="26"/>
              </w:rPr>
              <w:t>showDialog</w:t>
            </w:r>
            <w:r w:rsidRPr="007E7B28">
              <w:rPr>
                <w:rFonts w:cs="Times New Roman"/>
                <w:szCs w:val="26"/>
              </w:rPr>
              <w:t>()</w:t>
            </w:r>
          </w:p>
        </w:tc>
        <w:tc>
          <w:tcPr>
            <w:tcW w:w="851" w:type="dxa"/>
            <w:vAlign w:val="center"/>
          </w:tcPr>
          <w:p w14:paraId="39EC91CC" w14:textId="77777777" w:rsidR="007E7B28" w:rsidRPr="007E7B28" w:rsidRDefault="007E7B28" w:rsidP="00D507CA">
            <w:pPr>
              <w:spacing w:line="30" w:lineRule="atLeast"/>
              <w:jc w:val="center"/>
              <w:rPr>
                <w:rFonts w:cs="Times New Roman"/>
                <w:szCs w:val="26"/>
              </w:rPr>
            </w:pPr>
            <w:r w:rsidRPr="007E7B28">
              <w:rPr>
                <w:rFonts w:cs="Times New Roman"/>
                <w:szCs w:val="26"/>
              </w:rPr>
              <w:t>void</w:t>
            </w:r>
          </w:p>
        </w:tc>
        <w:tc>
          <w:tcPr>
            <w:tcW w:w="2941" w:type="dxa"/>
            <w:vAlign w:val="center"/>
          </w:tcPr>
          <w:p w14:paraId="43A21C8C" w14:textId="77777777" w:rsidR="007E7B28" w:rsidRPr="007E7B28" w:rsidRDefault="007E7B28" w:rsidP="00D507CA">
            <w:pPr>
              <w:spacing w:line="30" w:lineRule="atLeast"/>
              <w:jc w:val="both"/>
              <w:rPr>
                <w:rFonts w:cs="Times New Roman"/>
                <w:szCs w:val="26"/>
              </w:rPr>
            </w:pPr>
            <w:r w:rsidRPr="007E7B28">
              <w:rPr>
                <w:rFonts w:cs="Times New Roman"/>
                <w:szCs w:val="26"/>
              </w:rPr>
              <w:t>Tạo dialog để sắp xếp danh sách sản phẩm.</w:t>
            </w:r>
          </w:p>
        </w:tc>
      </w:tr>
      <w:tr w:rsidR="007E7B28" w:rsidRPr="007E7B28" w14:paraId="635FA2A6" w14:textId="77777777" w:rsidTr="007E7B28">
        <w:trPr>
          <w:trHeight w:val="1699"/>
        </w:trPr>
        <w:tc>
          <w:tcPr>
            <w:tcW w:w="2410" w:type="dxa"/>
            <w:vAlign w:val="center"/>
          </w:tcPr>
          <w:p w14:paraId="2606656C" w14:textId="77777777" w:rsidR="007E7B28" w:rsidRPr="007E7B28" w:rsidRDefault="007E7B28" w:rsidP="00D507CA">
            <w:pPr>
              <w:spacing w:line="30" w:lineRule="atLeast"/>
              <w:ind w:left="34"/>
              <w:rPr>
                <w:rFonts w:cs="Times New Roman"/>
                <w:b/>
                <w:szCs w:val="26"/>
              </w:rPr>
            </w:pPr>
            <w:r w:rsidRPr="007E7B28">
              <w:rPr>
                <w:rFonts w:cs="Times New Roman"/>
                <w:b/>
                <w:szCs w:val="26"/>
              </w:rPr>
              <w:t>FragmentAbout:</w:t>
            </w:r>
          </w:p>
          <w:p w14:paraId="5E6D9A14" w14:textId="77777777" w:rsidR="007E7B28" w:rsidRPr="007E7B28" w:rsidRDefault="007E7B28" w:rsidP="00D507CA">
            <w:pPr>
              <w:spacing w:line="30" w:lineRule="atLeast"/>
              <w:ind w:left="34"/>
              <w:rPr>
                <w:rFonts w:cs="Times New Roman"/>
                <w:szCs w:val="26"/>
              </w:rPr>
            </w:pPr>
            <w:r w:rsidRPr="007E7B28">
              <w:rPr>
                <w:rFonts w:cs="Times New Roman"/>
                <w:szCs w:val="26"/>
              </w:rPr>
              <w:t>là giao diện của trang Giới thiệu chọn từ menu bên trái.</w:t>
            </w:r>
          </w:p>
        </w:tc>
        <w:tc>
          <w:tcPr>
            <w:tcW w:w="2409" w:type="dxa"/>
            <w:vAlign w:val="center"/>
          </w:tcPr>
          <w:p w14:paraId="2DBCD3CC" w14:textId="77777777" w:rsidR="007E7B28" w:rsidRPr="007E7B28" w:rsidRDefault="007E7B28" w:rsidP="00D507CA">
            <w:pPr>
              <w:spacing w:line="30" w:lineRule="atLeast"/>
              <w:rPr>
                <w:rFonts w:cs="Times New Roman"/>
                <w:szCs w:val="26"/>
              </w:rPr>
            </w:pPr>
            <w:r w:rsidRPr="007E7B28">
              <w:rPr>
                <w:rFonts w:cs="Times New Roman"/>
                <w:b/>
                <w:szCs w:val="26"/>
              </w:rPr>
              <w:t xml:space="preserve">onCreateView </w:t>
            </w:r>
            <w:r w:rsidRPr="007E7B28">
              <w:rPr>
                <w:rFonts w:cs="Times New Roman"/>
                <w:szCs w:val="26"/>
              </w:rPr>
              <w:t>(LayoutInflater inflater, ViewGroup container, Bundle savedInstanceState</w:t>
            </w:r>
            <w:r w:rsidRPr="007E7B28">
              <w:rPr>
                <w:rFonts w:cs="Times New Roman"/>
                <w:b/>
                <w:szCs w:val="26"/>
              </w:rPr>
              <w:t>)</w:t>
            </w:r>
          </w:p>
        </w:tc>
        <w:tc>
          <w:tcPr>
            <w:tcW w:w="851" w:type="dxa"/>
            <w:vAlign w:val="center"/>
          </w:tcPr>
          <w:p w14:paraId="40160D7B" w14:textId="77777777" w:rsidR="007E7B28" w:rsidRPr="007E7B28" w:rsidRDefault="007E7B28" w:rsidP="00D507CA">
            <w:pPr>
              <w:spacing w:line="30" w:lineRule="atLeast"/>
              <w:jc w:val="center"/>
              <w:rPr>
                <w:rFonts w:cs="Times New Roman"/>
                <w:szCs w:val="26"/>
              </w:rPr>
            </w:pPr>
            <w:r w:rsidRPr="007E7B28">
              <w:rPr>
                <w:rFonts w:cs="Times New Roman"/>
                <w:szCs w:val="26"/>
              </w:rPr>
              <w:t>View</w:t>
            </w:r>
          </w:p>
        </w:tc>
        <w:tc>
          <w:tcPr>
            <w:tcW w:w="2941" w:type="dxa"/>
            <w:vAlign w:val="center"/>
          </w:tcPr>
          <w:p w14:paraId="290FEF64" w14:textId="77777777" w:rsidR="007E7B28" w:rsidRPr="007E7B28" w:rsidRDefault="007E7B28" w:rsidP="00D507CA">
            <w:pPr>
              <w:keepNext/>
              <w:spacing w:line="30" w:lineRule="atLeast"/>
              <w:jc w:val="both"/>
              <w:rPr>
                <w:rFonts w:cs="Times New Roman"/>
                <w:szCs w:val="26"/>
              </w:rPr>
            </w:pPr>
            <w:r w:rsidRPr="007E7B28">
              <w:rPr>
                <w:rFonts w:cs="Times New Roman"/>
                <w:szCs w:val="26"/>
              </w:rPr>
              <w:t>Khởi tạo giao diện của trang Giới thiệu.</w:t>
            </w:r>
          </w:p>
        </w:tc>
      </w:tr>
    </w:tbl>
    <w:p w14:paraId="39CAB7B6" w14:textId="0AC669D3" w:rsidR="00C56F59" w:rsidRDefault="00C56F59" w:rsidP="00C56F59"/>
    <w:p w14:paraId="78D68656" w14:textId="5256EF08" w:rsidR="00CC659A" w:rsidRDefault="00CC659A" w:rsidP="00AB31B9">
      <w:pPr>
        <w:pStyle w:val="Heading3"/>
        <w:ind w:firstLine="360"/>
      </w:pPr>
      <w:bookmarkStart w:id="176" w:name="_Toc28993208"/>
      <w:r>
        <w:t xml:space="preserve">4.3. </w:t>
      </w:r>
      <w:r w:rsidR="00AB31B9" w:rsidRPr="00AB31B9">
        <w:t>Package helper</w:t>
      </w:r>
      <w:bookmarkEnd w:id="176"/>
    </w:p>
    <w:p w14:paraId="6C1CEDC1" w14:textId="0631B474" w:rsidR="00AB31B9" w:rsidRPr="00457112" w:rsidRDefault="004F7950" w:rsidP="00457112">
      <w:pPr>
        <w:ind w:firstLine="360"/>
        <w:rPr>
          <w:rFonts w:cs="Times New Roman"/>
          <w:szCs w:val="26"/>
        </w:rPr>
      </w:pPr>
      <w:r w:rsidRPr="00457112">
        <w:rPr>
          <w:rFonts w:cs="Times New Roman"/>
          <w:szCs w:val="26"/>
        </w:rPr>
        <w:t>Chứa các class có các chức năng nhỏ lặt vặt để hỗ trợ cho các class chính.</w:t>
      </w:r>
    </w:p>
    <w:tbl>
      <w:tblPr>
        <w:tblStyle w:val="TableGrid"/>
        <w:tblW w:w="0" w:type="auto"/>
        <w:tblInd w:w="-5" w:type="dxa"/>
        <w:tblLayout w:type="fixed"/>
        <w:tblLook w:val="04A0" w:firstRow="1" w:lastRow="0" w:firstColumn="1" w:lastColumn="0" w:noHBand="0" w:noVBand="1"/>
      </w:tblPr>
      <w:tblGrid>
        <w:gridCol w:w="1843"/>
        <w:gridCol w:w="2409"/>
        <w:gridCol w:w="1418"/>
        <w:gridCol w:w="2941"/>
      </w:tblGrid>
      <w:tr w:rsidR="00457112" w:rsidRPr="00457112" w14:paraId="487B9F83" w14:textId="77777777" w:rsidTr="00457112">
        <w:trPr>
          <w:trHeight w:val="455"/>
        </w:trPr>
        <w:tc>
          <w:tcPr>
            <w:tcW w:w="1843" w:type="dxa"/>
            <w:shd w:val="clear" w:color="auto" w:fill="D9D9D9" w:themeFill="background1" w:themeFillShade="D9"/>
            <w:vAlign w:val="center"/>
          </w:tcPr>
          <w:p w14:paraId="491FDCCB" w14:textId="77777777" w:rsidR="00457112" w:rsidRPr="00457112" w:rsidRDefault="00457112" w:rsidP="00D507CA">
            <w:pPr>
              <w:spacing w:line="30" w:lineRule="atLeast"/>
              <w:jc w:val="center"/>
              <w:rPr>
                <w:rFonts w:cs="Times New Roman"/>
                <w:b/>
                <w:szCs w:val="26"/>
              </w:rPr>
            </w:pPr>
            <w:r w:rsidRPr="00457112">
              <w:rPr>
                <w:rFonts w:cs="Times New Roman"/>
                <w:b/>
                <w:szCs w:val="26"/>
              </w:rPr>
              <w:t>Class</w:t>
            </w:r>
          </w:p>
        </w:tc>
        <w:tc>
          <w:tcPr>
            <w:tcW w:w="2409" w:type="dxa"/>
            <w:shd w:val="clear" w:color="auto" w:fill="D9D9D9" w:themeFill="background1" w:themeFillShade="D9"/>
            <w:vAlign w:val="center"/>
          </w:tcPr>
          <w:p w14:paraId="6666243F" w14:textId="77777777" w:rsidR="00457112" w:rsidRPr="00457112" w:rsidRDefault="00457112" w:rsidP="00D507CA">
            <w:pPr>
              <w:spacing w:line="30" w:lineRule="atLeast"/>
              <w:jc w:val="center"/>
              <w:rPr>
                <w:rFonts w:cs="Times New Roman"/>
                <w:b/>
                <w:szCs w:val="26"/>
              </w:rPr>
            </w:pPr>
            <w:r w:rsidRPr="00457112">
              <w:rPr>
                <w:rFonts w:cs="Times New Roman"/>
                <w:b/>
                <w:szCs w:val="26"/>
              </w:rPr>
              <w:t>Hàm quan trọng</w:t>
            </w:r>
          </w:p>
        </w:tc>
        <w:tc>
          <w:tcPr>
            <w:tcW w:w="1418" w:type="dxa"/>
            <w:shd w:val="clear" w:color="auto" w:fill="D9D9D9" w:themeFill="background1" w:themeFillShade="D9"/>
            <w:vAlign w:val="center"/>
          </w:tcPr>
          <w:p w14:paraId="7789702E" w14:textId="77777777" w:rsidR="00457112" w:rsidRPr="00457112" w:rsidRDefault="00457112" w:rsidP="00D507CA">
            <w:pPr>
              <w:spacing w:line="30" w:lineRule="atLeast"/>
              <w:jc w:val="center"/>
              <w:rPr>
                <w:rFonts w:cs="Times New Roman"/>
                <w:b/>
                <w:szCs w:val="26"/>
              </w:rPr>
            </w:pPr>
            <w:r w:rsidRPr="00457112">
              <w:rPr>
                <w:rFonts w:cs="Times New Roman"/>
                <w:b/>
                <w:szCs w:val="26"/>
              </w:rPr>
              <w:t>Kiểu</w:t>
            </w:r>
          </w:p>
        </w:tc>
        <w:tc>
          <w:tcPr>
            <w:tcW w:w="2941" w:type="dxa"/>
            <w:shd w:val="clear" w:color="auto" w:fill="D9D9D9" w:themeFill="background1" w:themeFillShade="D9"/>
            <w:vAlign w:val="center"/>
          </w:tcPr>
          <w:p w14:paraId="6EA1991B" w14:textId="77777777" w:rsidR="00457112" w:rsidRPr="00457112" w:rsidRDefault="00457112" w:rsidP="00D507CA">
            <w:pPr>
              <w:spacing w:line="30" w:lineRule="atLeast"/>
              <w:jc w:val="center"/>
              <w:rPr>
                <w:rFonts w:cs="Times New Roman"/>
                <w:b/>
                <w:szCs w:val="26"/>
              </w:rPr>
            </w:pPr>
            <w:r w:rsidRPr="00457112">
              <w:rPr>
                <w:rFonts w:cs="Times New Roman"/>
                <w:b/>
                <w:szCs w:val="26"/>
              </w:rPr>
              <w:t>Ý nghĩa</w:t>
            </w:r>
          </w:p>
        </w:tc>
      </w:tr>
      <w:tr w:rsidR="00457112" w:rsidRPr="00457112" w14:paraId="680E716E" w14:textId="77777777" w:rsidTr="00457112">
        <w:trPr>
          <w:trHeight w:val="1197"/>
        </w:trPr>
        <w:tc>
          <w:tcPr>
            <w:tcW w:w="1843" w:type="dxa"/>
            <w:vMerge w:val="restart"/>
            <w:vAlign w:val="center"/>
          </w:tcPr>
          <w:p w14:paraId="49A3446C" w14:textId="77777777" w:rsidR="00457112" w:rsidRPr="00457112" w:rsidRDefault="00457112" w:rsidP="00D507CA">
            <w:pPr>
              <w:spacing w:line="30" w:lineRule="atLeast"/>
              <w:rPr>
                <w:rFonts w:cs="Times New Roman"/>
                <w:b/>
                <w:szCs w:val="26"/>
              </w:rPr>
            </w:pPr>
            <w:r w:rsidRPr="00457112">
              <w:rPr>
                <w:rFonts w:cs="Times New Roman"/>
                <w:b/>
                <w:szCs w:val="26"/>
              </w:rPr>
              <w:t>ConnectionCheckHelper:</w:t>
            </w:r>
          </w:p>
          <w:p w14:paraId="1784C94A" w14:textId="77777777" w:rsidR="00457112" w:rsidRPr="00457112" w:rsidRDefault="00457112" w:rsidP="00D507CA">
            <w:pPr>
              <w:spacing w:line="30" w:lineRule="atLeast"/>
              <w:rPr>
                <w:rFonts w:cs="Times New Roman"/>
                <w:szCs w:val="26"/>
              </w:rPr>
            </w:pPr>
            <w:r w:rsidRPr="00457112">
              <w:rPr>
                <w:rFonts w:cs="Times New Roman"/>
                <w:szCs w:val="26"/>
              </w:rPr>
              <w:t>chứa phương thức dùng để kiểm tra xem người dùng có đang kết nối internet không và đưa ra thông báo.</w:t>
            </w:r>
          </w:p>
        </w:tc>
        <w:tc>
          <w:tcPr>
            <w:tcW w:w="2409" w:type="dxa"/>
            <w:vAlign w:val="center"/>
          </w:tcPr>
          <w:p w14:paraId="5C2ADE7E" w14:textId="77777777" w:rsidR="00457112" w:rsidRPr="00457112" w:rsidRDefault="00457112" w:rsidP="00D507CA">
            <w:pPr>
              <w:spacing w:line="30" w:lineRule="atLeast"/>
              <w:rPr>
                <w:rFonts w:cs="Times New Roman"/>
                <w:szCs w:val="26"/>
              </w:rPr>
            </w:pPr>
            <w:r w:rsidRPr="00457112">
              <w:rPr>
                <w:rFonts w:cs="Times New Roman"/>
                <w:b/>
                <w:szCs w:val="26"/>
              </w:rPr>
              <w:t>createInternetDialog</w:t>
            </w:r>
            <w:r w:rsidRPr="00457112">
              <w:rPr>
                <w:rFonts w:cs="Times New Roman"/>
                <w:szCs w:val="26"/>
              </w:rPr>
              <w:t>()</w:t>
            </w:r>
          </w:p>
        </w:tc>
        <w:tc>
          <w:tcPr>
            <w:tcW w:w="1418" w:type="dxa"/>
            <w:vAlign w:val="center"/>
          </w:tcPr>
          <w:p w14:paraId="73A673F8"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53BBD605" w14:textId="77777777" w:rsidR="00457112" w:rsidRPr="00457112" w:rsidRDefault="00457112" w:rsidP="00D507CA">
            <w:pPr>
              <w:spacing w:line="30" w:lineRule="atLeast"/>
              <w:jc w:val="both"/>
              <w:rPr>
                <w:rFonts w:cs="Times New Roman"/>
                <w:szCs w:val="26"/>
              </w:rPr>
            </w:pPr>
            <w:r w:rsidRPr="00457112">
              <w:rPr>
                <w:rFonts w:cs="Times New Roman"/>
                <w:szCs w:val="26"/>
              </w:rPr>
              <w:t>Tạo một dialog thông báo cho người dùng khi không có kết nối mạng.</w:t>
            </w:r>
          </w:p>
        </w:tc>
      </w:tr>
      <w:tr w:rsidR="00457112" w:rsidRPr="00457112" w14:paraId="409C635A" w14:textId="77777777" w:rsidTr="00457112">
        <w:trPr>
          <w:trHeight w:val="1127"/>
        </w:trPr>
        <w:tc>
          <w:tcPr>
            <w:tcW w:w="1843" w:type="dxa"/>
            <w:vMerge/>
            <w:vAlign w:val="center"/>
          </w:tcPr>
          <w:p w14:paraId="0D226D38" w14:textId="77777777" w:rsidR="00457112" w:rsidRPr="00457112" w:rsidRDefault="00457112" w:rsidP="00D507CA">
            <w:pPr>
              <w:spacing w:line="30" w:lineRule="atLeast"/>
              <w:jc w:val="both"/>
              <w:rPr>
                <w:rFonts w:cs="Times New Roman"/>
                <w:szCs w:val="26"/>
              </w:rPr>
            </w:pPr>
          </w:p>
        </w:tc>
        <w:tc>
          <w:tcPr>
            <w:tcW w:w="2409" w:type="dxa"/>
            <w:vAlign w:val="center"/>
          </w:tcPr>
          <w:p w14:paraId="7CC4B22A" w14:textId="77777777" w:rsidR="00457112" w:rsidRPr="00457112" w:rsidRDefault="00457112" w:rsidP="00D507CA">
            <w:pPr>
              <w:spacing w:line="30" w:lineRule="atLeast"/>
              <w:rPr>
                <w:rFonts w:cs="Times New Roman"/>
                <w:szCs w:val="26"/>
              </w:rPr>
            </w:pPr>
            <w:r w:rsidRPr="00457112">
              <w:rPr>
                <w:rFonts w:cs="Times New Roman"/>
                <w:b/>
                <w:szCs w:val="26"/>
              </w:rPr>
              <w:t>isOnline</w:t>
            </w:r>
            <w:r w:rsidRPr="00457112">
              <w:rPr>
                <w:rFonts w:cs="Times New Roman"/>
                <w:szCs w:val="26"/>
              </w:rPr>
              <w:t>()</w:t>
            </w:r>
          </w:p>
        </w:tc>
        <w:tc>
          <w:tcPr>
            <w:tcW w:w="1418" w:type="dxa"/>
            <w:vAlign w:val="center"/>
          </w:tcPr>
          <w:p w14:paraId="20F3F7A3" w14:textId="77777777" w:rsidR="00457112" w:rsidRPr="00457112" w:rsidRDefault="00457112" w:rsidP="00D507CA">
            <w:pPr>
              <w:spacing w:line="30" w:lineRule="atLeast"/>
              <w:jc w:val="center"/>
              <w:rPr>
                <w:rFonts w:cs="Times New Roman"/>
                <w:szCs w:val="26"/>
              </w:rPr>
            </w:pPr>
            <w:r w:rsidRPr="00457112">
              <w:rPr>
                <w:rFonts w:cs="Times New Roman"/>
                <w:szCs w:val="26"/>
              </w:rPr>
              <w:t>boolean</w:t>
            </w:r>
          </w:p>
        </w:tc>
        <w:tc>
          <w:tcPr>
            <w:tcW w:w="2941" w:type="dxa"/>
            <w:vAlign w:val="center"/>
          </w:tcPr>
          <w:p w14:paraId="4A6FDDCA" w14:textId="77777777" w:rsidR="00457112" w:rsidRPr="00457112" w:rsidRDefault="00457112" w:rsidP="00D507CA">
            <w:pPr>
              <w:spacing w:line="30" w:lineRule="atLeast"/>
              <w:jc w:val="both"/>
              <w:rPr>
                <w:rFonts w:cs="Times New Roman"/>
                <w:szCs w:val="26"/>
              </w:rPr>
            </w:pPr>
            <w:r w:rsidRPr="00457112">
              <w:rPr>
                <w:rFonts w:cs="Times New Roman"/>
                <w:szCs w:val="26"/>
              </w:rPr>
              <w:t>Kiểm tra xem người dùng có đang kết nối mạng hay không.</w:t>
            </w:r>
          </w:p>
        </w:tc>
      </w:tr>
      <w:tr w:rsidR="00457112" w:rsidRPr="00457112" w14:paraId="787950DA" w14:textId="77777777" w:rsidTr="00457112">
        <w:trPr>
          <w:trHeight w:val="848"/>
        </w:trPr>
        <w:tc>
          <w:tcPr>
            <w:tcW w:w="1843" w:type="dxa"/>
            <w:vMerge/>
            <w:vAlign w:val="center"/>
          </w:tcPr>
          <w:p w14:paraId="4A9C4CC9" w14:textId="77777777" w:rsidR="00457112" w:rsidRPr="00457112" w:rsidRDefault="00457112" w:rsidP="00D507CA">
            <w:pPr>
              <w:spacing w:line="30" w:lineRule="atLeast"/>
              <w:jc w:val="both"/>
              <w:rPr>
                <w:rFonts w:cs="Times New Roman"/>
                <w:szCs w:val="26"/>
              </w:rPr>
            </w:pPr>
          </w:p>
        </w:tc>
        <w:tc>
          <w:tcPr>
            <w:tcW w:w="2409" w:type="dxa"/>
            <w:vAlign w:val="center"/>
          </w:tcPr>
          <w:p w14:paraId="693A93BC" w14:textId="77777777" w:rsidR="00457112" w:rsidRPr="00457112" w:rsidRDefault="00457112" w:rsidP="00D507CA">
            <w:pPr>
              <w:spacing w:line="30" w:lineRule="atLeast"/>
              <w:rPr>
                <w:rFonts w:cs="Times New Roman"/>
                <w:szCs w:val="26"/>
              </w:rPr>
            </w:pPr>
            <w:r w:rsidRPr="00457112">
              <w:rPr>
                <w:rFonts w:cs="Times New Roman"/>
                <w:b/>
                <w:szCs w:val="26"/>
              </w:rPr>
              <w:t>showDialog</w:t>
            </w:r>
            <w:r w:rsidRPr="00457112">
              <w:rPr>
                <w:rFonts w:cs="Times New Roman"/>
                <w:szCs w:val="26"/>
              </w:rPr>
              <w:t>()</w:t>
            </w:r>
          </w:p>
        </w:tc>
        <w:tc>
          <w:tcPr>
            <w:tcW w:w="1418" w:type="dxa"/>
            <w:vAlign w:val="center"/>
          </w:tcPr>
          <w:p w14:paraId="07426F8A"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1ABDA540" w14:textId="77777777" w:rsidR="00457112" w:rsidRPr="00457112" w:rsidRDefault="00457112" w:rsidP="00D507CA">
            <w:pPr>
              <w:spacing w:line="30" w:lineRule="atLeast"/>
              <w:jc w:val="both"/>
              <w:rPr>
                <w:rFonts w:cs="Times New Roman"/>
                <w:szCs w:val="26"/>
              </w:rPr>
            </w:pPr>
            <w:r w:rsidRPr="00457112">
              <w:rPr>
                <w:rFonts w:cs="Times New Roman"/>
                <w:szCs w:val="26"/>
              </w:rPr>
              <w:t>Tạo dialog để sắp xếp danh sách sản phẩm.</w:t>
            </w:r>
          </w:p>
        </w:tc>
      </w:tr>
      <w:tr w:rsidR="00457112" w:rsidRPr="00457112" w14:paraId="44B188D6" w14:textId="77777777" w:rsidTr="00457112">
        <w:trPr>
          <w:trHeight w:val="818"/>
        </w:trPr>
        <w:tc>
          <w:tcPr>
            <w:tcW w:w="1843" w:type="dxa"/>
            <w:vMerge w:val="restart"/>
            <w:vAlign w:val="center"/>
          </w:tcPr>
          <w:p w14:paraId="611FBBC5" w14:textId="77777777" w:rsidR="00457112" w:rsidRPr="00457112" w:rsidRDefault="00457112" w:rsidP="00D507CA">
            <w:pPr>
              <w:spacing w:line="30" w:lineRule="atLeast"/>
              <w:rPr>
                <w:rFonts w:cs="Times New Roman"/>
                <w:b/>
                <w:szCs w:val="26"/>
              </w:rPr>
            </w:pPr>
            <w:r w:rsidRPr="00457112">
              <w:rPr>
                <w:rFonts w:cs="Times New Roman"/>
                <w:b/>
                <w:szCs w:val="26"/>
              </w:rPr>
              <w:lastRenderedPageBreak/>
              <w:t>CovertHelper:</w:t>
            </w:r>
          </w:p>
          <w:p w14:paraId="19736915" w14:textId="77777777" w:rsidR="00457112" w:rsidRPr="00457112" w:rsidRDefault="00457112" w:rsidP="00D507CA">
            <w:pPr>
              <w:spacing w:line="30" w:lineRule="atLeast"/>
              <w:rPr>
                <w:rFonts w:cs="Times New Roman"/>
                <w:szCs w:val="26"/>
              </w:rPr>
            </w:pPr>
            <w:r w:rsidRPr="00457112">
              <w:rPr>
                <w:rFonts w:cs="Times New Roman"/>
                <w:szCs w:val="26"/>
              </w:rPr>
              <w:t>chứa các phương thức giúp định dạng hoặc xử lý những vấn đề có liên quan đến chuỗi.</w:t>
            </w:r>
          </w:p>
        </w:tc>
        <w:tc>
          <w:tcPr>
            <w:tcW w:w="2409" w:type="dxa"/>
            <w:vAlign w:val="center"/>
          </w:tcPr>
          <w:p w14:paraId="7B930F69" w14:textId="77777777" w:rsidR="00457112" w:rsidRPr="00457112" w:rsidRDefault="00457112" w:rsidP="00D507CA">
            <w:pPr>
              <w:spacing w:line="30" w:lineRule="atLeast"/>
              <w:rPr>
                <w:rFonts w:cs="Times New Roman"/>
                <w:szCs w:val="26"/>
              </w:rPr>
            </w:pPr>
            <w:r w:rsidRPr="00457112">
              <w:rPr>
                <w:rFonts w:cs="Times New Roman"/>
                <w:b/>
                <w:szCs w:val="26"/>
              </w:rPr>
              <w:t>boDauChuoi</w:t>
            </w:r>
            <w:r w:rsidRPr="00457112">
              <w:rPr>
                <w:rFonts w:cs="Times New Roman"/>
                <w:szCs w:val="26"/>
              </w:rPr>
              <w:t xml:space="preserve"> (String s)</w:t>
            </w:r>
          </w:p>
        </w:tc>
        <w:tc>
          <w:tcPr>
            <w:tcW w:w="1418" w:type="dxa"/>
            <w:vAlign w:val="center"/>
          </w:tcPr>
          <w:p w14:paraId="53C3259B" w14:textId="77777777" w:rsidR="00457112" w:rsidRPr="00457112" w:rsidRDefault="00457112" w:rsidP="00D507CA">
            <w:pPr>
              <w:spacing w:line="30" w:lineRule="atLeast"/>
              <w:jc w:val="center"/>
              <w:rPr>
                <w:rFonts w:cs="Times New Roman"/>
                <w:szCs w:val="26"/>
              </w:rPr>
            </w:pPr>
            <w:r w:rsidRPr="00457112">
              <w:rPr>
                <w:rFonts w:cs="Times New Roman"/>
                <w:szCs w:val="26"/>
              </w:rPr>
              <w:t>String</w:t>
            </w:r>
          </w:p>
        </w:tc>
        <w:tc>
          <w:tcPr>
            <w:tcW w:w="2941" w:type="dxa"/>
            <w:vAlign w:val="center"/>
          </w:tcPr>
          <w:p w14:paraId="00868BE5" w14:textId="77777777" w:rsidR="00457112" w:rsidRPr="00457112" w:rsidRDefault="00457112" w:rsidP="00D507CA">
            <w:pPr>
              <w:spacing w:line="30" w:lineRule="atLeast"/>
              <w:jc w:val="both"/>
              <w:rPr>
                <w:rFonts w:cs="Times New Roman"/>
                <w:szCs w:val="26"/>
              </w:rPr>
            </w:pPr>
            <w:r w:rsidRPr="00457112">
              <w:rPr>
                <w:rFonts w:cs="Times New Roman"/>
                <w:szCs w:val="26"/>
              </w:rPr>
              <w:t>Bỏ dấu tiếng Việt của chuỗi đưa vào.</w:t>
            </w:r>
          </w:p>
        </w:tc>
      </w:tr>
      <w:tr w:rsidR="00457112" w:rsidRPr="00457112" w14:paraId="37CA65E2" w14:textId="77777777" w:rsidTr="00457112">
        <w:trPr>
          <w:trHeight w:val="694"/>
        </w:trPr>
        <w:tc>
          <w:tcPr>
            <w:tcW w:w="1843" w:type="dxa"/>
            <w:vMerge/>
            <w:vAlign w:val="center"/>
          </w:tcPr>
          <w:p w14:paraId="69DB5FDE" w14:textId="77777777" w:rsidR="00457112" w:rsidRPr="00457112" w:rsidRDefault="00457112" w:rsidP="00D507CA">
            <w:pPr>
              <w:spacing w:line="30" w:lineRule="atLeast"/>
              <w:rPr>
                <w:rFonts w:cs="Times New Roman"/>
                <w:b/>
                <w:szCs w:val="26"/>
              </w:rPr>
            </w:pPr>
          </w:p>
        </w:tc>
        <w:tc>
          <w:tcPr>
            <w:tcW w:w="2409" w:type="dxa"/>
            <w:vAlign w:val="center"/>
          </w:tcPr>
          <w:p w14:paraId="1FF9C30F" w14:textId="77777777" w:rsidR="00457112" w:rsidRPr="00457112" w:rsidRDefault="00457112" w:rsidP="00D507CA">
            <w:pPr>
              <w:spacing w:line="30" w:lineRule="atLeast"/>
              <w:rPr>
                <w:rFonts w:cs="Times New Roman"/>
                <w:szCs w:val="26"/>
              </w:rPr>
            </w:pPr>
            <w:r w:rsidRPr="00457112">
              <w:rPr>
                <w:rFonts w:cs="Times New Roman"/>
                <w:b/>
                <w:szCs w:val="26"/>
              </w:rPr>
              <w:t xml:space="preserve">boDauChar </w:t>
            </w:r>
            <w:r w:rsidRPr="00457112">
              <w:rPr>
                <w:rFonts w:cs="Times New Roman"/>
                <w:szCs w:val="26"/>
              </w:rPr>
              <w:t>(char ch)</w:t>
            </w:r>
          </w:p>
        </w:tc>
        <w:tc>
          <w:tcPr>
            <w:tcW w:w="1418" w:type="dxa"/>
            <w:vAlign w:val="center"/>
          </w:tcPr>
          <w:p w14:paraId="4BBCD025" w14:textId="77777777" w:rsidR="00457112" w:rsidRPr="00457112" w:rsidRDefault="00457112" w:rsidP="00D507CA">
            <w:pPr>
              <w:spacing w:line="30" w:lineRule="atLeast"/>
              <w:jc w:val="center"/>
              <w:rPr>
                <w:rFonts w:cs="Times New Roman"/>
                <w:szCs w:val="26"/>
              </w:rPr>
            </w:pPr>
            <w:r w:rsidRPr="00457112">
              <w:rPr>
                <w:rFonts w:cs="Times New Roman"/>
                <w:szCs w:val="26"/>
              </w:rPr>
              <w:t>char</w:t>
            </w:r>
          </w:p>
        </w:tc>
        <w:tc>
          <w:tcPr>
            <w:tcW w:w="2941" w:type="dxa"/>
            <w:vAlign w:val="center"/>
          </w:tcPr>
          <w:p w14:paraId="2589F00A" w14:textId="77777777" w:rsidR="00457112" w:rsidRPr="00457112" w:rsidRDefault="00457112" w:rsidP="00D507CA">
            <w:pPr>
              <w:spacing w:line="30" w:lineRule="atLeast"/>
              <w:jc w:val="both"/>
              <w:rPr>
                <w:rFonts w:cs="Times New Roman"/>
                <w:szCs w:val="26"/>
              </w:rPr>
            </w:pPr>
            <w:r w:rsidRPr="00457112">
              <w:rPr>
                <w:rFonts w:cs="Times New Roman"/>
                <w:szCs w:val="26"/>
              </w:rPr>
              <w:t>Bỏ dấu tiếng Việt của 1 ký tự.</w:t>
            </w:r>
          </w:p>
        </w:tc>
      </w:tr>
      <w:tr w:rsidR="00457112" w:rsidRPr="00457112" w14:paraId="1454D157" w14:textId="77777777" w:rsidTr="00457112">
        <w:trPr>
          <w:trHeight w:val="1133"/>
        </w:trPr>
        <w:tc>
          <w:tcPr>
            <w:tcW w:w="1843" w:type="dxa"/>
            <w:vMerge/>
            <w:vAlign w:val="center"/>
          </w:tcPr>
          <w:p w14:paraId="6AB3560E" w14:textId="77777777" w:rsidR="00457112" w:rsidRPr="00457112" w:rsidRDefault="00457112" w:rsidP="00D507CA">
            <w:pPr>
              <w:spacing w:line="30" w:lineRule="atLeast"/>
              <w:rPr>
                <w:rFonts w:cs="Times New Roman"/>
                <w:b/>
                <w:szCs w:val="26"/>
              </w:rPr>
            </w:pPr>
          </w:p>
        </w:tc>
        <w:tc>
          <w:tcPr>
            <w:tcW w:w="2409" w:type="dxa"/>
            <w:vAlign w:val="center"/>
          </w:tcPr>
          <w:p w14:paraId="7CF957CF" w14:textId="77777777" w:rsidR="00457112" w:rsidRPr="00457112" w:rsidRDefault="00457112" w:rsidP="00D507CA">
            <w:pPr>
              <w:spacing w:line="30" w:lineRule="atLeast"/>
              <w:rPr>
                <w:rFonts w:cs="Times New Roman"/>
                <w:szCs w:val="26"/>
              </w:rPr>
            </w:pPr>
            <w:r w:rsidRPr="00457112">
              <w:rPr>
                <w:rFonts w:cs="Times New Roman"/>
                <w:b/>
                <w:szCs w:val="26"/>
              </w:rPr>
              <w:t>chuanHoaPrice</w:t>
            </w:r>
            <w:r w:rsidRPr="00457112">
              <w:rPr>
                <w:rFonts w:cs="Times New Roman"/>
                <w:szCs w:val="26"/>
              </w:rPr>
              <w:t xml:space="preserve"> (String s)</w:t>
            </w:r>
          </w:p>
        </w:tc>
        <w:tc>
          <w:tcPr>
            <w:tcW w:w="1418" w:type="dxa"/>
            <w:vAlign w:val="center"/>
          </w:tcPr>
          <w:p w14:paraId="04AAA2A7" w14:textId="77777777" w:rsidR="00457112" w:rsidRPr="00457112" w:rsidRDefault="00457112" w:rsidP="00D507CA">
            <w:pPr>
              <w:spacing w:line="30" w:lineRule="atLeast"/>
              <w:jc w:val="center"/>
              <w:rPr>
                <w:rFonts w:cs="Times New Roman"/>
                <w:szCs w:val="26"/>
              </w:rPr>
            </w:pPr>
            <w:r w:rsidRPr="00457112">
              <w:rPr>
                <w:rFonts w:cs="Times New Roman"/>
                <w:szCs w:val="26"/>
              </w:rPr>
              <w:t>String</w:t>
            </w:r>
          </w:p>
        </w:tc>
        <w:tc>
          <w:tcPr>
            <w:tcW w:w="2941" w:type="dxa"/>
            <w:vAlign w:val="center"/>
          </w:tcPr>
          <w:p w14:paraId="212E9D4A" w14:textId="77777777" w:rsidR="00457112" w:rsidRPr="00457112" w:rsidRDefault="00457112" w:rsidP="00D507CA">
            <w:pPr>
              <w:spacing w:line="30" w:lineRule="atLeast"/>
              <w:jc w:val="both"/>
              <w:rPr>
                <w:rFonts w:cs="Times New Roman"/>
                <w:szCs w:val="26"/>
              </w:rPr>
            </w:pPr>
            <w:r w:rsidRPr="00457112">
              <w:rPr>
                <w:rFonts w:cs="Times New Roman"/>
                <w:szCs w:val="26"/>
              </w:rPr>
              <w:t>Thêm đơn vị đồng và dấu phẩy ngăn cách phần ngàn cho giá tiền.</w:t>
            </w:r>
          </w:p>
        </w:tc>
      </w:tr>
      <w:tr w:rsidR="00457112" w:rsidRPr="00457112" w14:paraId="5CDA22B4" w14:textId="77777777" w:rsidTr="00457112">
        <w:trPr>
          <w:trHeight w:val="1120"/>
        </w:trPr>
        <w:tc>
          <w:tcPr>
            <w:tcW w:w="1843" w:type="dxa"/>
            <w:vMerge/>
            <w:vAlign w:val="center"/>
          </w:tcPr>
          <w:p w14:paraId="14EFA597" w14:textId="77777777" w:rsidR="00457112" w:rsidRPr="00457112" w:rsidRDefault="00457112" w:rsidP="00D507CA">
            <w:pPr>
              <w:spacing w:line="30" w:lineRule="atLeast"/>
              <w:rPr>
                <w:rFonts w:cs="Times New Roman"/>
                <w:b/>
                <w:szCs w:val="26"/>
              </w:rPr>
            </w:pPr>
          </w:p>
        </w:tc>
        <w:tc>
          <w:tcPr>
            <w:tcW w:w="2409" w:type="dxa"/>
            <w:vAlign w:val="center"/>
          </w:tcPr>
          <w:p w14:paraId="48B0410F" w14:textId="77777777" w:rsidR="00457112" w:rsidRPr="00457112" w:rsidRDefault="00457112" w:rsidP="00D507CA">
            <w:pPr>
              <w:spacing w:line="30" w:lineRule="atLeast"/>
              <w:rPr>
                <w:rFonts w:cs="Times New Roman"/>
                <w:szCs w:val="26"/>
              </w:rPr>
            </w:pPr>
            <w:r w:rsidRPr="00457112">
              <w:rPr>
                <w:rFonts w:cs="Times New Roman"/>
                <w:b/>
                <w:szCs w:val="26"/>
              </w:rPr>
              <w:t xml:space="preserve">rutGon </w:t>
            </w:r>
            <w:r w:rsidRPr="00457112">
              <w:rPr>
                <w:rFonts w:cs="Times New Roman"/>
                <w:szCs w:val="26"/>
              </w:rPr>
              <w:t>(String s)</w:t>
            </w:r>
          </w:p>
        </w:tc>
        <w:tc>
          <w:tcPr>
            <w:tcW w:w="1418" w:type="dxa"/>
            <w:vAlign w:val="center"/>
          </w:tcPr>
          <w:p w14:paraId="2CBCC6EC" w14:textId="77777777" w:rsidR="00457112" w:rsidRPr="00457112" w:rsidRDefault="00457112" w:rsidP="00D507CA">
            <w:pPr>
              <w:spacing w:line="30" w:lineRule="atLeast"/>
              <w:jc w:val="center"/>
              <w:rPr>
                <w:rFonts w:cs="Times New Roman"/>
                <w:szCs w:val="26"/>
              </w:rPr>
            </w:pPr>
            <w:r w:rsidRPr="00457112">
              <w:rPr>
                <w:rFonts w:cs="Times New Roman"/>
                <w:szCs w:val="26"/>
              </w:rPr>
              <w:t>String</w:t>
            </w:r>
          </w:p>
        </w:tc>
        <w:tc>
          <w:tcPr>
            <w:tcW w:w="2941" w:type="dxa"/>
            <w:vAlign w:val="center"/>
          </w:tcPr>
          <w:p w14:paraId="612829D8" w14:textId="77777777" w:rsidR="00457112" w:rsidRPr="00457112" w:rsidRDefault="00457112" w:rsidP="00D507CA">
            <w:pPr>
              <w:spacing w:line="30" w:lineRule="atLeast"/>
              <w:jc w:val="both"/>
              <w:rPr>
                <w:rFonts w:cs="Times New Roman"/>
                <w:szCs w:val="26"/>
              </w:rPr>
            </w:pPr>
            <w:r w:rsidRPr="00457112">
              <w:rPr>
                <w:rFonts w:cs="Times New Roman"/>
                <w:szCs w:val="26"/>
              </w:rPr>
              <w:t>Rút gọn những tên sản phẩm nào quá dài để cho việc hiển thị đẹp hơn.</w:t>
            </w:r>
          </w:p>
        </w:tc>
      </w:tr>
      <w:tr w:rsidR="00457112" w:rsidRPr="00457112" w14:paraId="5843EC67" w14:textId="77777777" w:rsidTr="00457112">
        <w:trPr>
          <w:trHeight w:val="1121"/>
        </w:trPr>
        <w:tc>
          <w:tcPr>
            <w:tcW w:w="1843" w:type="dxa"/>
            <w:vMerge/>
            <w:vAlign w:val="center"/>
          </w:tcPr>
          <w:p w14:paraId="3772280F" w14:textId="77777777" w:rsidR="00457112" w:rsidRPr="00457112" w:rsidRDefault="00457112" w:rsidP="00D507CA">
            <w:pPr>
              <w:spacing w:line="30" w:lineRule="atLeast"/>
              <w:rPr>
                <w:rFonts w:cs="Times New Roman"/>
                <w:b/>
                <w:szCs w:val="26"/>
              </w:rPr>
            </w:pPr>
          </w:p>
        </w:tc>
        <w:tc>
          <w:tcPr>
            <w:tcW w:w="2409" w:type="dxa"/>
            <w:vAlign w:val="center"/>
          </w:tcPr>
          <w:p w14:paraId="3177AB08" w14:textId="77777777" w:rsidR="00457112" w:rsidRPr="00457112" w:rsidRDefault="00457112" w:rsidP="00D507CA">
            <w:pPr>
              <w:spacing w:line="30" w:lineRule="atLeast"/>
              <w:rPr>
                <w:rFonts w:cs="Times New Roman"/>
                <w:szCs w:val="26"/>
              </w:rPr>
            </w:pPr>
            <w:r w:rsidRPr="00457112">
              <w:rPr>
                <w:rFonts w:cs="Times New Roman"/>
                <w:b/>
                <w:szCs w:val="26"/>
              </w:rPr>
              <w:t xml:space="preserve">randomID </w:t>
            </w:r>
            <w:r w:rsidRPr="00457112">
              <w:rPr>
                <w:rFonts w:cs="Times New Roman"/>
                <w:szCs w:val="26"/>
              </w:rPr>
              <w:t>(int size)</w:t>
            </w:r>
          </w:p>
        </w:tc>
        <w:tc>
          <w:tcPr>
            <w:tcW w:w="1418" w:type="dxa"/>
            <w:vAlign w:val="center"/>
          </w:tcPr>
          <w:p w14:paraId="56E914BE" w14:textId="77777777" w:rsidR="00457112" w:rsidRPr="00457112" w:rsidRDefault="00457112" w:rsidP="00D507CA">
            <w:pPr>
              <w:spacing w:line="30" w:lineRule="atLeast"/>
              <w:jc w:val="center"/>
              <w:rPr>
                <w:rFonts w:cs="Times New Roman"/>
                <w:szCs w:val="26"/>
              </w:rPr>
            </w:pPr>
            <w:r w:rsidRPr="00457112">
              <w:rPr>
                <w:rFonts w:cs="Times New Roman"/>
                <w:szCs w:val="26"/>
              </w:rPr>
              <w:t>String</w:t>
            </w:r>
          </w:p>
        </w:tc>
        <w:tc>
          <w:tcPr>
            <w:tcW w:w="2941" w:type="dxa"/>
            <w:vAlign w:val="center"/>
          </w:tcPr>
          <w:p w14:paraId="46CD97C3" w14:textId="77777777" w:rsidR="00457112" w:rsidRPr="00457112" w:rsidRDefault="00457112" w:rsidP="00D507CA">
            <w:pPr>
              <w:spacing w:line="30" w:lineRule="atLeast"/>
              <w:jc w:val="both"/>
              <w:rPr>
                <w:rFonts w:cs="Times New Roman"/>
                <w:szCs w:val="26"/>
              </w:rPr>
            </w:pPr>
            <w:r w:rsidRPr="00457112">
              <w:rPr>
                <w:rFonts w:cs="Times New Roman"/>
                <w:szCs w:val="26"/>
              </w:rPr>
              <w:t>Sinh ID ngẫu nhiên cho tài khoản mới đăng ký và mã đơn hàng mới đặt.</w:t>
            </w:r>
          </w:p>
        </w:tc>
      </w:tr>
      <w:tr w:rsidR="00457112" w:rsidRPr="00457112" w14:paraId="729D9B6D" w14:textId="77777777" w:rsidTr="00457112">
        <w:trPr>
          <w:trHeight w:val="994"/>
        </w:trPr>
        <w:tc>
          <w:tcPr>
            <w:tcW w:w="1843" w:type="dxa"/>
            <w:vMerge w:val="restart"/>
            <w:vAlign w:val="center"/>
          </w:tcPr>
          <w:p w14:paraId="40D12015" w14:textId="77777777" w:rsidR="00457112" w:rsidRPr="00457112" w:rsidRDefault="00457112" w:rsidP="00D507CA">
            <w:pPr>
              <w:spacing w:line="30" w:lineRule="atLeast"/>
              <w:rPr>
                <w:rFonts w:cs="Times New Roman"/>
                <w:b/>
                <w:szCs w:val="26"/>
              </w:rPr>
            </w:pPr>
            <w:r w:rsidRPr="00457112">
              <w:rPr>
                <w:rFonts w:cs="Times New Roman"/>
                <w:b/>
                <w:szCs w:val="26"/>
              </w:rPr>
              <w:t>DatabaseHelper:</w:t>
            </w:r>
          </w:p>
          <w:p w14:paraId="31C8985A" w14:textId="77777777" w:rsidR="00457112" w:rsidRPr="00457112" w:rsidRDefault="00457112" w:rsidP="00D507CA">
            <w:pPr>
              <w:spacing w:line="30" w:lineRule="atLeast"/>
              <w:rPr>
                <w:rFonts w:cs="Times New Roman"/>
                <w:szCs w:val="26"/>
              </w:rPr>
            </w:pPr>
            <w:r w:rsidRPr="00457112">
              <w:rPr>
                <w:rFonts w:cs="Times New Roman"/>
                <w:szCs w:val="26"/>
              </w:rPr>
              <w:t>tạo SQLite database trên máy và chứa các phương thức giúp tương tác với database.</w:t>
            </w:r>
          </w:p>
        </w:tc>
        <w:tc>
          <w:tcPr>
            <w:tcW w:w="2409" w:type="dxa"/>
            <w:vAlign w:val="center"/>
          </w:tcPr>
          <w:p w14:paraId="77897C8C" w14:textId="77777777" w:rsidR="00457112" w:rsidRPr="00457112" w:rsidRDefault="00457112" w:rsidP="00D507CA">
            <w:pPr>
              <w:spacing w:line="30" w:lineRule="atLeast"/>
              <w:rPr>
                <w:rFonts w:cs="Times New Roman"/>
                <w:szCs w:val="26"/>
              </w:rPr>
            </w:pPr>
            <w:r w:rsidRPr="00457112">
              <w:rPr>
                <w:rFonts w:cs="Times New Roman"/>
                <w:b/>
                <w:szCs w:val="26"/>
              </w:rPr>
              <w:t xml:space="preserve">onCreate </w:t>
            </w:r>
            <w:r w:rsidRPr="00457112">
              <w:rPr>
                <w:rFonts w:cs="Times New Roman"/>
                <w:szCs w:val="26"/>
              </w:rPr>
              <w:t>(SQLiteDatabase db)</w:t>
            </w:r>
          </w:p>
        </w:tc>
        <w:tc>
          <w:tcPr>
            <w:tcW w:w="1418" w:type="dxa"/>
            <w:vAlign w:val="center"/>
          </w:tcPr>
          <w:p w14:paraId="707C0E7A"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624455D4" w14:textId="77777777" w:rsidR="00457112" w:rsidRPr="00457112" w:rsidRDefault="00457112" w:rsidP="00D507CA">
            <w:pPr>
              <w:spacing w:line="30" w:lineRule="atLeast"/>
              <w:jc w:val="both"/>
              <w:rPr>
                <w:rFonts w:cs="Times New Roman"/>
                <w:szCs w:val="26"/>
              </w:rPr>
            </w:pPr>
            <w:r w:rsidRPr="00457112">
              <w:rPr>
                <w:rFonts w:cs="Times New Roman"/>
                <w:szCs w:val="26"/>
              </w:rPr>
              <w:t>Khởi tạo các bảng trong Database.</w:t>
            </w:r>
          </w:p>
        </w:tc>
      </w:tr>
      <w:tr w:rsidR="00457112" w:rsidRPr="00457112" w14:paraId="3E82F4BB" w14:textId="77777777" w:rsidTr="00457112">
        <w:trPr>
          <w:trHeight w:val="838"/>
        </w:trPr>
        <w:tc>
          <w:tcPr>
            <w:tcW w:w="1843" w:type="dxa"/>
            <w:vMerge/>
            <w:vAlign w:val="center"/>
          </w:tcPr>
          <w:p w14:paraId="236096A4" w14:textId="77777777" w:rsidR="00457112" w:rsidRPr="00457112" w:rsidRDefault="00457112" w:rsidP="00D507CA">
            <w:pPr>
              <w:spacing w:line="30" w:lineRule="atLeast"/>
              <w:rPr>
                <w:rFonts w:cs="Times New Roman"/>
                <w:b/>
                <w:szCs w:val="26"/>
              </w:rPr>
            </w:pPr>
          </w:p>
        </w:tc>
        <w:tc>
          <w:tcPr>
            <w:tcW w:w="2409" w:type="dxa"/>
            <w:vAlign w:val="center"/>
          </w:tcPr>
          <w:p w14:paraId="4B7FD6BD" w14:textId="77777777" w:rsidR="00457112" w:rsidRPr="00457112" w:rsidRDefault="00457112" w:rsidP="00D507CA">
            <w:pPr>
              <w:spacing w:line="30" w:lineRule="atLeast"/>
              <w:rPr>
                <w:rFonts w:cs="Times New Roman"/>
                <w:szCs w:val="26"/>
              </w:rPr>
            </w:pPr>
            <w:r w:rsidRPr="00457112">
              <w:rPr>
                <w:rFonts w:cs="Times New Roman"/>
                <w:b/>
                <w:szCs w:val="26"/>
              </w:rPr>
              <w:t>themCategory</w:t>
            </w:r>
            <w:r w:rsidRPr="00457112">
              <w:rPr>
                <w:rFonts w:cs="Times New Roman"/>
                <w:szCs w:val="26"/>
              </w:rPr>
              <w:t xml:space="preserve"> (CategoryItem ca)</w:t>
            </w:r>
          </w:p>
        </w:tc>
        <w:tc>
          <w:tcPr>
            <w:tcW w:w="1418" w:type="dxa"/>
            <w:vAlign w:val="center"/>
          </w:tcPr>
          <w:p w14:paraId="025DDD3E"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65FD390F" w14:textId="77777777" w:rsidR="00457112" w:rsidRPr="00457112" w:rsidRDefault="00457112" w:rsidP="00D507CA">
            <w:pPr>
              <w:spacing w:line="30" w:lineRule="atLeast"/>
              <w:jc w:val="both"/>
              <w:rPr>
                <w:rFonts w:cs="Times New Roman"/>
                <w:szCs w:val="26"/>
              </w:rPr>
            </w:pPr>
            <w:r w:rsidRPr="00457112">
              <w:rPr>
                <w:rFonts w:cs="Times New Roman"/>
                <w:szCs w:val="26"/>
              </w:rPr>
              <w:t>Thêm Category vào bảng Category.</w:t>
            </w:r>
          </w:p>
        </w:tc>
      </w:tr>
      <w:tr w:rsidR="00457112" w:rsidRPr="00457112" w14:paraId="540DA0CC" w14:textId="77777777" w:rsidTr="00457112">
        <w:trPr>
          <w:trHeight w:val="836"/>
        </w:trPr>
        <w:tc>
          <w:tcPr>
            <w:tcW w:w="1843" w:type="dxa"/>
            <w:vMerge/>
            <w:vAlign w:val="center"/>
          </w:tcPr>
          <w:p w14:paraId="40F37337" w14:textId="77777777" w:rsidR="00457112" w:rsidRPr="00457112" w:rsidRDefault="00457112" w:rsidP="00D507CA">
            <w:pPr>
              <w:spacing w:line="30" w:lineRule="atLeast"/>
              <w:rPr>
                <w:rFonts w:cs="Times New Roman"/>
                <w:b/>
                <w:szCs w:val="26"/>
              </w:rPr>
            </w:pPr>
          </w:p>
        </w:tc>
        <w:tc>
          <w:tcPr>
            <w:tcW w:w="2409" w:type="dxa"/>
            <w:vAlign w:val="center"/>
          </w:tcPr>
          <w:p w14:paraId="5697D12E" w14:textId="77777777" w:rsidR="00457112" w:rsidRPr="00457112" w:rsidRDefault="00457112" w:rsidP="00D507CA">
            <w:pPr>
              <w:spacing w:line="30" w:lineRule="atLeast"/>
              <w:rPr>
                <w:rFonts w:cs="Times New Roman"/>
                <w:szCs w:val="26"/>
              </w:rPr>
            </w:pPr>
            <w:r w:rsidRPr="00457112">
              <w:rPr>
                <w:rFonts w:cs="Times New Roman"/>
                <w:b/>
                <w:szCs w:val="26"/>
              </w:rPr>
              <w:t xml:space="preserve">themProduct </w:t>
            </w:r>
            <w:r w:rsidRPr="00457112">
              <w:rPr>
                <w:rFonts w:cs="Times New Roman"/>
                <w:szCs w:val="26"/>
              </w:rPr>
              <w:t>(Products pd)</w:t>
            </w:r>
          </w:p>
        </w:tc>
        <w:tc>
          <w:tcPr>
            <w:tcW w:w="1418" w:type="dxa"/>
            <w:vAlign w:val="center"/>
          </w:tcPr>
          <w:p w14:paraId="1940C780"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653241A7" w14:textId="77777777" w:rsidR="00457112" w:rsidRPr="00457112" w:rsidRDefault="00457112" w:rsidP="00D507CA">
            <w:pPr>
              <w:spacing w:line="30" w:lineRule="atLeast"/>
              <w:jc w:val="both"/>
              <w:rPr>
                <w:rFonts w:cs="Times New Roman"/>
                <w:szCs w:val="26"/>
              </w:rPr>
            </w:pPr>
            <w:r w:rsidRPr="00457112">
              <w:rPr>
                <w:rFonts w:cs="Times New Roman"/>
                <w:szCs w:val="26"/>
              </w:rPr>
              <w:t>Thêm sản phẩm mới vào bảng Product.</w:t>
            </w:r>
          </w:p>
        </w:tc>
      </w:tr>
      <w:tr w:rsidR="00457112" w:rsidRPr="00457112" w14:paraId="1A85B74B" w14:textId="77777777" w:rsidTr="00457112">
        <w:trPr>
          <w:trHeight w:val="1415"/>
        </w:trPr>
        <w:tc>
          <w:tcPr>
            <w:tcW w:w="1843" w:type="dxa"/>
            <w:vMerge/>
            <w:vAlign w:val="center"/>
          </w:tcPr>
          <w:p w14:paraId="29DE98FD" w14:textId="77777777" w:rsidR="00457112" w:rsidRPr="00457112" w:rsidRDefault="00457112" w:rsidP="00D507CA">
            <w:pPr>
              <w:spacing w:line="30" w:lineRule="atLeast"/>
              <w:rPr>
                <w:rFonts w:cs="Times New Roman"/>
                <w:b/>
                <w:szCs w:val="26"/>
              </w:rPr>
            </w:pPr>
          </w:p>
        </w:tc>
        <w:tc>
          <w:tcPr>
            <w:tcW w:w="2409" w:type="dxa"/>
            <w:vAlign w:val="center"/>
          </w:tcPr>
          <w:p w14:paraId="5B9FE472" w14:textId="77777777" w:rsidR="00457112" w:rsidRPr="00457112" w:rsidRDefault="00457112" w:rsidP="00D507CA">
            <w:pPr>
              <w:spacing w:line="30" w:lineRule="atLeast"/>
              <w:rPr>
                <w:rFonts w:cs="Times New Roman"/>
                <w:szCs w:val="26"/>
              </w:rPr>
            </w:pPr>
            <w:r w:rsidRPr="00457112">
              <w:rPr>
                <w:rFonts w:cs="Times New Roman"/>
                <w:b/>
                <w:szCs w:val="26"/>
              </w:rPr>
              <w:t xml:space="preserve">taoCookie </w:t>
            </w:r>
            <w:r w:rsidRPr="00457112">
              <w:rPr>
                <w:rFonts w:cs="Times New Roman"/>
                <w:szCs w:val="26"/>
              </w:rPr>
              <w:t>(Cookie ck)</w:t>
            </w:r>
          </w:p>
        </w:tc>
        <w:tc>
          <w:tcPr>
            <w:tcW w:w="1418" w:type="dxa"/>
            <w:vAlign w:val="center"/>
          </w:tcPr>
          <w:p w14:paraId="200BCEA5"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000352A2" w14:textId="77777777" w:rsidR="00457112" w:rsidRPr="00457112" w:rsidRDefault="00457112" w:rsidP="00D507CA">
            <w:pPr>
              <w:spacing w:line="30" w:lineRule="atLeast"/>
              <w:jc w:val="both"/>
              <w:rPr>
                <w:rFonts w:cs="Times New Roman"/>
                <w:szCs w:val="26"/>
              </w:rPr>
            </w:pPr>
            <w:r w:rsidRPr="00457112">
              <w:rPr>
                <w:rFonts w:cs="Times New Roman"/>
                <w:szCs w:val="26"/>
              </w:rPr>
              <w:t>Thêm thông tin chi tiết của tài khoản đã đăng nhập thành công vào bảng Cookie.</w:t>
            </w:r>
          </w:p>
        </w:tc>
      </w:tr>
      <w:tr w:rsidR="00457112" w:rsidRPr="00457112" w14:paraId="5776BA6C" w14:textId="77777777" w:rsidTr="00457112">
        <w:trPr>
          <w:trHeight w:val="1123"/>
        </w:trPr>
        <w:tc>
          <w:tcPr>
            <w:tcW w:w="1843" w:type="dxa"/>
            <w:vMerge/>
            <w:vAlign w:val="center"/>
          </w:tcPr>
          <w:p w14:paraId="16D572B2" w14:textId="77777777" w:rsidR="00457112" w:rsidRPr="00457112" w:rsidRDefault="00457112" w:rsidP="00D507CA">
            <w:pPr>
              <w:spacing w:line="30" w:lineRule="atLeast"/>
              <w:rPr>
                <w:rFonts w:cs="Times New Roman"/>
                <w:b/>
                <w:szCs w:val="26"/>
              </w:rPr>
            </w:pPr>
          </w:p>
        </w:tc>
        <w:tc>
          <w:tcPr>
            <w:tcW w:w="2409" w:type="dxa"/>
            <w:vAlign w:val="center"/>
          </w:tcPr>
          <w:p w14:paraId="159DCBAE" w14:textId="77777777" w:rsidR="00457112" w:rsidRPr="00457112" w:rsidRDefault="00457112" w:rsidP="00D507CA">
            <w:pPr>
              <w:spacing w:line="30" w:lineRule="atLeast"/>
              <w:rPr>
                <w:rFonts w:cs="Times New Roman"/>
                <w:szCs w:val="26"/>
              </w:rPr>
            </w:pPr>
            <w:r w:rsidRPr="00457112">
              <w:rPr>
                <w:rFonts w:cs="Times New Roman"/>
                <w:b/>
                <w:szCs w:val="26"/>
              </w:rPr>
              <w:t xml:space="preserve">themCart </w:t>
            </w:r>
            <w:r w:rsidRPr="00457112">
              <w:rPr>
                <w:rFonts w:cs="Times New Roman"/>
                <w:szCs w:val="26"/>
              </w:rPr>
              <w:t>(CartItem it)</w:t>
            </w:r>
          </w:p>
        </w:tc>
        <w:tc>
          <w:tcPr>
            <w:tcW w:w="1418" w:type="dxa"/>
            <w:vAlign w:val="center"/>
          </w:tcPr>
          <w:p w14:paraId="619B8619"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267451E6" w14:textId="77777777" w:rsidR="00457112" w:rsidRPr="00457112" w:rsidRDefault="00457112" w:rsidP="00D507CA">
            <w:pPr>
              <w:spacing w:line="30" w:lineRule="atLeast"/>
              <w:jc w:val="both"/>
              <w:rPr>
                <w:rFonts w:cs="Times New Roman"/>
                <w:szCs w:val="26"/>
              </w:rPr>
            </w:pPr>
            <w:r w:rsidRPr="00457112">
              <w:rPr>
                <w:rFonts w:cs="Times New Roman"/>
                <w:szCs w:val="26"/>
              </w:rPr>
              <w:t>Thêm sản phẩm mới vào giỏ hàng (lưu trữ trong bảng Orders).</w:t>
            </w:r>
          </w:p>
        </w:tc>
      </w:tr>
      <w:tr w:rsidR="00457112" w:rsidRPr="00457112" w14:paraId="1C4E56AF" w14:textId="77777777" w:rsidTr="00457112">
        <w:trPr>
          <w:trHeight w:val="1111"/>
        </w:trPr>
        <w:tc>
          <w:tcPr>
            <w:tcW w:w="1843" w:type="dxa"/>
            <w:vMerge/>
            <w:vAlign w:val="center"/>
          </w:tcPr>
          <w:p w14:paraId="00DAA139" w14:textId="77777777" w:rsidR="00457112" w:rsidRPr="00457112" w:rsidRDefault="00457112" w:rsidP="00D507CA">
            <w:pPr>
              <w:spacing w:line="30" w:lineRule="atLeast"/>
              <w:rPr>
                <w:rFonts w:cs="Times New Roman"/>
                <w:b/>
                <w:szCs w:val="26"/>
              </w:rPr>
            </w:pPr>
          </w:p>
        </w:tc>
        <w:tc>
          <w:tcPr>
            <w:tcW w:w="2409" w:type="dxa"/>
            <w:vAlign w:val="center"/>
          </w:tcPr>
          <w:p w14:paraId="5E67AEF8" w14:textId="77777777" w:rsidR="00457112" w:rsidRPr="00457112" w:rsidRDefault="00457112" w:rsidP="00D507CA">
            <w:pPr>
              <w:spacing w:line="30" w:lineRule="atLeast"/>
              <w:rPr>
                <w:rFonts w:cs="Times New Roman"/>
                <w:b/>
                <w:szCs w:val="26"/>
              </w:rPr>
            </w:pPr>
            <w:r w:rsidRPr="00457112">
              <w:rPr>
                <w:rFonts w:cs="Times New Roman"/>
                <w:b/>
                <w:szCs w:val="26"/>
              </w:rPr>
              <w:t>getCartItem</w:t>
            </w:r>
            <w:r w:rsidRPr="00457112">
              <w:rPr>
                <w:rFonts w:cs="Times New Roman"/>
                <w:szCs w:val="26"/>
              </w:rPr>
              <w:t>()</w:t>
            </w:r>
          </w:p>
        </w:tc>
        <w:tc>
          <w:tcPr>
            <w:tcW w:w="1418" w:type="dxa"/>
            <w:vAlign w:val="center"/>
          </w:tcPr>
          <w:p w14:paraId="4AB040D4" w14:textId="77777777" w:rsidR="00457112" w:rsidRPr="00457112" w:rsidRDefault="00457112" w:rsidP="00D507CA">
            <w:pPr>
              <w:spacing w:line="30" w:lineRule="atLeast"/>
              <w:jc w:val="center"/>
              <w:rPr>
                <w:rFonts w:cs="Times New Roman"/>
                <w:szCs w:val="26"/>
              </w:rPr>
            </w:pPr>
            <w:r w:rsidRPr="00457112">
              <w:rPr>
                <w:rFonts w:cs="Times New Roman"/>
                <w:szCs w:val="26"/>
              </w:rPr>
              <w:t>ArrayList&lt;CartItem&gt;</w:t>
            </w:r>
          </w:p>
        </w:tc>
        <w:tc>
          <w:tcPr>
            <w:tcW w:w="2941" w:type="dxa"/>
            <w:vAlign w:val="center"/>
          </w:tcPr>
          <w:p w14:paraId="66B3D70F" w14:textId="77777777" w:rsidR="00457112" w:rsidRPr="00457112" w:rsidRDefault="00457112" w:rsidP="00D507CA">
            <w:pPr>
              <w:spacing w:line="30" w:lineRule="atLeast"/>
              <w:jc w:val="both"/>
              <w:rPr>
                <w:rFonts w:cs="Times New Roman"/>
                <w:szCs w:val="26"/>
              </w:rPr>
            </w:pPr>
            <w:r w:rsidRPr="00457112">
              <w:rPr>
                <w:rFonts w:cs="Times New Roman"/>
                <w:szCs w:val="26"/>
              </w:rPr>
              <w:t>Lấy danh sách dữ liệu của giỏ hàng chứa trong bảng Orders.</w:t>
            </w:r>
          </w:p>
        </w:tc>
      </w:tr>
      <w:tr w:rsidR="00457112" w:rsidRPr="00457112" w14:paraId="23D18B84" w14:textId="77777777" w:rsidTr="00457112">
        <w:trPr>
          <w:trHeight w:val="1425"/>
        </w:trPr>
        <w:tc>
          <w:tcPr>
            <w:tcW w:w="1843" w:type="dxa"/>
            <w:vMerge/>
            <w:vAlign w:val="center"/>
          </w:tcPr>
          <w:p w14:paraId="04603133" w14:textId="77777777" w:rsidR="00457112" w:rsidRPr="00457112" w:rsidRDefault="00457112" w:rsidP="00D507CA">
            <w:pPr>
              <w:spacing w:line="30" w:lineRule="atLeast"/>
              <w:rPr>
                <w:rFonts w:cs="Times New Roman"/>
                <w:b/>
                <w:szCs w:val="26"/>
              </w:rPr>
            </w:pPr>
          </w:p>
        </w:tc>
        <w:tc>
          <w:tcPr>
            <w:tcW w:w="2409" w:type="dxa"/>
            <w:vAlign w:val="center"/>
          </w:tcPr>
          <w:p w14:paraId="794C18C9" w14:textId="77777777" w:rsidR="00457112" w:rsidRPr="00457112" w:rsidRDefault="00457112" w:rsidP="00D507CA">
            <w:pPr>
              <w:spacing w:line="30" w:lineRule="atLeast"/>
              <w:rPr>
                <w:rFonts w:cs="Times New Roman"/>
                <w:b/>
                <w:szCs w:val="26"/>
              </w:rPr>
            </w:pPr>
            <w:r w:rsidRPr="00457112">
              <w:rPr>
                <w:rFonts w:cs="Times New Roman"/>
                <w:b/>
                <w:szCs w:val="26"/>
              </w:rPr>
              <w:t>layCookie</w:t>
            </w:r>
            <w:r w:rsidRPr="00457112">
              <w:rPr>
                <w:rFonts w:cs="Times New Roman"/>
                <w:szCs w:val="26"/>
              </w:rPr>
              <w:t>()</w:t>
            </w:r>
          </w:p>
        </w:tc>
        <w:tc>
          <w:tcPr>
            <w:tcW w:w="1418" w:type="dxa"/>
            <w:vAlign w:val="center"/>
          </w:tcPr>
          <w:p w14:paraId="775FDE1D" w14:textId="77777777" w:rsidR="00457112" w:rsidRPr="00457112" w:rsidRDefault="00457112" w:rsidP="00D507CA">
            <w:pPr>
              <w:spacing w:line="30" w:lineRule="atLeast"/>
              <w:jc w:val="center"/>
              <w:rPr>
                <w:rFonts w:cs="Times New Roman"/>
                <w:szCs w:val="26"/>
              </w:rPr>
            </w:pPr>
            <w:r w:rsidRPr="00457112">
              <w:rPr>
                <w:rFonts w:cs="Times New Roman"/>
                <w:szCs w:val="26"/>
              </w:rPr>
              <w:t>Cookie</w:t>
            </w:r>
          </w:p>
        </w:tc>
        <w:tc>
          <w:tcPr>
            <w:tcW w:w="2941" w:type="dxa"/>
            <w:vAlign w:val="center"/>
          </w:tcPr>
          <w:p w14:paraId="33D8EB8F" w14:textId="77777777" w:rsidR="00457112" w:rsidRPr="00457112" w:rsidRDefault="00457112" w:rsidP="00D507CA">
            <w:pPr>
              <w:spacing w:line="30" w:lineRule="atLeast"/>
              <w:jc w:val="both"/>
              <w:rPr>
                <w:rFonts w:cs="Times New Roman"/>
                <w:szCs w:val="26"/>
              </w:rPr>
            </w:pPr>
            <w:r w:rsidRPr="00457112">
              <w:rPr>
                <w:rFonts w:cs="Times New Roman"/>
                <w:szCs w:val="26"/>
              </w:rPr>
              <w:t>Lấy dữ liệu về thông tin chi tiết của tài khoản đã đăng nhập trong bảng Cookie.</w:t>
            </w:r>
          </w:p>
        </w:tc>
      </w:tr>
      <w:tr w:rsidR="00457112" w:rsidRPr="00457112" w14:paraId="32D49412" w14:textId="77777777" w:rsidTr="00457112">
        <w:trPr>
          <w:trHeight w:val="1261"/>
        </w:trPr>
        <w:tc>
          <w:tcPr>
            <w:tcW w:w="1843" w:type="dxa"/>
            <w:vMerge/>
            <w:vAlign w:val="center"/>
          </w:tcPr>
          <w:p w14:paraId="38E21421" w14:textId="77777777" w:rsidR="00457112" w:rsidRPr="00457112" w:rsidRDefault="00457112" w:rsidP="00D507CA">
            <w:pPr>
              <w:spacing w:line="30" w:lineRule="atLeast"/>
              <w:rPr>
                <w:rFonts w:cs="Times New Roman"/>
                <w:b/>
                <w:szCs w:val="26"/>
              </w:rPr>
            </w:pPr>
          </w:p>
        </w:tc>
        <w:tc>
          <w:tcPr>
            <w:tcW w:w="2409" w:type="dxa"/>
            <w:vAlign w:val="center"/>
          </w:tcPr>
          <w:p w14:paraId="542B1346" w14:textId="77777777" w:rsidR="00457112" w:rsidRPr="00457112" w:rsidRDefault="00457112" w:rsidP="00D507CA">
            <w:pPr>
              <w:spacing w:line="30" w:lineRule="atLeast"/>
              <w:rPr>
                <w:rFonts w:cs="Times New Roman"/>
                <w:b/>
                <w:szCs w:val="26"/>
              </w:rPr>
            </w:pPr>
            <w:r w:rsidRPr="00457112">
              <w:rPr>
                <w:rFonts w:cs="Times New Roman"/>
                <w:b/>
                <w:szCs w:val="26"/>
              </w:rPr>
              <w:t>getAllCategory</w:t>
            </w:r>
            <w:r w:rsidRPr="00457112">
              <w:rPr>
                <w:rFonts w:cs="Times New Roman"/>
                <w:szCs w:val="26"/>
              </w:rPr>
              <w:t>()</w:t>
            </w:r>
          </w:p>
        </w:tc>
        <w:tc>
          <w:tcPr>
            <w:tcW w:w="1418" w:type="dxa"/>
            <w:vAlign w:val="center"/>
          </w:tcPr>
          <w:p w14:paraId="138F43BE" w14:textId="77777777" w:rsidR="00457112" w:rsidRPr="00457112" w:rsidRDefault="00457112" w:rsidP="00D507CA">
            <w:pPr>
              <w:spacing w:line="30" w:lineRule="atLeast"/>
              <w:jc w:val="center"/>
              <w:rPr>
                <w:rFonts w:cs="Times New Roman"/>
                <w:szCs w:val="26"/>
              </w:rPr>
            </w:pPr>
            <w:r w:rsidRPr="00457112">
              <w:rPr>
                <w:rFonts w:cs="Times New Roman"/>
                <w:szCs w:val="26"/>
              </w:rPr>
              <w:t>ArrayList&lt;CategoryItem&gt;</w:t>
            </w:r>
          </w:p>
        </w:tc>
        <w:tc>
          <w:tcPr>
            <w:tcW w:w="2941" w:type="dxa"/>
            <w:vAlign w:val="center"/>
          </w:tcPr>
          <w:p w14:paraId="7A26854B" w14:textId="77777777" w:rsidR="00457112" w:rsidRPr="00457112" w:rsidRDefault="00457112" w:rsidP="00D507CA">
            <w:pPr>
              <w:spacing w:line="30" w:lineRule="atLeast"/>
              <w:jc w:val="both"/>
              <w:rPr>
                <w:rFonts w:cs="Times New Roman"/>
                <w:szCs w:val="26"/>
              </w:rPr>
            </w:pPr>
            <w:r w:rsidRPr="00457112">
              <w:rPr>
                <w:rFonts w:cs="Times New Roman"/>
                <w:szCs w:val="26"/>
              </w:rPr>
              <w:t>Lấy danh hết sách các Category chứa trong bảng Category.</w:t>
            </w:r>
          </w:p>
        </w:tc>
      </w:tr>
      <w:tr w:rsidR="00457112" w:rsidRPr="00457112" w14:paraId="4D219DB0" w14:textId="77777777" w:rsidTr="00457112">
        <w:trPr>
          <w:trHeight w:val="415"/>
        </w:trPr>
        <w:tc>
          <w:tcPr>
            <w:tcW w:w="1843" w:type="dxa"/>
            <w:vMerge/>
            <w:vAlign w:val="center"/>
          </w:tcPr>
          <w:p w14:paraId="204139E7" w14:textId="77777777" w:rsidR="00457112" w:rsidRPr="00457112" w:rsidRDefault="00457112" w:rsidP="00D507CA">
            <w:pPr>
              <w:spacing w:line="30" w:lineRule="atLeast"/>
              <w:rPr>
                <w:rFonts w:cs="Times New Roman"/>
                <w:b/>
                <w:szCs w:val="26"/>
              </w:rPr>
            </w:pPr>
          </w:p>
        </w:tc>
        <w:tc>
          <w:tcPr>
            <w:tcW w:w="2409" w:type="dxa"/>
            <w:vAlign w:val="center"/>
          </w:tcPr>
          <w:p w14:paraId="015711B6" w14:textId="77777777" w:rsidR="00457112" w:rsidRPr="00457112" w:rsidRDefault="00457112" w:rsidP="00D507CA">
            <w:pPr>
              <w:spacing w:line="30" w:lineRule="atLeast"/>
              <w:rPr>
                <w:rFonts w:cs="Times New Roman"/>
                <w:b/>
                <w:szCs w:val="26"/>
              </w:rPr>
            </w:pPr>
            <w:r w:rsidRPr="00457112">
              <w:rPr>
                <w:rFonts w:cs="Times New Roman"/>
                <w:b/>
                <w:szCs w:val="26"/>
              </w:rPr>
              <w:t>xoaCookie</w:t>
            </w:r>
            <w:r w:rsidRPr="00457112">
              <w:rPr>
                <w:rFonts w:cs="Times New Roman"/>
                <w:szCs w:val="26"/>
              </w:rPr>
              <w:t>()</w:t>
            </w:r>
          </w:p>
        </w:tc>
        <w:tc>
          <w:tcPr>
            <w:tcW w:w="1418" w:type="dxa"/>
            <w:vAlign w:val="center"/>
          </w:tcPr>
          <w:p w14:paraId="044F2ED7"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6CC498AA" w14:textId="77777777" w:rsidR="00457112" w:rsidRPr="00457112" w:rsidRDefault="00457112" w:rsidP="00D507CA">
            <w:pPr>
              <w:spacing w:line="30" w:lineRule="atLeast"/>
              <w:jc w:val="both"/>
              <w:rPr>
                <w:rFonts w:cs="Times New Roman"/>
                <w:szCs w:val="26"/>
              </w:rPr>
            </w:pPr>
            <w:r w:rsidRPr="00457112">
              <w:rPr>
                <w:rFonts w:cs="Times New Roman"/>
                <w:szCs w:val="26"/>
              </w:rPr>
              <w:t>Xóa bảng Cookie.</w:t>
            </w:r>
          </w:p>
        </w:tc>
      </w:tr>
      <w:tr w:rsidR="00457112" w:rsidRPr="00457112" w14:paraId="1391620C" w14:textId="77777777" w:rsidTr="00457112">
        <w:trPr>
          <w:trHeight w:val="407"/>
        </w:trPr>
        <w:tc>
          <w:tcPr>
            <w:tcW w:w="1843" w:type="dxa"/>
            <w:vMerge/>
            <w:vAlign w:val="center"/>
          </w:tcPr>
          <w:p w14:paraId="1DAB4121" w14:textId="77777777" w:rsidR="00457112" w:rsidRPr="00457112" w:rsidRDefault="00457112" w:rsidP="00D507CA">
            <w:pPr>
              <w:spacing w:line="30" w:lineRule="atLeast"/>
              <w:rPr>
                <w:rFonts w:cs="Times New Roman"/>
                <w:b/>
                <w:szCs w:val="26"/>
              </w:rPr>
            </w:pPr>
          </w:p>
        </w:tc>
        <w:tc>
          <w:tcPr>
            <w:tcW w:w="2409" w:type="dxa"/>
            <w:vAlign w:val="center"/>
          </w:tcPr>
          <w:p w14:paraId="4DEE60CF" w14:textId="77777777" w:rsidR="00457112" w:rsidRPr="00457112" w:rsidRDefault="00457112" w:rsidP="00D507CA">
            <w:pPr>
              <w:spacing w:line="30" w:lineRule="atLeast"/>
              <w:rPr>
                <w:rFonts w:cs="Times New Roman"/>
                <w:b/>
                <w:szCs w:val="26"/>
              </w:rPr>
            </w:pPr>
            <w:r w:rsidRPr="00457112">
              <w:rPr>
                <w:rFonts w:cs="Times New Roman"/>
                <w:b/>
                <w:szCs w:val="26"/>
              </w:rPr>
              <w:t>xoaCategory</w:t>
            </w:r>
            <w:r w:rsidRPr="00457112">
              <w:rPr>
                <w:rFonts w:cs="Times New Roman"/>
                <w:szCs w:val="26"/>
              </w:rPr>
              <w:t>()</w:t>
            </w:r>
          </w:p>
        </w:tc>
        <w:tc>
          <w:tcPr>
            <w:tcW w:w="1418" w:type="dxa"/>
            <w:vAlign w:val="center"/>
          </w:tcPr>
          <w:p w14:paraId="4D04CC86"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4C271D07" w14:textId="77777777" w:rsidR="00457112" w:rsidRPr="00457112" w:rsidRDefault="00457112" w:rsidP="00D507CA">
            <w:pPr>
              <w:spacing w:line="30" w:lineRule="atLeast"/>
              <w:jc w:val="both"/>
              <w:rPr>
                <w:rFonts w:cs="Times New Roman"/>
                <w:szCs w:val="26"/>
              </w:rPr>
            </w:pPr>
            <w:r w:rsidRPr="00457112">
              <w:rPr>
                <w:rFonts w:cs="Times New Roman"/>
                <w:szCs w:val="26"/>
              </w:rPr>
              <w:t>Xóa bảng Category.</w:t>
            </w:r>
          </w:p>
        </w:tc>
      </w:tr>
      <w:tr w:rsidR="00457112" w:rsidRPr="00457112" w14:paraId="084D8577" w14:textId="77777777" w:rsidTr="00457112">
        <w:trPr>
          <w:trHeight w:val="412"/>
        </w:trPr>
        <w:tc>
          <w:tcPr>
            <w:tcW w:w="1843" w:type="dxa"/>
            <w:vMerge/>
            <w:vAlign w:val="center"/>
          </w:tcPr>
          <w:p w14:paraId="4B6B2B4B" w14:textId="77777777" w:rsidR="00457112" w:rsidRPr="00457112" w:rsidRDefault="00457112" w:rsidP="00D507CA">
            <w:pPr>
              <w:spacing w:line="30" w:lineRule="atLeast"/>
              <w:rPr>
                <w:rFonts w:cs="Times New Roman"/>
                <w:b/>
                <w:szCs w:val="26"/>
              </w:rPr>
            </w:pPr>
          </w:p>
        </w:tc>
        <w:tc>
          <w:tcPr>
            <w:tcW w:w="2409" w:type="dxa"/>
            <w:vAlign w:val="center"/>
          </w:tcPr>
          <w:p w14:paraId="6968BA47" w14:textId="77777777" w:rsidR="00457112" w:rsidRPr="00457112" w:rsidRDefault="00457112" w:rsidP="00D507CA">
            <w:pPr>
              <w:spacing w:line="30" w:lineRule="atLeast"/>
              <w:rPr>
                <w:rFonts w:cs="Times New Roman"/>
                <w:b/>
                <w:szCs w:val="26"/>
              </w:rPr>
            </w:pPr>
            <w:r w:rsidRPr="00457112">
              <w:rPr>
                <w:rFonts w:cs="Times New Roman"/>
                <w:b/>
                <w:szCs w:val="26"/>
              </w:rPr>
              <w:t>xoaAllProducts</w:t>
            </w:r>
            <w:r w:rsidRPr="00457112">
              <w:rPr>
                <w:rFonts w:cs="Times New Roman"/>
                <w:szCs w:val="26"/>
              </w:rPr>
              <w:t>()</w:t>
            </w:r>
          </w:p>
        </w:tc>
        <w:tc>
          <w:tcPr>
            <w:tcW w:w="1418" w:type="dxa"/>
            <w:vAlign w:val="center"/>
          </w:tcPr>
          <w:p w14:paraId="71BF346B"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4F4AEC06" w14:textId="77777777" w:rsidR="00457112" w:rsidRPr="00457112" w:rsidRDefault="00457112" w:rsidP="00D507CA">
            <w:pPr>
              <w:spacing w:line="30" w:lineRule="atLeast"/>
              <w:jc w:val="both"/>
              <w:rPr>
                <w:rFonts w:cs="Times New Roman"/>
                <w:szCs w:val="26"/>
              </w:rPr>
            </w:pPr>
            <w:r w:rsidRPr="00457112">
              <w:rPr>
                <w:rFonts w:cs="Times New Roman"/>
                <w:szCs w:val="26"/>
              </w:rPr>
              <w:t>Xóa bảng Products.</w:t>
            </w:r>
          </w:p>
        </w:tc>
      </w:tr>
      <w:tr w:rsidR="00457112" w:rsidRPr="00457112" w14:paraId="26EC1F97" w14:textId="77777777" w:rsidTr="00457112">
        <w:trPr>
          <w:trHeight w:val="418"/>
        </w:trPr>
        <w:tc>
          <w:tcPr>
            <w:tcW w:w="1843" w:type="dxa"/>
            <w:vMerge/>
            <w:vAlign w:val="center"/>
          </w:tcPr>
          <w:p w14:paraId="2105CD32" w14:textId="77777777" w:rsidR="00457112" w:rsidRPr="00457112" w:rsidRDefault="00457112" w:rsidP="00D507CA">
            <w:pPr>
              <w:spacing w:line="30" w:lineRule="atLeast"/>
              <w:rPr>
                <w:rFonts w:cs="Times New Roman"/>
                <w:b/>
                <w:szCs w:val="26"/>
              </w:rPr>
            </w:pPr>
          </w:p>
        </w:tc>
        <w:tc>
          <w:tcPr>
            <w:tcW w:w="2409" w:type="dxa"/>
            <w:vAlign w:val="center"/>
          </w:tcPr>
          <w:p w14:paraId="769DBC05" w14:textId="77777777" w:rsidR="00457112" w:rsidRPr="00457112" w:rsidRDefault="00457112" w:rsidP="00D507CA">
            <w:pPr>
              <w:spacing w:line="30" w:lineRule="atLeast"/>
              <w:rPr>
                <w:rFonts w:cs="Times New Roman"/>
                <w:b/>
                <w:szCs w:val="26"/>
              </w:rPr>
            </w:pPr>
            <w:r w:rsidRPr="00457112">
              <w:rPr>
                <w:rFonts w:cs="Times New Roman"/>
                <w:b/>
                <w:szCs w:val="26"/>
              </w:rPr>
              <w:t>xoaCart</w:t>
            </w:r>
            <w:r w:rsidRPr="00457112">
              <w:rPr>
                <w:rFonts w:cs="Times New Roman"/>
                <w:szCs w:val="26"/>
              </w:rPr>
              <w:t>()</w:t>
            </w:r>
          </w:p>
        </w:tc>
        <w:tc>
          <w:tcPr>
            <w:tcW w:w="1418" w:type="dxa"/>
            <w:vAlign w:val="center"/>
          </w:tcPr>
          <w:p w14:paraId="1C430940"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52C6926C" w14:textId="77777777" w:rsidR="00457112" w:rsidRPr="00457112" w:rsidRDefault="00457112" w:rsidP="00D507CA">
            <w:pPr>
              <w:spacing w:line="30" w:lineRule="atLeast"/>
              <w:jc w:val="both"/>
              <w:rPr>
                <w:rFonts w:cs="Times New Roman"/>
                <w:szCs w:val="26"/>
              </w:rPr>
            </w:pPr>
            <w:r w:rsidRPr="00457112">
              <w:rPr>
                <w:rFonts w:cs="Times New Roman"/>
                <w:szCs w:val="26"/>
              </w:rPr>
              <w:t>Xóa bảng Orders.</w:t>
            </w:r>
          </w:p>
        </w:tc>
      </w:tr>
      <w:tr w:rsidR="00457112" w:rsidRPr="00457112" w14:paraId="488B36F8" w14:textId="77777777" w:rsidTr="00457112">
        <w:trPr>
          <w:trHeight w:val="836"/>
        </w:trPr>
        <w:tc>
          <w:tcPr>
            <w:tcW w:w="1843" w:type="dxa"/>
            <w:vMerge/>
            <w:vAlign w:val="center"/>
          </w:tcPr>
          <w:p w14:paraId="4B849BFA" w14:textId="77777777" w:rsidR="00457112" w:rsidRPr="00457112" w:rsidRDefault="00457112" w:rsidP="00D507CA">
            <w:pPr>
              <w:spacing w:line="30" w:lineRule="atLeast"/>
              <w:rPr>
                <w:rFonts w:cs="Times New Roman"/>
                <w:b/>
                <w:szCs w:val="26"/>
              </w:rPr>
            </w:pPr>
          </w:p>
        </w:tc>
        <w:tc>
          <w:tcPr>
            <w:tcW w:w="2409" w:type="dxa"/>
            <w:vAlign w:val="center"/>
          </w:tcPr>
          <w:p w14:paraId="3960A189" w14:textId="77777777" w:rsidR="00457112" w:rsidRPr="00457112" w:rsidRDefault="00457112" w:rsidP="00D507CA">
            <w:pPr>
              <w:spacing w:line="30" w:lineRule="atLeast"/>
              <w:rPr>
                <w:rFonts w:cs="Times New Roman"/>
                <w:b/>
                <w:szCs w:val="26"/>
              </w:rPr>
            </w:pPr>
            <w:r w:rsidRPr="00457112">
              <w:rPr>
                <w:rFonts w:cs="Times New Roman"/>
                <w:b/>
                <w:szCs w:val="26"/>
              </w:rPr>
              <w:t xml:space="preserve">deleteCart </w:t>
            </w:r>
            <w:r w:rsidRPr="00457112">
              <w:rPr>
                <w:rFonts w:cs="Times New Roman"/>
                <w:szCs w:val="26"/>
              </w:rPr>
              <w:t>(String id)</w:t>
            </w:r>
          </w:p>
        </w:tc>
        <w:tc>
          <w:tcPr>
            <w:tcW w:w="1418" w:type="dxa"/>
            <w:vAlign w:val="center"/>
          </w:tcPr>
          <w:p w14:paraId="4B21C4D5"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698904D4" w14:textId="77777777" w:rsidR="00457112" w:rsidRPr="00457112" w:rsidRDefault="00457112" w:rsidP="00D507CA">
            <w:pPr>
              <w:spacing w:line="30" w:lineRule="atLeast"/>
              <w:jc w:val="both"/>
              <w:rPr>
                <w:rFonts w:cs="Times New Roman"/>
                <w:szCs w:val="26"/>
              </w:rPr>
            </w:pPr>
            <w:r w:rsidRPr="00457112">
              <w:rPr>
                <w:rFonts w:cs="Times New Roman"/>
                <w:szCs w:val="26"/>
              </w:rPr>
              <w:t>Xóa một sản phẩm trong giỏ hàng (bảng Orders)</w:t>
            </w:r>
          </w:p>
        </w:tc>
      </w:tr>
      <w:tr w:rsidR="00457112" w:rsidRPr="00457112" w14:paraId="645EF678" w14:textId="77777777" w:rsidTr="00457112">
        <w:trPr>
          <w:trHeight w:val="105"/>
        </w:trPr>
        <w:tc>
          <w:tcPr>
            <w:tcW w:w="1843" w:type="dxa"/>
            <w:vMerge/>
            <w:vAlign w:val="center"/>
          </w:tcPr>
          <w:p w14:paraId="1FC8AEE6" w14:textId="77777777" w:rsidR="00457112" w:rsidRPr="00457112" w:rsidRDefault="00457112" w:rsidP="00D507CA">
            <w:pPr>
              <w:spacing w:line="30" w:lineRule="atLeast"/>
              <w:rPr>
                <w:rFonts w:cs="Times New Roman"/>
                <w:b/>
                <w:szCs w:val="26"/>
              </w:rPr>
            </w:pPr>
          </w:p>
        </w:tc>
        <w:tc>
          <w:tcPr>
            <w:tcW w:w="2409" w:type="dxa"/>
            <w:vAlign w:val="center"/>
          </w:tcPr>
          <w:p w14:paraId="70EA691F" w14:textId="77777777" w:rsidR="00457112" w:rsidRPr="00457112" w:rsidRDefault="00457112" w:rsidP="00D507CA">
            <w:pPr>
              <w:spacing w:line="30" w:lineRule="atLeast"/>
              <w:rPr>
                <w:rFonts w:cs="Times New Roman"/>
                <w:b/>
                <w:szCs w:val="26"/>
              </w:rPr>
            </w:pPr>
            <w:r w:rsidRPr="00457112">
              <w:rPr>
                <w:rFonts w:cs="Times New Roman"/>
                <w:b/>
                <w:szCs w:val="26"/>
              </w:rPr>
              <w:t xml:space="preserve">getAllProducts </w:t>
            </w:r>
            <w:r w:rsidRPr="00457112">
              <w:rPr>
                <w:rFonts w:cs="Times New Roman"/>
                <w:szCs w:val="26"/>
              </w:rPr>
              <w:t>(String cot, boolean tangdan, String category, String search)</w:t>
            </w:r>
          </w:p>
        </w:tc>
        <w:tc>
          <w:tcPr>
            <w:tcW w:w="1418" w:type="dxa"/>
            <w:vAlign w:val="center"/>
          </w:tcPr>
          <w:p w14:paraId="6BCFB39C" w14:textId="77777777" w:rsidR="00457112" w:rsidRPr="00457112" w:rsidRDefault="00457112" w:rsidP="00D507CA">
            <w:pPr>
              <w:spacing w:line="30" w:lineRule="atLeast"/>
              <w:jc w:val="center"/>
              <w:rPr>
                <w:rFonts w:cs="Times New Roman"/>
                <w:szCs w:val="26"/>
              </w:rPr>
            </w:pPr>
            <w:r w:rsidRPr="00457112">
              <w:rPr>
                <w:rFonts w:cs="Times New Roman"/>
                <w:szCs w:val="26"/>
              </w:rPr>
              <w:t>ArrayList&lt;Products&gt;</w:t>
            </w:r>
          </w:p>
        </w:tc>
        <w:tc>
          <w:tcPr>
            <w:tcW w:w="2941" w:type="dxa"/>
            <w:vAlign w:val="center"/>
          </w:tcPr>
          <w:p w14:paraId="1A2A5080" w14:textId="77777777" w:rsidR="00457112" w:rsidRPr="00457112" w:rsidRDefault="00457112" w:rsidP="00D507CA">
            <w:pPr>
              <w:spacing w:line="30" w:lineRule="atLeast"/>
              <w:jc w:val="both"/>
              <w:rPr>
                <w:rFonts w:cs="Times New Roman"/>
                <w:szCs w:val="26"/>
              </w:rPr>
            </w:pPr>
            <w:r w:rsidRPr="00457112">
              <w:rPr>
                <w:rFonts w:cs="Times New Roman"/>
                <w:szCs w:val="26"/>
              </w:rPr>
              <w:t>Lấy danh sách các sản phẩm trong bảng Products.</w:t>
            </w:r>
          </w:p>
        </w:tc>
      </w:tr>
      <w:tr w:rsidR="00457112" w:rsidRPr="00457112" w14:paraId="6CD94B4C" w14:textId="77777777" w:rsidTr="00457112">
        <w:trPr>
          <w:trHeight w:val="1040"/>
        </w:trPr>
        <w:tc>
          <w:tcPr>
            <w:tcW w:w="1843" w:type="dxa"/>
            <w:vMerge/>
            <w:vAlign w:val="center"/>
          </w:tcPr>
          <w:p w14:paraId="2A224DBC" w14:textId="77777777" w:rsidR="00457112" w:rsidRPr="00457112" w:rsidRDefault="00457112" w:rsidP="00D507CA">
            <w:pPr>
              <w:spacing w:line="30" w:lineRule="atLeast"/>
              <w:rPr>
                <w:rFonts w:cs="Times New Roman"/>
                <w:b/>
                <w:szCs w:val="26"/>
              </w:rPr>
            </w:pPr>
          </w:p>
        </w:tc>
        <w:tc>
          <w:tcPr>
            <w:tcW w:w="2409" w:type="dxa"/>
            <w:vAlign w:val="center"/>
          </w:tcPr>
          <w:p w14:paraId="010CED9B" w14:textId="77777777" w:rsidR="00457112" w:rsidRPr="00457112" w:rsidRDefault="00457112" w:rsidP="00D507CA">
            <w:pPr>
              <w:spacing w:line="30" w:lineRule="atLeast"/>
              <w:rPr>
                <w:rFonts w:cs="Times New Roman"/>
                <w:b/>
                <w:szCs w:val="26"/>
              </w:rPr>
            </w:pPr>
            <w:r w:rsidRPr="00457112">
              <w:rPr>
                <w:rFonts w:cs="Times New Roman"/>
                <w:b/>
                <w:szCs w:val="26"/>
              </w:rPr>
              <w:t xml:space="preserve">updateCartQuantity </w:t>
            </w:r>
            <w:r w:rsidRPr="00457112">
              <w:rPr>
                <w:rFonts w:cs="Times New Roman"/>
                <w:szCs w:val="26"/>
              </w:rPr>
              <w:t>(String id, int quantity)</w:t>
            </w:r>
          </w:p>
        </w:tc>
        <w:tc>
          <w:tcPr>
            <w:tcW w:w="1418" w:type="dxa"/>
            <w:vAlign w:val="center"/>
          </w:tcPr>
          <w:p w14:paraId="680411A6"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7F25EBF0" w14:textId="77777777" w:rsidR="00457112" w:rsidRPr="00457112" w:rsidRDefault="00457112" w:rsidP="00D507CA">
            <w:pPr>
              <w:spacing w:line="30" w:lineRule="atLeast"/>
              <w:jc w:val="both"/>
              <w:rPr>
                <w:rFonts w:cs="Times New Roman"/>
                <w:szCs w:val="26"/>
              </w:rPr>
            </w:pPr>
            <w:r w:rsidRPr="00457112">
              <w:rPr>
                <w:rFonts w:cs="Times New Roman"/>
                <w:szCs w:val="26"/>
              </w:rPr>
              <w:t>Cập nhật lại số lượng của 1 sản phẩm trong giỏ hàng (bảng Orders).</w:t>
            </w:r>
          </w:p>
        </w:tc>
      </w:tr>
      <w:tr w:rsidR="00457112" w:rsidRPr="00457112" w14:paraId="08C8D901" w14:textId="77777777" w:rsidTr="00457112">
        <w:trPr>
          <w:trHeight w:val="1112"/>
        </w:trPr>
        <w:tc>
          <w:tcPr>
            <w:tcW w:w="1843" w:type="dxa"/>
            <w:vMerge w:val="restart"/>
            <w:vAlign w:val="center"/>
          </w:tcPr>
          <w:p w14:paraId="672A9F37" w14:textId="77777777" w:rsidR="00457112" w:rsidRPr="00457112" w:rsidRDefault="00457112" w:rsidP="00D507CA">
            <w:pPr>
              <w:spacing w:line="30" w:lineRule="atLeast"/>
              <w:rPr>
                <w:rFonts w:cs="Times New Roman"/>
                <w:b/>
                <w:szCs w:val="26"/>
              </w:rPr>
            </w:pPr>
            <w:r w:rsidRPr="00457112">
              <w:rPr>
                <w:rFonts w:cs="Times New Roman"/>
                <w:b/>
                <w:szCs w:val="26"/>
              </w:rPr>
              <w:t xml:space="preserve">DetailDialogHelper: </w:t>
            </w:r>
            <w:r w:rsidRPr="00457112">
              <w:rPr>
                <w:rFonts w:cs="Times New Roman"/>
                <w:szCs w:val="26"/>
              </w:rPr>
              <w:t>tạo dialog trả về danh sách chi tiết của đơn hàng trong mục quản lý đơn hàng.</w:t>
            </w:r>
          </w:p>
        </w:tc>
        <w:tc>
          <w:tcPr>
            <w:tcW w:w="2409" w:type="dxa"/>
            <w:vAlign w:val="center"/>
          </w:tcPr>
          <w:p w14:paraId="692ADD84" w14:textId="77777777" w:rsidR="00457112" w:rsidRPr="00457112" w:rsidRDefault="00457112" w:rsidP="00D507CA">
            <w:pPr>
              <w:spacing w:line="30" w:lineRule="atLeast"/>
              <w:rPr>
                <w:rFonts w:cs="Times New Roman"/>
                <w:b/>
                <w:szCs w:val="26"/>
              </w:rPr>
            </w:pPr>
            <w:r w:rsidRPr="00457112">
              <w:rPr>
                <w:rFonts w:cs="Times New Roman"/>
                <w:b/>
                <w:szCs w:val="26"/>
              </w:rPr>
              <w:t xml:space="preserve">createDetailDialog </w:t>
            </w:r>
            <w:r w:rsidRPr="00457112">
              <w:rPr>
                <w:rFonts w:cs="Times New Roman"/>
                <w:szCs w:val="26"/>
              </w:rPr>
              <w:t>(String id)</w:t>
            </w:r>
          </w:p>
        </w:tc>
        <w:tc>
          <w:tcPr>
            <w:tcW w:w="1418" w:type="dxa"/>
            <w:vAlign w:val="center"/>
          </w:tcPr>
          <w:p w14:paraId="2C80F74F"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6A9C49D1" w14:textId="77777777" w:rsidR="00457112" w:rsidRPr="00457112" w:rsidRDefault="00457112" w:rsidP="00D507CA">
            <w:pPr>
              <w:spacing w:line="30" w:lineRule="atLeast"/>
              <w:jc w:val="both"/>
              <w:rPr>
                <w:rFonts w:cs="Times New Roman"/>
                <w:szCs w:val="26"/>
              </w:rPr>
            </w:pPr>
            <w:r w:rsidRPr="00457112">
              <w:rPr>
                <w:rFonts w:cs="Times New Roman"/>
                <w:szCs w:val="26"/>
              </w:rPr>
              <w:t>Khởi tạo dialog hiển thị chi tiết đơn hàng trong mục Quản lý đơn hàng.</w:t>
            </w:r>
          </w:p>
        </w:tc>
      </w:tr>
      <w:tr w:rsidR="00457112" w:rsidRPr="00457112" w14:paraId="28B4C317" w14:textId="77777777" w:rsidTr="00457112">
        <w:trPr>
          <w:trHeight w:val="1478"/>
        </w:trPr>
        <w:tc>
          <w:tcPr>
            <w:tcW w:w="1843" w:type="dxa"/>
            <w:vMerge/>
            <w:vAlign w:val="center"/>
          </w:tcPr>
          <w:p w14:paraId="1C39BB6E" w14:textId="77777777" w:rsidR="00457112" w:rsidRPr="00457112" w:rsidRDefault="00457112" w:rsidP="00D507CA">
            <w:pPr>
              <w:spacing w:line="30" w:lineRule="atLeast"/>
              <w:rPr>
                <w:rFonts w:cs="Times New Roman"/>
                <w:b/>
                <w:szCs w:val="26"/>
              </w:rPr>
            </w:pPr>
          </w:p>
        </w:tc>
        <w:tc>
          <w:tcPr>
            <w:tcW w:w="2409" w:type="dxa"/>
            <w:vAlign w:val="center"/>
          </w:tcPr>
          <w:p w14:paraId="6DD82A0C" w14:textId="77777777" w:rsidR="00457112" w:rsidRPr="00457112" w:rsidRDefault="00457112" w:rsidP="00D507CA">
            <w:pPr>
              <w:spacing w:line="30" w:lineRule="atLeast"/>
              <w:rPr>
                <w:rFonts w:cs="Times New Roman"/>
                <w:b/>
                <w:szCs w:val="26"/>
              </w:rPr>
            </w:pPr>
            <w:r w:rsidRPr="00457112">
              <w:rPr>
                <w:rFonts w:cs="Times New Roman"/>
                <w:b/>
                <w:szCs w:val="26"/>
              </w:rPr>
              <w:t>getDetail</w:t>
            </w:r>
          </w:p>
        </w:tc>
        <w:tc>
          <w:tcPr>
            <w:tcW w:w="1418" w:type="dxa"/>
            <w:vAlign w:val="center"/>
          </w:tcPr>
          <w:p w14:paraId="18D20C51" w14:textId="77777777" w:rsidR="00457112" w:rsidRPr="00457112" w:rsidRDefault="00457112" w:rsidP="00D507CA">
            <w:pPr>
              <w:spacing w:line="30" w:lineRule="atLeast"/>
              <w:jc w:val="center"/>
              <w:rPr>
                <w:rFonts w:cs="Times New Roman"/>
                <w:szCs w:val="26"/>
              </w:rPr>
            </w:pPr>
            <w:r w:rsidRPr="00457112">
              <w:rPr>
                <w:rFonts w:cs="Times New Roman"/>
                <w:szCs w:val="26"/>
              </w:rPr>
              <w:t>AsyncTask&lt;Void, Void, Void&gt;</w:t>
            </w:r>
          </w:p>
        </w:tc>
        <w:tc>
          <w:tcPr>
            <w:tcW w:w="2941" w:type="dxa"/>
            <w:vAlign w:val="center"/>
          </w:tcPr>
          <w:p w14:paraId="4D2F3FF0" w14:textId="77777777" w:rsidR="00457112" w:rsidRPr="00457112" w:rsidRDefault="00457112" w:rsidP="00D507CA">
            <w:pPr>
              <w:spacing w:line="30" w:lineRule="atLeast"/>
              <w:jc w:val="both"/>
              <w:rPr>
                <w:rFonts w:cs="Times New Roman"/>
                <w:szCs w:val="26"/>
              </w:rPr>
            </w:pPr>
            <w:r w:rsidRPr="00457112">
              <w:rPr>
                <w:rFonts w:cs="Times New Roman"/>
                <w:szCs w:val="26"/>
              </w:rPr>
              <w:t>Khởi tạo AsyncTask để tải thông tin chi tiết đơn hàng từ host về và hiển thị lên dialog ở trên.</w:t>
            </w:r>
          </w:p>
        </w:tc>
      </w:tr>
      <w:tr w:rsidR="00457112" w:rsidRPr="00457112" w14:paraId="36AC2C0D" w14:textId="77777777" w:rsidTr="00457112">
        <w:trPr>
          <w:trHeight w:val="2974"/>
        </w:trPr>
        <w:tc>
          <w:tcPr>
            <w:tcW w:w="1843" w:type="dxa"/>
            <w:vAlign w:val="center"/>
          </w:tcPr>
          <w:p w14:paraId="39AD0839" w14:textId="77777777" w:rsidR="00457112" w:rsidRPr="00457112" w:rsidRDefault="00457112" w:rsidP="00D507CA">
            <w:pPr>
              <w:spacing w:line="30" w:lineRule="atLeast"/>
              <w:rPr>
                <w:rFonts w:cs="Times New Roman"/>
                <w:b/>
                <w:szCs w:val="26"/>
              </w:rPr>
            </w:pPr>
            <w:r w:rsidRPr="00457112">
              <w:rPr>
                <w:rFonts w:cs="Times New Roman"/>
                <w:b/>
                <w:szCs w:val="26"/>
              </w:rPr>
              <w:t>JSONParser:</w:t>
            </w:r>
          </w:p>
          <w:p w14:paraId="3E213565" w14:textId="77777777" w:rsidR="00457112" w:rsidRPr="00457112" w:rsidRDefault="00457112" w:rsidP="00D507CA">
            <w:pPr>
              <w:spacing w:line="30" w:lineRule="atLeast"/>
              <w:rPr>
                <w:rFonts w:cs="Times New Roman"/>
                <w:szCs w:val="26"/>
              </w:rPr>
            </w:pPr>
            <w:r w:rsidRPr="00457112">
              <w:rPr>
                <w:rFonts w:cs="Times New Roman"/>
                <w:szCs w:val="26"/>
              </w:rPr>
              <w:t>phương thức kết nối giữa android với webservice và trả về định dạng JSON từ webservice (nếu có).</w:t>
            </w:r>
          </w:p>
        </w:tc>
        <w:tc>
          <w:tcPr>
            <w:tcW w:w="2409" w:type="dxa"/>
            <w:vAlign w:val="center"/>
          </w:tcPr>
          <w:p w14:paraId="2DD955E9" w14:textId="77777777" w:rsidR="00457112" w:rsidRDefault="00457112" w:rsidP="00D507CA">
            <w:pPr>
              <w:spacing w:line="30" w:lineRule="atLeast"/>
              <w:rPr>
                <w:rFonts w:cs="Times New Roman"/>
                <w:szCs w:val="26"/>
              </w:rPr>
            </w:pPr>
            <w:r w:rsidRPr="00457112">
              <w:rPr>
                <w:rFonts w:cs="Times New Roman"/>
                <w:b/>
                <w:szCs w:val="26"/>
              </w:rPr>
              <w:t xml:space="preserve">getJsonFromUrl </w:t>
            </w:r>
            <w:r w:rsidRPr="00457112">
              <w:rPr>
                <w:rFonts w:cs="Times New Roman"/>
                <w:szCs w:val="26"/>
              </w:rPr>
              <w:t>(String url, List&lt;NameValuePair&gt; params)</w:t>
            </w:r>
          </w:p>
          <w:p w14:paraId="6C5058C2" w14:textId="77777777" w:rsidR="00457112" w:rsidRPr="00457112" w:rsidRDefault="00457112" w:rsidP="00457112">
            <w:pPr>
              <w:rPr>
                <w:rFonts w:cs="Times New Roman"/>
                <w:szCs w:val="26"/>
              </w:rPr>
            </w:pPr>
          </w:p>
          <w:p w14:paraId="3B412168" w14:textId="77777777" w:rsidR="00457112" w:rsidRPr="00457112" w:rsidRDefault="00457112" w:rsidP="00457112">
            <w:pPr>
              <w:rPr>
                <w:rFonts w:cs="Times New Roman"/>
                <w:szCs w:val="26"/>
              </w:rPr>
            </w:pPr>
          </w:p>
          <w:p w14:paraId="66EBC783" w14:textId="77777777" w:rsidR="00457112" w:rsidRPr="00457112" w:rsidRDefault="00457112" w:rsidP="00457112">
            <w:pPr>
              <w:rPr>
                <w:rFonts w:cs="Times New Roman"/>
                <w:szCs w:val="26"/>
              </w:rPr>
            </w:pPr>
          </w:p>
          <w:p w14:paraId="226CD92D" w14:textId="77777777" w:rsidR="00457112" w:rsidRPr="00457112" w:rsidRDefault="00457112" w:rsidP="00457112">
            <w:pPr>
              <w:rPr>
                <w:rFonts w:cs="Times New Roman"/>
                <w:szCs w:val="26"/>
              </w:rPr>
            </w:pPr>
          </w:p>
          <w:p w14:paraId="2422DF79" w14:textId="77777777" w:rsidR="00457112" w:rsidRDefault="00457112" w:rsidP="00457112">
            <w:pPr>
              <w:rPr>
                <w:rFonts w:cs="Times New Roman"/>
                <w:szCs w:val="26"/>
              </w:rPr>
            </w:pPr>
          </w:p>
          <w:p w14:paraId="0C70B845" w14:textId="77777777" w:rsidR="00457112" w:rsidRPr="00457112" w:rsidRDefault="00457112" w:rsidP="00457112">
            <w:pPr>
              <w:rPr>
                <w:rFonts w:cs="Times New Roman"/>
                <w:szCs w:val="26"/>
              </w:rPr>
            </w:pPr>
          </w:p>
          <w:p w14:paraId="22717EE0" w14:textId="77777777" w:rsidR="00457112" w:rsidRPr="00457112" w:rsidRDefault="00457112" w:rsidP="00457112">
            <w:pPr>
              <w:rPr>
                <w:rFonts w:cs="Times New Roman"/>
                <w:szCs w:val="26"/>
              </w:rPr>
            </w:pPr>
          </w:p>
          <w:p w14:paraId="35776258" w14:textId="77777777" w:rsidR="00457112" w:rsidRPr="00457112" w:rsidRDefault="00457112" w:rsidP="00457112">
            <w:pPr>
              <w:rPr>
                <w:rFonts w:cs="Times New Roman"/>
                <w:szCs w:val="26"/>
              </w:rPr>
            </w:pPr>
          </w:p>
          <w:p w14:paraId="0B6F207F" w14:textId="77777777" w:rsidR="00457112" w:rsidRDefault="00457112" w:rsidP="00457112">
            <w:pPr>
              <w:rPr>
                <w:rFonts w:cs="Times New Roman"/>
                <w:szCs w:val="26"/>
              </w:rPr>
            </w:pPr>
          </w:p>
          <w:p w14:paraId="12EE0973" w14:textId="77777777" w:rsidR="00457112" w:rsidRPr="00457112" w:rsidRDefault="00457112" w:rsidP="00457112">
            <w:pPr>
              <w:rPr>
                <w:rFonts w:cs="Times New Roman"/>
                <w:szCs w:val="26"/>
              </w:rPr>
            </w:pPr>
          </w:p>
          <w:p w14:paraId="1B0A307F" w14:textId="413E6D25" w:rsidR="00457112" w:rsidRPr="00457112" w:rsidRDefault="00457112" w:rsidP="00457112">
            <w:pPr>
              <w:rPr>
                <w:rFonts w:cs="Times New Roman"/>
                <w:szCs w:val="26"/>
              </w:rPr>
            </w:pPr>
          </w:p>
        </w:tc>
        <w:tc>
          <w:tcPr>
            <w:tcW w:w="1418" w:type="dxa"/>
            <w:vAlign w:val="center"/>
          </w:tcPr>
          <w:p w14:paraId="70F33294" w14:textId="77777777" w:rsidR="00457112" w:rsidRPr="00457112" w:rsidRDefault="00457112" w:rsidP="00D507CA">
            <w:pPr>
              <w:spacing w:line="30" w:lineRule="atLeast"/>
              <w:jc w:val="center"/>
              <w:rPr>
                <w:rFonts w:cs="Times New Roman"/>
                <w:szCs w:val="26"/>
              </w:rPr>
            </w:pPr>
            <w:r w:rsidRPr="00457112">
              <w:rPr>
                <w:rFonts w:cs="Times New Roman"/>
                <w:szCs w:val="26"/>
              </w:rPr>
              <w:t>JSONObject</w:t>
            </w:r>
          </w:p>
        </w:tc>
        <w:tc>
          <w:tcPr>
            <w:tcW w:w="2941" w:type="dxa"/>
            <w:vAlign w:val="center"/>
          </w:tcPr>
          <w:p w14:paraId="3CE84BAE" w14:textId="77777777" w:rsidR="00457112" w:rsidRPr="00457112" w:rsidRDefault="00457112" w:rsidP="00D507CA">
            <w:pPr>
              <w:spacing w:line="30" w:lineRule="atLeast"/>
              <w:jc w:val="both"/>
              <w:rPr>
                <w:rFonts w:cs="Times New Roman"/>
                <w:szCs w:val="26"/>
              </w:rPr>
            </w:pPr>
            <w:r w:rsidRPr="00457112">
              <w:rPr>
                <w:rFonts w:cs="Times New Roman"/>
                <w:szCs w:val="26"/>
              </w:rPr>
              <w:t>Kết nối với web service trên Host để gửi và nhận thông tin giữa Android và Host.</w:t>
            </w:r>
          </w:p>
        </w:tc>
      </w:tr>
      <w:tr w:rsidR="00457112" w:rsidRPr="00457112" w14:paraId="48BD8050" w14:textId="77777777" w:rsidTr="00457112">
        <w:trPr>
          <w:trHeight w:val="1699"/>
        </w:trPr>
        <w:tc>
          <w:tcPr>
            <w:tcW w:w="1843" w:type="dxa"/>
            <w:vAlign w:val="center"/>
          </w:tcPr>
          <w:p w14:paraId="0622C066" w14:textId="77777777" w:rsidR="00457112" w:rsidRPr="00457112" w:rsidRDefault="00457112" w:rsidP="00D507CA">
            <w:pPr>
              <w:spacing w:line="30" w:lineRule="atLeast"/>
              <w:rPr>
                <w:rFonts w:cs="Times New Roman"/>
                <w:b/>
                <w:szCs w:val="26"/>
              </w:rPr>
            </w:pPr>
            <w:r w:rsidRPr="00457112">
              <w:rPr>
                <w:rFonts w:cs="Times New Roman"/>
                <w:b/>
                <w:szCs w:val="26"/>
              </w:rPr>
              <w:t>PHPUrl:</w:t>
            </w:r>
          </w:p>
          <w:p w14:paraId="7E3BBC14" w14:textId="77777777" w:rsidR="00457112" w:rsidRPr="00457112" w:rsidRDefault="00457112" w:rsidP="00D507CA">
            <w:pPr>
              <w:spacing w:line="30" w:lineRule="atLeast"/>
              <w:rPr>
                <w:rFonts w:cs="Times New Roman"/>
                <w:szCs w:val="26"/>
              </w:rPr>
            </w:pPr>
            <w:r w:rsidRPr="00457112">
              <w:rPr>
                <w:rFonts w:cs="Times New Roman"/>
                <w:szCs w:val="26"/>
              </w:rPr>
              <w:t>chứa các url dẫn đến các file php trên Host.</w:t>
            </w:r>
          </w:p>
        </w:tc>
        <w:tc>
          <w:tcPr>
            <w:tcW w:w="6768" w:type="dxa"/>
            <w:gridSpan w:val="3"/>
            <w:vAlign w:val="center"/>
          </w:tcPr>
          <w:p w14:paraId="54AB3FDA" w14:textId="77777777" w:rsidR="00457112" w:rsidRPr="00457112" w:rsidRDefault="00457112" w:rsidP="00D507CA">
            <w:pPr>
              <w:spacing w:line="30" w:lineRule="atLeast"/>
              <w:jc w:val="both"/>
              <w:rPr>
                <w:rFonts w:cs="Times New Roman"/>
                <w:szCs w:val="26"/>
              </w:rPr>
            </w:pPr>
            <w:r w:rsidRPr="00457112">
              <w:rPr>
                <w:rFonts w:cs="Times New Roman"/>
                <w:szCs w:val="26"/>
              </w:rPr>
              <w:t>Class này chỉ chứa các biến String để lưu trữ các url cho các class khác gọi tới sử dụng.</w:t>
            </w:r>
          </w:p>
        </w:tc>
      </w:tr>
      <w:tr w:rsidR="00457112" w:rsidRPr="00457112" w14:paraId="29C9B352" w14:textId="77777777" w:rsidTr="00457112">
        <w:trPr>
          <w:trHeight w:val="2247"/>
        </w:trPr>
        <w:tc>
          <w:tcPr>
            <w:tcW w:w="1843" w:type="dxa"/>
            <w:vMerge w:val="restart"/>
            <w:vAlign w:val="center"/>
          </w:tcPr>
          <w:p w14:paraId="28F0490B" w14:textId="77777777" w:rsidR="00457112" w:rsidRPr="00457112" w:rsidRDefault="00457112" w:rsidP="00D507CA">
            <w:pPr>
              <w:spacing w:line="30" w:lineRule="atLeast"/>
              <w:rPr>
                <w:rFonts w:cs="Times New Roman"/>
                <w:b/>
                <w:szCs w:val="26"/>
              </w:rPr>
            </w:pPr>
            <w:r w:rsidRPr="00457112">
              <w:rPr>
                <w:rFonts w:cs="Times New Roman"/>
                <w:b/>
                <w:szCs w:val="26"/>
              </w:rPr>
              <w:lastRenderedPageBreak/>
              <w:t>ProductDialogHelper:</w:t>
            </w:r>
          </w:p>
          <w:p w14:paraId="252EE584" w14:textId="77777777" w:rsidR="00457112" w:rsidRPr="00457112" w:rsidRDefault="00457112" w:rsidP="00D507CA">
            <w:pPr>
              <w:spacing w:line="30" w:lineRule="atLeast"/>
              <w:rPr>
                <w:rFonts w:cs="Times New Roman"/>
                <w:szCs w:val="26"/>
              </w:rPr>
            </w:pPr>
            <w:r w:rsidRPr="00457112">
              <w:rPr>
                <w:rFonts w:cs="Times New Roman"/>
                <w:szCs w:val="26"/>
              </w:rPr>
              <w:t>giúp tạo dialog chi tiết món ăn khi người dùng click vào món ăn trên danh sách.</w:t>
            </w:r>
          </w:p>
        </w:tc>
        <w:tc>
          <w:tcPr>
            <w:tcW w:w="2409" w:type="dxa"/>
            <w:vAlign w:val="center"/>
          </w:tcPr>
          <w:p w14:paraId="1327CD7A" w14:textId="77777777" w:rsidR="00457112" w:rsidRPr="00457112" w:rsidRDefault="00457112" w:rsidP="00D507CA">
            <w:pPr>
              <w:spacing w:line="30" w:lineRule="atLeast"/>
              <w:rPr>
                <w:rFonts w:cs="Times New Roman"/>
                <w:b/>
                <w:szCs w:val="26"/>
              </w:rPr>
            </w:pPr>
            <w:r w:rsidRPr="00457112">
              <w:rPr>
                <w:rFonts w:cs="Times New Roman"/>
                <w:b/>
                <w:szCs w:val="26"/>
              </w:rPr>
              <w:t xml:space="preserve">createProductDialog </w:t>
            </w:r>
            <w:r w:rsidRPr="00457112">
              <w:rPr>
                <w:rFonts w:cs="Times New Roman"/>
                <w:szCs w:val="26"/>
              </w:rPr>
              <w:t>(final String pName, String pDetail, final String pAvatar, String pPrice, final String pID)</w:t>
            </w:r>
          </w:p>
        </w:tc>
        <w:tc>
          <w:tcPr>
            <w:tcW w:w="1418" w:type="dxa"/>
            <w:vAlign w:val="center"/>
          </w:tcPr>
          <w:p w14:paraId="79027099"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6DA68F05" w14:textId="77777777" w:rsidR="00457112" w:rsidRPr="00457112" w:rsidRDefault="00457112" w:rsidP="00D507CA">
            <w:pPr>
              <w:spacing w:line="30" w:lineRule="atLeast"/>
              <w:jc w:val="both"/>
              <w:rPr>
                <w:rFonts w:cs="Times New Roman"/>
                <w:szCs w:val="26"/>
              </w:rPr>
            </w:pPr>
            <w:r w:rsidRPr="00457112">
              <w:rPr>
                <w:rFonts w:cs="Times New Roman"/>
                <w:szCs w:val="26"/>
              </w:rPr>
              <w:t>Khởi tạo dialog hiển thị chi tiết sản phẩm khi click vào trên Trang chủ cũng như các Category khác.</w:t>
            </w:r>
          </w:p>
        </w:tc>
      </w:tr>
      <w:tr w:rsidR="00457112" w:rsidRPr="00457112" w14:paraId="47311F93" w14:textId="77777777" w:rsidTr="00457112">
        <w:trPr>
          <w:trHeight w:val="1192"/>
        </w:trPr>
        <w:tc>
          <w:tcPr>
            <w:tcW w:w="1843" w:type="dxa"/>
            <w:vMerge/>
            <w:vAlign w:val="center"/>
          </w:tcPr>
          <w:p w14:paraId="39F1180C" w14:textId="77777777" w:rsidR="00457112" w:rsidRPr="00457112" w:rsidRDefault="00457112" w:rsidP="00D507CA">
            <w:pPr>
              <w:spacing w:line="30" w:lineRule="atLeast"/>
              <w:rPr>
                <w:rFonts w:cs="Times New Roman"/>
                <w:b/>
                <w:szCs w:val="26"/>
              </w:rPr>
            </w:pPr>
          </w:p>
        </w:tc>
        <w:tc>
          <w:tcPr>
            <w:tcW w:w="2409" w:type="dxa"/>
            <w:vAlign w:val="center"/>
          </w:tcPr>
          <w:p w14:paraId="7134543B" w14:textId="77777777" w:rsidR="00457112" w:rsidRPr="00457112" w:rsidRDefault="00457112" w:rsidP="00D507CA">
            <w:pPr>
              <w:spacing w:line="30" w:lineRule="atLeast"/>
              <w:rPr>
                <w:rFonts w:cs="Times New Roman"/>
                <w:b/>
                <w:szCs w:val="26"/>
              </w:rPr>
            </w:pPr>
            <w:r w:rsidRPr="00457112">
              <w:rPr>
                <w:rFonts w:cs="Times New Roman"/>
                <w:b/>
                <w:szCs w:val="26"/>
              </w:rPr>
              <w:t xml:space="preserve">updatePrice </w:t>
            </w:r>
            <w:r w:rsidRPr="00457112">
              <w:rPr>
                <w:rFonts w:cs="Times New Roman"/>
                <w:szCs w:val="26"/>
              </w:rPr>
              <w:t>(int quantity)</w:t>
            </w:r>
          </w:p>
        </w:tc>
        <w:tc>
          <w:tcPr>
            <w:tcW w:w="1418" w:type="dxa"/>
            <w:vAlign w:val="center"/>
          </w:tcPr>
          <w:p w14:paraId="7F904D65" w14:textId="77777777" w:rsidR="00457112" w:rsidRPr="00457112" w:rsidRDefault="00457112" w:rsidP="00D507CA">
            <w:pPr>
              <w:spacing w:line="30" w:lineRule="atLeast"/>
              <w:jc w:val="center"/>
              <w:rPr>
                <w:rFonts w:cs="Times New Roman"/>
                <w:szCs w:val="26"/>
              </w:rPr>
            </w:pPr>
            <w:r w:rsidRPr="00457112">
              <w:rPr>
                <w:rFonts w:cs="Times New Roman"/>
                <w:szCs w:val="26"/>
              </w:rPr>
              <w:t>void</w:t>
            </w:r>
          </w:p>
        </w:tc>
        <w:tc>
          <w:tcPr>
            <w:tcW w:w="2941" w:type="dxa"/>
            <w:vAlign w:val="center"/>
          </w:tcPr>
          <w:p w14:paraId="5DF62688" w14:textId="77777777" w:rsidR="00457112" w:rsidRPr="00457112" w:rsidRDefault="00457112" w:rsidP="00D507CA">
            <w:pPr>
              <w:spacing w:line="30" w:lineRule="atLeast"/>
              <w:jc w:val="both"/>
              <w:rPr>
                <w:rFonts w:cs="Times New Roman"/>
                <w:szCs w:val="26"/>
              </w:rPr>
            </w:pPr>
            <w:r w:rsidRPr="00457112">
              <w:rPr>
                <w:rFonts w:cs="Times New Roman"/>
                <w:szCs w:val="26"/>
              </w:rPr>
              <w:t>Cập nhật giá tiền của sản phẩm khi có sự thay đổi về số lượng.</w:t>
            </w:r>
          </w:p>
        </w:tc>
      </w:tr>
      <w:tr w:rsidR="00457112" w:rsidRPr="00457112" w14:paraId="1B928115" w14:textId="77777777" w:rsidTr="00457112">
        <w:trPr>
          <w:trHeight w:val="1900"/>
        </w:trPr>
        <w:tc>
          <w:tcPr>
            <w:tcW w:w="1843" w:type="dxa"/>
            <w:vAlign w:val="center"/>
          </w:tcPr>
          <w:p w14:paraId="42952105" w14:textId="77777777" w:rsidR="00457112" w:rsidRPr="00457112" w:rsidRDefault="00457112" w:rsidP="00D507CA">
            <w:pPr>
              <w:spacing w:line="30" w:lineRule="atLeast"/>
              <w:rPr>
                <w:rFonts w:cs="Times New Roman"/>
                <w:b/>
                <w:szCs w:val="26"/>
              </w:rPr>
            </w:pPr>
            <w:r w:rsidRPr="00457112">
              <w:rPr>
                <w:rFonts w:cs="Times New Roman"/>
                <w:b/>
                <w:szCs w:val="26"/>
              </w:rPr>
              <w:t>SetProductListHelper:</w:t>
            </w:r>
          </w:p>
          <w:p w14:paraId="6E2095C1" w14:textId="77777777" w:rsidR="00457112" w:rsidRPr="00457112" w:rsidRDefault="00457112" w:rsidP="00D507CA">
            <w:pPr>
              <w:spacing w:line="30" w:lineRule="atLeast"/>
              <w:rPr>
                <w:rFonts w:cs="Times New Roman"/>
                <w:szCs w:val="26"/>
              </w:rPr>
            </w:pPr>
            <w:r w:rsidRPr="00457112">
              <w:rPr>
                <w:rFonts w:cs="Times New Roman"/>
                <w:szCs w:val="26"/>
              </w:rPr>
              <w:t>định giá trị cho ListView ở các giao diện danh sách hàng.</w:t>
            </w:r>
          </w:p>
        </w:tc>
        <w:tc>
          <w:tcPr>
            <w:tcW w:w="2409" w:type="dxa"/>
            <w:vAlign w:val="center"/>
          </w:tcPr>
          <w:p w14:paraId="731DFE41" w14:textId="77777777" w:rsidR="00457112" w:rsidRPr="00457112" w:rsidRDefault="00457112" w:rsidP="00D507CA">
            <w:pPr>
              <w:spacing w:line="30" w:lineRule="atLeast"/>
              <w:rPr>
                <w:rFonts w:cs="Times New Roman"/>
                <w:b/>
                <w:szCs w:val="26"/>
              </w:rPr>
            </w:pPr>
            <w:r w:rsidRPr="00457112">
              <w:rPr>
                <w:rFonts w:cs="Times New Roman"/>
                <w:b/>
                <w:szCs w:val="26"/>
              </w:rPr>
              <w:t>getProductsListItem</w:t>
            </w:r>
            <w:r w:rsidRPr="00457112">
              <w:rPr>
                <w:rFonts w:cs="Times New Roman"/>
                <w:szCs w:val="26"/>
              </w:rPr>
              <w:t>()</w:t>
            </w:r>
          </w:p>
        </w:tc>
        <w:tc>
          <w:tcPr>
            <w:tcW w:w="1418" w:type="dxa"/>
            <w:vAlign w:val="center"/>
          </w:tcPr>
          <w:p w14:paraId="60AFE83E" w14:textId="77777777" w:rsidR="00457112" w:rsidRPr="00457112" w:rsidRDefault="00457112" w:rsidP="00D507CA">
            <w:pPr>
              <w:spacing w:line="30" w:lineRule="atLeast"/>
              <w:jc w:val="center"/>
              <w:rPr>
                <w:rFonts w:cs="Times New Roman"/>
                <w:szCs w:val="26"/>
              </w:rPr>
            </w:pPr>
            <w:r w:rsidRPr="00457112">
              <w:rPr>
                <w:rFonts w:cs="Times New Roman"/>
                <w:szCs w:val="26"/>
              </w:rPr>
              <w:t>ArrayList&lt;ProductsListItem&gt;</w:t>
            </w:r>
          </w:p>
        </w:tc>
        <w:tc>
          <w:tcPr>
            <w:tcW w:w="2941" w:type="dxa"/>
            <w:vAlign w:val="center"/>
          </w:tcPr>
          <w:p w14:paraId="576D6A43" w14:textId="77777777" w:rsidR="00457112" w:rsidRPr="00457112" w:rsidRDefault="00457112" w:rsidP="00D507CA">
            <w:pPr>
              <w:keepNext/>
              <w:spacing w:line="30" w:lineRule="atLeast"/>
              <w:jc w:val="both"/>
              <w:rPr>
                <w:rFonts w:cs="Times New Roman"/>
                <w:szCs w:val="26"/>
              </w:rPr>
            </w:pPr>
            <w:r w:rsidRPr="00457112">
              <w:rPr>
                <w:rFonts w:cs="Times New Roman"/>
                <w:szCs w:val="26"/>
              </w:rPr>
              <w:t>Đặt giá trị cho mỗi dòng sản phẩm trên giao diện.</w:t>
            </w:r>
          </w:p>
        </w:tc>
      </w:tr>
    </w:tbl>
    <w:p w14:paraId="3BE4871B" w14:textId="4999AD09" w:rsidR="00457112" w:rsidRDefault="00457112" w:rsidP="00AB31B9"/>
    <w:p w14:paraId="279017B9" w14:textId="28EF5B0C" w:rsidR="0089374A" w:rsidRDefault="0089374A" w:rsidP="0089374A">
      <w:pPr>
        <w:pStyle w:val="Heading3"/>
        <w:ind w:firstLine="360"/>
      </w:pPr>
      <w:bookmarkStart w:id="177" w:name="_Toc28993209"/>
      <w:r>
        <w:t xml:space="preserve">4.4. </w:t>
      </w:r>
      <w:r w:rsidRPr="0089374A">
        <w:t>Package hhhai0304.dfc</w:t>
      </w:r>
      <w:r>
        <w:t>:</w:t>
      </w:r>
      <w:bookmarkEnd w:id="177"/>
    </w:p>
    <w:p w14:paraId="0184ADA3" w14:textId="313B85DB" w:rsidR="00CA2565" w:rsidRDefault="00CA2565" w:rsidP="00CA2565">
      <w:pPr>
        <w:ind w:firstLine="360"/>
      </w:pPr>
      <w:r>
        <w:t>C</w:t>
      </w:r>
      <w:r w:rsidRPr="00CA2565">
        <w:t>hứa các Activity của ứng dụng</w:t>
      </w:r>
      <w:r>
        <w:t>.</w:t>
      </w:r>
    </w:p>
    <w:tbl>
      <w:tblPr>
        <w:tblStyle w:val="TableGrid"/>
        <w:tblW w:w="0" w:type="auto"/>
        <w:tblInd w:w="-5" w:type="dxa"/>
        <w:tblLayout w:type="fixed"/>
        <w:tblLook w:val="04A0" w:firstRow="1" w:lastRow="0" w:firstColumn="1" w:lastColumn="0" w:noHBand="0" w:noVBand="1"/>
      </w:tblPr>
      <w:tblGrid>
        <w:gridCol w:w="1843"/>
        <w:gridCol w:w="2409"/>
        <w:gridCol w:w="1418"/>
        <w:gridCol w:w="2941"/>
      </w:tblGrid>
      <w:tr w:rsidR="00644CDD" w:rsidRPr="00644CDD" w14:paraId="26D6810E" w14:textId="77777777" w:rsidTr="00644CDD">
        <w:trPr>
          <w:trHeight w:val="455"/>
        </w:trPr>
        <w:tc>
          <w:tcPr>
            <w:tcW w:w="1843" w:type="dxa"/>
            <w:shd w:val="clear" w:color="auto" w:fill="D9D9D9" w:themeFill="background1" w:themeFillShade="D9"/>
            <w:vAlign w:val="center"/>
          </w:tcPr>
          <w:p w14:paraId="129A650C" w14:textId="77777777" w:rsidR="00644CDD" w:rsidRPr="00644CDD" w:rsidRDefault="00644CDD" w:rsidP="00D507CA">
            <w:pPr>
              <w:spacing w:line="30" w:lineRule="atLeast"/>
              <w:jc w:val="center"/>
              <w:rPr>
                <w:rFonts w:cs="Times New Roman"/>
                <w:b/>
                <w:szCs w:val="26"/>
              </w:rPr>
            </w:pPr>
            <w:r w:rsidRPr="00644CDD">
              <w:rPr>
                <w:rFonts w:cs="Times New Roman"/>
                <w:b/>
                <w:szCs w:val="26"/>
              </w:rPr>
              <w:t>Class</w:t>
            </w:r>
          </w:p>
        </w:tc>
        <w:tc>
          <w:tcPr>
            <w:tcW w:w="2409" w:type="dxa"/>
            <w:shd w:val="clear" w:color="auto" w:fill="D9D9D9" w:themeFill="background1" w:themeFillShade="D9"/>
            <w:vAlign w:val="center"/>
          </w:tcPr>
          <w:p w14:paraId="4823430B" w14:textId="77777777" w:rsidR="00644CDD" w:rsidRPr="00644CDD" w:rsidRDefault="00644CDD" w:rsidP="00D507CA">
            <w:pPr>
              <w:spacing w:line="30" w:lineRule="atLeast"/>
              <w:jc w:val="center"/>
              <w:rPr>
                <w:rFonts w:cs="Times New Roman"/>
                <w:b/>
                <w:szCs w:val="26"/>
              </w:rPr>
            </w:pPr>
            <w:r w:rsidRPr="00644CDD">
              <w:rPr>
                <w:rFonts w:cs="Times New Roman"/>
                <w:b/>
                <w:szCs w:val="26"/>
              </w:rPr>
              <w:t>Hàm quan trọng</w:t>
            </w:r>
          </w:p>
        </w:tc>
        <w:tc>
          <w:tcPr>
            <w:tcW w:w="1418" w:type="dxa"/>
            <w:shd w:val="clear" w:color="auto" w:fill="D9D9D9" w:themeFill="background1" w:themeFillShade="D9"/>
            <w:vAlign w:val="center"/>
          </w:tcPr>
          <w:p w14:paraId="0BCFD3FE" w14:textId="77777777" w:rsidR="00644CDD" w:rsidRPr="00644CDD" w:rsidRDefault="00644CDD" w:rsidP="00D507CA">
            <w:pPr>
              <w:spacing w:line="30" w:lineRule="atLeast"/>
              <w:jc w:val="center"/>
              <w:rPr>
                <w:rFonts w:cs="Times New Roman"/>
                <w:b/>
                <w:szCs w:val="26"/>
              </w:rPr>
            </w:pPr>
            <w:r w:rsidRPr="00644CDD">
              <w:rPr>
                <w:rFonts w:cs="Times New Roman"/>
                <w:b/>
                <w:szCs w:val="26"/>
              </w:rPr>
              <w:t>Kiểu</w:t>
            </w:r>
          </w:p>
        </w:tc>
        <w:tc>
          <w:tcPr>
            <w:tcW w:w="2941" w:type="dxa"/>
            <w:shd w:val="clear" w:color="auto" w:fill="D9D9D9" w:themeFill="background1" w:themeFillShade="D9"/>
            <w:vAlign w:val="center"/>
          </w:tcPr>
          <w:p w14:paraId="3F046654" w14:textId="77777777" w:rsidR="00644CDD" w:rsidRPr="00644CDD" w:rsidRDefault="00644CDD" w:rsidP="00D507CA">
            <w:pPr>
              <w:spacing w:line="30" w:lineRule="atLeast"/>
              <w:jc w:val="center"/>
              <w:rPr>
                <w:rFonts w:cs="Times New Roman"/>
                <w:b/>
                <w:szCs w:val="26"/>
              </w:rPr>
            </w:pPr>
            <w:r w:rsidRPr="00644CDD">
              <w:rPr>
                <w:rFonts w:cs="Times New Roman"/>
                <w:b/>
                <w:szCs w:val="26"/>
              </w:rPr>
              <w:t>Ý nghĩa</w:t>
            </w:r>
          </w:p>
        </w:tc>
      </w:tr>
      <w:tr w:rsidR="00644CDD" w:rsidRPr="00644CDD" w14:paraId="35A154B2" w14:textId="77777777" w:rsidTr="00644CDD">
        <w:trPr>
          <w:trHeight w:val="740"/>
        </w:trPr>
        <w:tc>
          <w:tcPr>
            <w:tcW w:w="1843" w:type="dxa"/>
            <w:vMerge w:val="restart"/>
            <w:vAlign w:val="center"/>
          </w:tcPr>
          <w:p w14:paraId="0E21B614" w14:textId="77777777" w:rsidR="00644CDD" w:rsidRPr="00644CDD" w:rsidRDefault="00644CDD" w:rsidP="00D507CA">
            <w:pPr>
              <w:spacing w:line="30" w:lineRule="atLeast"/>
              <w:rPr>
                <w:rFonts w:cs="Times New Roman"/>
                <w:b/>
                <w:szCs w:val="26"/>
              </w:rPr>
            </w:pPr>
            <w:r w:rsidRPr="00644CDD">
              <w:rPr>
                <w:rFonts w:cs="Times New Roman"/>
                <w:b/>
                <w:szCs w:val="26"/>
              </w:rPr>
              <w:t>CartActivity:</w:t>
            </w:r>
          </w:p>
          <w:p w14:paraId="3E52D563" w14:textId="77777777" w:rsidR="00644CDD" w:rsidRPr="00644CDD" w:rsidRDefault="00644CDD" w:rsidP="00D507CA">
            <w:pPr>
              <w:spacing w:line="30" w:lineRule="atLeast"/>
              <w:rPr>
                <w:rFonts w:cs="Times New Roman"/>
                <w:szCs w:val="26"/>
              </w:rPr>
            </w:pPr>
            <w:r w:rsidRPr="00644CDD">
              <w:rPr>
                <w:rFonts w:cs="Times New Roman"/>
                <w:szCs w:val="26"/>
              </w:rPr>
              <w:t>giao diện giỏ hàng.</w:t>
            </w:r>
          </w:p>
        </w:tc>
        <w:tc>
          <w:tcPr>
            <w:tcW w:w="2409" w:type="dxa"/>
            <w:vAlign w:val="center"/>
          </w:tcPr>
          <w:p w14:paraId="0AD112AE" w14:textId="77777777" w:rsidR="00644CDD" w:rsidRPr="00644CDD" w:rsidRDefault="00644CDD" w:rsidP="00D507CA">
            <w:pPr>
              <w:spacing w:line="30" w:lineRule="atLeast"/>
              <w:rPr>
                <w:rFonts w:cs="Times New Roman"/>
                <w:szCs w:val="26"/>
              </w:rPr>
            </w:pPr>
            <w:r w:rsidRPr="00644CDD">
              <w:rPr>
                <w:rFonts w:cs="Times New Roman"/>
                <w:b/>
                <w:szCs w:val="26"/>
              </w:rPr>
              <w:t>onCreate</w:t>
            </w:r>
            <w:r w:rsidRPr="00644CDD">
              <w:rPr>
                <w:rFonts w:cs="Times New Roman"/>
                <w:szCs w:val="26"/>
              </w:rPr>
              <w:t xml:space="preserve"> (Bundle savedInstanceState)</w:t>
            </w:r>
          </w:p>
        </w:tc>
        <w:tc>
          <w:tcPr>
            <w:tcW w:w="1418" w:type="dxa"/>
            <w:vAlign w:val="center"/>
          </w:tcPr>
          <w:p w14:paraId="11C65D47"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01F52BE3"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giao diện cho trang Giỏ hàng.</w:t>
            </w:r>
          </w:p>
        </w:tc>
      </w:tr>
      <w:tr w:rsidR="00644CDD" w:rsidRPr="00644CDD" w14:paraId="40E8C52D" w14:textId="77777777" w:rsidTr="00644CDD">
        <w:trPr>
          <w:trHeight w:val="1080"/>
        </w:trPr>
        <w:tc>
          <w:tcPr>
            <w:tcW w:w="1843" w:type="dxa"/>
            <w:vMerge/>
            <w:vAlign w:val="center"/>
          </w:tcPr>
          <w:p w14:paraId="093AF11C" w14:textId="77777777" w:rsidR="00644CDD" w:rsidRPr="00644CDD" w:rsidRDefault="00644CDD" w:rsidP="00D507CA">
            <w:pPr>
              <w:spacing w:line="30" w:lineRule="atLeast"/>
              <w:jc w:val="both"/>
              <w:rPr>
                <w:rFonts w:cs="Times New Roman"/>
                <w:szCs w:val="26"/>
              </w:rPr>
            </w:pPr>
          </w:p>
        </w:tc>
        <w:tc>
          <w:tcPr>
            <w:tcW w:w="2409" w:type="dxa"/>
            <w:vAlign w:val="center"/>
          </w:tcPr>
          <w:p w14:paraId="35406B61" w14:textId="77777777" w:rsidR="00644CDD" w:rsidRPr="00644CDD" w:rsidRDefault="00644CDD" w:rsidP="00D507CA">
            <w:pPr>
              <w:spacing w:line="30" w:lineRule="atLeast"/>
              <w:rPr>
                <w:rFonts w:cs="Times New Roman"/>
                <w:szCs w:val="26"/>
              </w:rPr>
            </w:pPr>
            <w:r w:rsidRPr="00644CDD">
              <w:rPr>
                <w:rFonts w:cs="Times New Roman"/>
                <w:b/>
                <w:szCs w:val="26"/>
              </w:rPr>
              <w:t xml:space="preserve">createOrderDialog </w:t>
            </w:r>
            <w:r w:rsidRPr="00644CDD">
              <w:rPr>
                <w:rFonts w:cs="Times New Roman"/>
                <w:szCs w:val="26"/>
              </w:rPr>
              <w:t>(final Cookie cookie)</w:t>
            </w:r>
          </w:p>
        </w:tc>
        <w:tc>
          <w:tcPr>
            <w:tcW w:w="1418" w:type="dxa"/>
            <w:vAlign w:val="center"/>
          </w:tcPr>
          <w:p w14:paraId="03644886"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393EFFD1"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dialog để chọn thông tin giao hàng sau khi thanh toán đơn hàng.</w:t>
            </w:r>
          </w:p>
        </w:tc>
      </w:tr>
      <w:tr w:rsidR="00644CDD" w:rsidRPr="00644CDD" w14:paraId="06D1DC83" w14:textId="77777777" w:rsidTr="00644CDD">
        <w:trPr>
          <w:trHeight w:val="1293"/>
        </w:trPr>
        <w:tc>
          <w:tcPr>
            <w:tcW w:w="1843" w:type="dxa"/>
            <w:vMerge/>
            <w:vAlign w:val="center"/>
          </w:tcPr>
          <w:p w14:paraId="3CE1176E" w14:textId="77777777" w:rsidR="00644CDD" w:rsidRPr="00644CDD" w:rsidRDefault="00644CDD" w:rsidP="00D507CA">
            <w:pPr>
              <w:spacing w:line="30" w:lineRule="atLeast"/>
              <w:jc w:val="both"/>
              <w:rPr>
                <w:rFonts w:cs="Times New Roman"/>
                <w:szCs w:val="26"/>
              </w:rPr>
            </w:pPr>
          </w:p>
        </w:tc>
        <w:tc>
          <w:tcPr>
            <w:tcW w:w="2409" w:type="dxa"/>
            <w:vAlign w:val="center"/>
          </w:tcPr>
          <w:p w14:paraId="224CA6C3" w14:textId="77777777" w:rsidR="00644CDD" w:rsidRPr="00644CDD" w:rsidRDefault="00644CDD" w:rsidP="00D507CA">
            <w:pPr>
              <w:spacing w:line="30" w:lineRule="atLeast"/>
              <w:rPr>
                <w:rFonts w:cs="Times New Roman"/>
                <w:b/>
                <w:szCs w:val="26"/>
              </w:rPr>
            </w:pPr>
            <w:r w:rsidRPr="00644CDD">
              <w:rPr>
                <w:rFonts w:cs="Times New Roman"/>
                <w:b/>
                <w:szCs w:val="26"/>
              </w:rPr>
              <w:t>addOrder</w:t>
            </w:r>
          </w:p>
        </w:tc>
        <w:tc>
          <w:tcPr>
            <w:tcW w:w="1418" w:type="dxa"/>
            <w:vAlign w:val="center"/>
          </w:tcPr>
          <w:p w14:paraId="71A64B79" w14:textId="77777777" w:rsidR="00644CDD" w:rsidRPr="00644CDD" w:rsidRDefault="00644CDD" w:rsidP="00D507CA">
            <w:pPr>
              <w:spacing w:line="30" w:lineRule="atLeast"/>
              <w:jc w:val="center"/>
              <w:rPr>
                <w:rFonts w:cs="Times New Roman"/>
                <w:szCs w:val="26"/>
              </w:rPr>
            </w:pPr>
            <w:r w:rsidRPr="00644CDD">
              <w:rPr>
                <w:rFonts w:cs="Times New Roman"/>
                <w:szCs w:val="26"/>
              </w:rPr>
              <w:t>AsyncTask&lt;Void, Void, Void&gt;</w:t>
            </w:r>
          </w:p>
        </w:tc>
        <w:tc>
          <w:tcPr>
            <w:tcW w:w="2941" w:type="dxa"/>
            <w:vAlign w:val="center"/>
          </w:tcPr>
          <w:p w14:paraId="13AA497C"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AsyncTask để gửi thông tin đơn hàng đã xác nhận thanh toán lên Host.</w:t>
            </w:r>
          </w:p>
        </w:tc>
      </w:tr>
      <w:tr w:rsidR="00644CDD" w:rsidRPr="00644CDD" w14:paraId="0421193A" w14:textId="77777777" w:rsidTr="00644CDD">
        <w:trPr>
          <w:trHeight w:val="1964"/>
        </w:trPr>
        <w:tc>
          <w:tcPr>
            <w:tcW w:w="1843" w:type="dxa"/>
            <w:vMerge w:val="restart"/>
            <w:vAlign w:val="center"/>
          </w:tcPr>
          <w:p w14:paraId="3C05457D" w14:textId="77777777" w:rsidR="00644CDD" w:rsidRPr="00644CDD" w:rsidRDefault="00644CDD" w:rsidP="00D507CA">
            <w:pPr>
              <w:spacing w:line="30" w:lineRule="atLeast"/>
              <w:rPr>
                <w:rFonts w:cs="Times New Roman"/>
                <w:b/>
                <w:szCs w:val="26"/>
              </w:rPr>
            </w:pPr>
            <w:r w:rsidRPr="00644CDD">
              <w:rPr>
                <w:rFonts w:cs="Times New Roman"/>
                <w:b/>
                <w:szCs w:val="26"/>
              </w:rPr>
              <w:t>ChangePassActivity:</w:t>
            </w:r>
          </w:p>
          <w:p w14:paraId="31479338" w14:textId="77777777" w:rsidR="00644CDD" w:rsidRPr="00644CDD" w:rsidRDefault="00644CDD" w:rsidP="00D507CA">
            <w:pPr>
              <w:spacing w:line="30" w:lineRule="atLeast"/>
              <w:rPr>
                <w:rFonts w:cs="Times New Roman"/>
                <w:szCs w:val="26"/>
              </w:rPr>
            </w:pPr>
            <w:r w:rsidRPr="00644CDD">
              <w:rPr>
                <w:rFonts w:cs="Times New Roman"/>
                <w:szCs w:val="26"/>
              </w:rPr>
              <w:t>giao diện đổi mật khẩu.</w:t>
            </w:r>
          </w:p>
        </w:tc>
        <w:tc>
          <w:tcPr>
            <w:tcW w:w="2409" w:type="dxa"/>
            <w:vAlign w:val="center"/>
          </w:tcPr>
          <w:p w14:paraId="21E797C6" w14:textId="77777777" w:rsidR="00644CDD" w:rsidRPr="00644CDD" w:rsidRDefault="00644CDD" w:rsidP="00D507CA">
            <w:pPr>
              <w:spacing w:line="30" w:lineRule="atLeast"/>
              <w:rPr>
                <w:rFonts w:cs="Times New Roman"/>
                <w:szCs w:val="26"/>
              </w:rPr>
            </w:pPr>
            <w:r w:rsidRPr="00644CDD">
              <w:rPr>
                <w:rFonts w:cs="Times New Roman"/>
                <w:b/>
                <w:szCs w:val="26"/>
              </w:rPr>
              <w:t>onCreate</w:t>
            </w:r>
            <w:r w:rsidRPr="00644CDD">
              <w:rPr>
                <w:rFonts w:cs="Times New Roman"/>
                <w:szCs w:val="26"/>
              </w:rPr>
              <w:t xml:space="preserve"> (Bundle savedInstanceState)</w:t>
            </w:r>
          </w:p>
        </w:tc>
        <w:tc>
          <w:tcPr>
            <w:tcW w:w="1418" w:type="dxa"/>
            <w:vAlign w:val="center"/>
          </w:tcPr>
          <w:p w14:paraId="4CB644E5"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077DE75A"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giao diện cho trang Đổi mật khẩu và kiểm tra xem mục Mật khẩu mới với Nhập lại Mật khẩu mới có trùng khớp nhau chưa.</w:t>
            </w:r>
          </w:p>
        </w:tc>
      </w:tr>
      <w:tr w:rsidR="00644CDD" w:rsidRPr="00644CDD" w14:paraId="498160EA" w14:textId="77777777" w:rsidTr="00644CDD">
        <w:trPr>
          <w:trHeight w:val="1127"/>
        </w:trPr>
        <w:tc>
          <w:tcPr>
            <w:tcW w:w="1843" w:type="dxa"/>
            <w:vMerge/>
            <w:vAlign w:val="center"/>
          </w:tcPr>
          <w:p w14:paraId="04D17C06" w14:textId="77777777" w:rsidR="00644CDD" w:rsidRPr="00644CDD" w:rsidRDefault="00644CDD" w:rsidP="00D507CA">
            <w:pPr>
              <w:spacing w:line="30" w:lineRule="atLeast"/>
              <w:rPr>
                <w:rFonts w:cs="Times New Roman"/>
                <w:b/>
                <w:szCs w:val="26"/>
              </w:rPr>
            </w:pPr>
          </w:p>
        </w:tc>
        <w:tc>
          <w:tcPr>
            <w:tcW w:w="2409" w:type="dxa"/>
            <w:vAlign w:val="center"/>
          </w:tcPr>
          <w:p w14:paraId="738F9D43" w14:textId="77777777" w:rsidR="00644CDD" w:rsidRPr="00644CDD" w:rsidRDefault="00644CDD" w:rsidP="00D507CA">
            <w:pPr>
              <w:spacing w:line="30" w:lineRule="atLeast"/>
              <w:rPr>
                <w:rFonts w:cs="Times New Roman"/>
                <w:b/>
                <w:szCs w:val="26"/>
              </w:rPr>
            </w:pPr>
            <w:r w:rsidRPr="00644CDD">
              <w:rPr>
                <w:rFonts w:cs="Times New Roman"/>
                <w:b/>
                <w:szCs w:val="26"/>
              </w:rPr>
              <w:t>changePassword</w:t>
            </w:r>
          </w:p>
        </w:tc>
        <w:tc>
          <w:tcPr>
            <w:tcW w:w="1418" w:type="dxa"/>
            <w:vAlign w:val="center"/>
          </w:tcPr>
          <w:p w14:paraId="6790FE2F" w14:textId="77777777" w:rsidR="00644CDD" w:rsidRPr="00644CDD" w:rsidRDefault="00644CDD" w:rsidP="00D507CA">
            <w:pPr>
              <w:spacing w:line="30" w:lineRule="atLeast"/>
              <w:jc w:val="center"/>
              <w:rPr>
                <w:rFonts w:cs="Times New Roman"/>
                <w:szCs w:val="26"/>
              </w:rPr>
            </w:pPr>
            <w:r w:rsidRPr="00644CDD">
              <w:rPr>
                <w:rFonts w:cs="Times New Roman"/>
                <w:szCs w:val="26"/>
              </w:rPr>
              <w:t>AsyncTask&lt;Void, Void, Void&gt;</w:t>
            </w:r>
          </w:p>
        </w:tc>
        <w:tc>
          <w:tcPr>
            <w:tcW w:w="2941" w:type="dxa"/>
            <w:vAlign w:val="center"/>
          </w:tcPr>
          <w:p w14:paraId="4074522D"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AsyncTask để gửi thông tin cập nhật mật khẩu mới lên Host.</w:t>
            </w:r>
          </w:p>
        </w:tc>
      </w:tr>
      <w:tr w:rsidR="00644CDD" w:rsidRPr="00644CDD" w14:paraId="7E124632" w14:textId="77777777" w:rsidTr="00644CDD">
        <w:trPr>
          <w:trHeight w:val="1086"/>
        </w:trPr>
        <w:tc>
          <w:tcPr>
            <w:tcW w:w="1843" w:type="dxa"/>
            <w:vMerge w:val="restart"/>
            <w:vAlign w:val="center"/>
          </w:tcPr>
          <w:p w14:paraId="036FBF50" w14:textId="77777777" w:rsidR="00644CDD" w:rsidRPr="00644CDD" w:rsidRDefault="00644CDD" w:rsidP="00D507CA">
            <w:pPr>
              <w:spacing w:line="30" w:lineRule="atLeast"/>
              <w:rPr>
                <w:rFonts w:cs="Times New Roman"/>
                <w:b/>
                <w:szCs w:val="26"/>
              </w:rPr>
            </w:pPr>
            <w:r w:rsidRPr="00644CDD">
              <w:rPr>
                <w:rFonts w:cs="Times New Roman"/>
                <w:b/>
                <w:szCs w:val="26"/>
              </w:rPr>
              <w:lastRenderedPageBreak/>
              <w:t>EditActivity:</w:t>
            </w:r>
          </w:p>
          <w:p w14:paraId="710B0C6B" w14:textId="77777777" w:rsidR="00644CDD" w:rsidRPr="00644CDD" w:rsidRDefault="00644CDD" w:rsidP="00D507CA">
            <w:pPr>
              <w:spacing w:line="30" w:lineRule="atLeast"/>
              <w:rPr>
                <w:rFonts w:cs="Times New Roman"/>
                <w:szCs w:val="26"/>
              </w:rPr>
            </w:pPr>
            <w:r w:rsidRPr="00644CDD">
              <w:rPr>
                <w:rFonts w:cs="Times New Roman"/>
                <w:szCs w:val="26"/>
              </w:rPr>
              <w:t>giao diện đổi thông tin người dùng.</w:t>
            </w:r>
          </w:p>
        </w:tc>
        <w:tc>
          <w:tcPr>
            <w:tcW w:w="2409" w:type="dxa"/>
            <w:vAlign w:val="center"/>
          </w:tcPr>
          <w:p w14:paraId="4FE85317" w14:textId="77777777" w:rsidR="00644CDD" w:rsidRPr="00644CDD" w:rsidRDefault="00644CDD" w:rsidP="00D507CA">
            <w:pPr>
              <w:spacing w:line="30" w:lineRule="atLeast"/>
              <w:rPr>
                <w:rFonts w:cs="Times New Roman"/>
                <w:szCs w:val="26"/>
              </w:rPr>
            </w:pPr>
            <w:r w:rsidRPr="00644CDD">
              <w:rPr>
                <w:rFonts w:cs="Times New Roman"/>
                <w:b/>
                <w:szCs w:val="26"/>
              </w:rPr>
              <w:t>onCreate</w:t>
            </w:r>
            <w:r w:rsidRPr="00644CDD">
              <w:rPr>
                <w:rFonts w:cs="Times New Roman"/>
                <w:szCs w:val="26"/>
              </w:rPr>
              <w:t xml:space="preserve"> (Bundle savedInstanceState)</w:t>
            </w:r>
          </w:p>
        </w:tc>
        <w:tc>
          <w:tcPr>
            <w:tcW w:w="1418" w:type="dxa"/>
            <w:vAlign w:val="center"/>
          </w:tcPr>
          <w:p w14:paraId="1EC87AB1"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0C1789E8"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giao diện cho trang Chỉnh sửa thông tin người dùng.</w:t>
            </w:r>
          </w:p>
        </w:tc>
      </w:tr>
      <w:tr w:rsidR="00644CDD" w:rsidRPr="00644CDD" w14:paraId="290D9AD2" w14:textId="77777777" w:rsidTr="00644CDD">
        <w:trPr>
          <w:trHeight w:val="1408"/>
        </w:trPr>
        <w:tc>
          <w:tcPr>
            <w:tcW w:w="1843" w:type="dxa"/>
            <w:vMerge/>
            <w:vAlign w:val="center"/>
          </w:tcPr>
          <w:p w14:paraId="1E1BDFDB" w14:textId="77777777" w:rsidR="00644CDD" w:rsidRPr="00644CDD" w:rsidRDefault="00644CDD" w:rsidP="00D507CA">
            <w:pPr>
              <w:spacing w:line="30" w:lineRule="atLeast"/>
              <w:jc w:val="both"/>
              <w:rPr>
                <w:rFonts w:cs="Times New Roman"/>
                <w:szCs w:val="26"/>
              </w:rPr>
            </w:pPr>
          </w:p>
        </w:tc>
        <w:tc>
          <w:tcPr>
            <w:tcW w:w="2409" w:type="dxa"/>
            <w:vAlign w:val="center"/>
          </w:tcPr>
          <w:p w14:paraId="2E67996B" w14:textId="77777777" w:rsidR="00644CDD" w:rsidRPr="00644CDD" w:rsidRDefault="00644CDD" w:rsidP="00D507CA">
            <w:pPr>
              <w:spacing w:line="30" w:lineRule="atLeast"/>
              <w:rPr>
                <w:rFonts w:cs="Times New Roman"/>
                <w:b/>
                <w:szCs w:val="26"/>
              </w:rPr>
            </w:pPr>
            <w:r w:rsidRPr="00644CDD">
              <w:rPr>
                <w:rFonts w:cs="Times New Roman"/>
                <w:b/>
                <w:szCs w:val="26"/>
              </w:rPr>
              <w:t>doEdit</w:t>
            </w:r>
          </w:p>
        </w:tc>
        <w:tc>
          <w:tcPr>
            <w:tcW w:w="1418" w:type="dxa"/>
            <w:vAlign w:val="center"/>
          </w:tcPr>
          <w:p w14:paraId="577574F0" w14:textId="77777777" w:rsidR="00644CDD" w:rsidRPr="00644CDD" w:rsidRDefault="00644CDD" w:rsidP="00D507CA">
            <w:pPr>
              <w:spacing w:line="30" w:lineRule="atLeast"/>
              <w:jc w:val="center"/>
              <w:rPr>
                <w:rFonts w:cs="Times New Roman"/>
                <w:szCs w:val="26"/>
              </w:rPr>
            </w:pPr>
            <w:r w:rsidRPr="00644CDD">
              <w:rPr>
                <w:rFonts w:cs="Times New Roman"/>
                <w:szCs w:val="26"/>
              </w:rPr>
              <w:t>AsyncTask&lt;Void, Void, Void&gt;</w:t>
            </w:r>
          </w:p>
        </w:tc>
        <w:tc>
          <w:tcPr>
            <w:tcW w:w="2941" w:type="dxa"/>
            <w:vAlign w:val="center"/>
          </w:tcPr>
          <w:p w14:paraId="5013F793"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AsyncTask để gửi thông tin cập nhật chi tiết tài khoản của người dùng lên Host.</w:t>
            </w:r>
          </w:p>
        </w:tc>
      </w:tr>
      <w:tr w:rsidR="00644CDD" w:rsidRPr="00644CDD" w14:paraId="2EC5675E" w14:textId="77777777" w:rsidTr="00644CDD">
        <w:trPr>
          <w:trHeight w:val="982"/>
        </w:trPr>
        <w:tc>
          <w:tcPr>
            <w:tcW w:w="1843" w:type="dxa"/>
            <w:vAlign w:val="center"/>
          </w:tcPr>
          <w:p w14:paraId="09F92AA8" w14:textId="77777777" w:rsidR="00644CDD" w:rsidRPr="00644CDD" w:rsidRDefault="00644CDD" w:rsidP="00D507CA">
            <w:pPr>
              <w:spacing w:line="30" w:lineRule="atLeast"/>
              <w:rPr>
                <w:rFonts w:cs="Times New Roman"/>
                <w:b/>
                <w:szCs w:val="26"/>
              </w:rPr>
            </w:pPr>
            <w:r w:rsidRPr="00644CDD">
              <w:rPr>
                <w:rFonts w:cs="Times New Roman"/>
                <w:b/>
                <w:szCs w:val="26"/>
              </w:rPr>
              <w:t>GcmBroadcastReceiver:</w:t>
            </w:r>
          </w:p>
          <w:p w14:paraId="36E623A2" w14:textId="77777777" w:rsidR="00644CDD" w:rsidRPr="00644CDD" w:rsidRDefault="00644CDD" w:rsidP="00D507CA">
            <w:pPr>
              <w:spacing w:line="30" w:lineRule="atLeast"/>
              <w:rPr>
                <w:rFonts w:cs="Times New Roman"/>
                <w:szCs w:val="26"/>
              </w:rPr>
            </w:pPr>
            <w:r w:rsidRPr="00644CDD">
              <w:rPr>
                <w:rFonts w:cs="Times New Roman"/>
                <w:szCs w:val="26"/>
              </w:rPr>
              <w:t>đăng ký Broadcast Receiver cho ứng dụng.</w:t>
            </w:r>
          </w:p>
        </w:tc>
        <w:tc>
          <w:tcPr>
            <w:tcW w:w="2409" w:type="dxa"/>
            <w:vAlign w:val="center"/>
          </w:tcPr>
          <w:p w14:paraId="35F1C4F6" w14:textId="77777777" w:rsidR="00644CDD" w:rsidRPr="00644CDD" w:rsidRDefault="00644CDD" w:rsidP="00D507CA">
            <w:pPr>
              <w:spacing w:line="30" w:lineRule="atLeast"/>
              <w:rPr>
                <w:rFonts w:cs="Times New Roman"/>
                <w:b/>
                <w:szCs w:val="26"/>
              </w:rPr>
            </w:pPr>
            <w:r w:rsidRPr="00644CDD">
              <w:rPr>
                <w:rFonts w:cs="Times New Roman"/>
                <w:b/>
                <w:szCs w:val="26"/>
              </w:rPr>
              <w:t xml:space="preserve">onReceive </w:t>
            </w:r>
            <w:r w:rsidRPr="00644CDD">
              <w:rPr>
                <w:rFonts w:cs="Times New Roman"/>
                <w:szCs w:val="26"/>
              </w:rPr>
              <w:t>(Context context, Intent intent)</w:t>
            </w:r>
          </w:p>
        </w:tc>
        <w:tc>
          <w:tcPr>
            <w:tcW w:w="1418" w:type="dxa"/>
            <w:vAlign w:val="center"/>
          </w:tcPr>
          <w:p w14:paraId="171DD34F"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6E402B2E" w14:textId="77777777" w:rsidR="00644CDD" w:rsidRPr="00644CDD" w:rsidRDefault="00644CDD" w:rsidP="00D507CA">
            <w:pPr>
              <w:spacing w:line="30" w:lineRule="atLeast"/>
              <w:rPr>
                <w:rFonts w:cs="Times New Roman"/>
                <w:szCs w:val="26"/>
              </w:rPr>
            </w:pPr>
            <w:r w:rsidRPr="00644CDD">
              <w:rPr>
                <w:rFonts w:cs="Times New Roman"/>
                <w:szCs w:val="26"/>
              </w:rPr>
              <w:t>Khởi tạo Wakeful Broadcast Receiver.</w:t>
            </w:r>
          </w:p>
        </w:tc>
      </w:tr>
      <w:tr w:rsidR="00644CDD" w:rsidRPr="00C93419" w14:paraId="1BC79510" w14:textId="77777777" w:rsidTr="00644CDD">
        <w:trPr>
          <w:trHeight w:val="1050"/>
        </w:trPr>
        <w:tc>
          <w:tcPr>
            <w:tcW w:w="1843" w:type="dxa"/>
            <w:vMerge w:val="restart"/>
            <w:vAlign w:val="center"/>
          </w:tcPr>
          <w:p w14:paraId="661B4B1A" w14:textId="77777777" w:rsidR="00644CDD" w:rsidRPr="00644CDD" w:rsidRDefault="00644CDD" w:rsidP="00D507CA">
            <w:pPr>
              <w:spacing w:line="30" w:lineRule="atLeast"/>
              <w:rPr>
                <w:rFonts w:cs="Times New Roman"/>
                <w:b/>
                <w:szCs w:val="26"/>
              </w:rPr>
            </w:pPr>
            <w:r w:rsidRPr="00644CDD">
              <w:rPr>
                <w:rFonts w:cs="Times New Roman"/>
                <w:b/>
                <w:szCs w:val="26"/>
              </w:rPr>
              <w:t>GcmIntentService:</w:t>
            </w:r>
          </w:p>
          <w:p w14:paraId="401D0900" w14:textId="77777777" w:rsidR="00644CDD" w:rsidRPr="00644CDD" w:rsidRDefault="00644CDD" w:rsidP="00D507CA">
            <w:pPr>
              <w:spacing w:line="30" w:lineRule="atLeast"/>
              <w:rPr>
                <w:rFonts w:cs="Times New Roman"/>
                <w:szCs w:val="26"/>
              </w:rPr>
            </w:pPr>
            <w:r w:rsidRPr="00644CDD">
              <w:rPr>
                <w:rFonts w:cs="Times New Roman"/>
                <w:szCs w:val="26"/>
              </w:rPr>
              <w:t>là service luôn chạy ngầm để bắt sự kiện khi có tin nhắn từ GCM tới.</w:t>
            </w:r>
          </w:p>
        </w:tc>
        <w:tc>
          <w:tcPr>
            <w:tcW w:w="2409" w:type="dxa"/>
            <w:vAlign w:val="center"/>
          </w:tcPr>
          <w:p w14:paraId="34EF15B3" w14:textId="77777777" w:rsidR="00644CDD" w:rsidRPr="00644CDD" w:rsidRDefault="00644CDD" w:rsidP="00D507CA">
            <w:pPr>
              <w:spacing w:line="30" w:lineRule="atLeast"/>
              <w:rPr>
                <w:rFonts w:cs="Times New Roman"/>
                <w:b/>
                <w:szCs w:val="26"/>
                <w:lang w:val="fr-FR"/>
              </w:rPr>
            </w:pPr>
            <w:r w:rsidRPr="00644CDD">
              <w:rPr>
                <w:rFonts w:cs="Times New Roman"/>
                <w:b/>
                <w:szCs w:val="26"/>
                <w:lang w:val="fr-FR"/>
              </w:rPr>
              <w:t xml:space="preserve">onHandleIntent </w:t>
            </w:r>
            <w:r w:rsidRPr="00644CDD">
              <w:rPr>
                <w:rFonts w:cs="Times New Roman"/>
                <w:szCs w:val="26"/>
                <w:lang w:val="fr-FR"/>
              </w:rPr>
              <w:t>(Intent intent)</w:t>
            </w:r>
          </w:p>
        </w:tc>
        <w:tc>
          <w:tcPr>
            <w:tcW w:w="1418" w:type="dxa"/>
            <w:vAlign w:val="center"/>
          </w:tcPr>
          <w:p w14:paraId="53203F8E" w14:textId="77777777" w:rsidR="00644CDD" w:rsidRPr="00644CDD" w:rsidRDefault="00644CDD" w:rsidP="00D507CA">
            <w:pPr>
              <w:spacing w:line="30" w:lineRule="atLeast"/>
              <w:jc w:val="center"/>
              <w:rPr>
                <w:rFonts w:cs="Times New Roman"/>
                <w:szCs w:val="26"/>
                <w:lang w:val="fr-FR"/>
              </w:rPr>
            </w:pPr>
            <w:r w:rsidRPr="00644CDD">
              <w:rPr>
                <w:rFonts w:cs="Times New Roman"/>
                <w:szCs w:val="26"/>
                <w:lang w:val="fr-FR"/>
              </w:rPr>
              <w:t>void</w:t>
            </w:r>
          </w:p>
        </w:tc>
        <w:tc>
          <w:tcPr>
            <w:tcW w:w="2941" w:type="dxa"/>
            <w:vAlign w:val="center"/>
          </w:tcPr>
          <w:p w14:paraId="17330806" w14:textId="77777777" w:rsidR="00644CDD" w:rsidRPr="00644CDD" w:rsidRDefault="00644CDD" w:rsidP="00D507CA">
            <w:pPr>
              <w:spacing w:line="30" w:lineRule="atLeast"/>
              <w:jc w:val="both"/>
              <w:rPr>
                <w:rFonts w:cs="Times New Roman"/>
                <w:szCs w:val="26"/>
                <w:lang w:val="fr-FR"/>
              </w:rPr>
            </w:pPr>
            <w:r w:rsidRPr="00644CDD">
              <w:rPr>
                <w:rFonts w:cs="Times New Roman"/>
                <w:szCs w:val="26"/>
                <w:lang w:val="fr-FR"/>
              </w:rPr>
              <w:t>Bắt sự kiện khi có tin nhắn từ GCM tới.</w:t>
            </w:r>
          </w:p>
        </w:tc>
      </w:tr>
      <w:tr w:rsidR="00644CDD" w:rsidRPr="00C93419" w14:paraId="1FEC0E4E" w14:textId="77777777" w:rsidTr="00644CDD">
        <w:trPr>
          <w:trHeight w:val="1050"/>
        </w:trPr>
        <w:tc>
          <w:tcPr>
            <w:tcW w:w="1843" w:type="dxa"/>
            <w:vMerge/>
            <w:vAlign w:val="center"/>
          </w:tcPr>
          <w:p w14:paraId="52AE5A35" w14:textId="77777777" w:rsidR="00644CDD" w:rsidRPr="00644CDD" w:rsidRDefault="00644CDD" w:rsidP="00D507CA">
            <w:pPr>
              <w:spacing w:line="30" w:lineRule="atLeast"/>
              <w:rPr>
                <w:rFonts w:cs="Times New Roman"/>
                <w:b/>
                <w:szCs w:val="26"/>
                <w:lang w:val="fr-FR"/>
              </w:rPr>
            </w:pPr>
          </w:p>
        </w:tc>
        <w:tc>
          <w:tcPr>
            <w:tcW w:w="2409" w:type="dxa"/>
            <w:vAlign w:val="center"/>
          </w:tcPr>
          <w:p w14:paraId="05C78377" w14:textId="77777777" w:rsidR="00644CDD" w:rsidRPr="00644CDD" w:rsidRDefault="00644CDD" w:rsidP="00D507CA">
            <w:pPr>
              <w:spacing w:line="30" w:lineRule="atLeast"/>
              <w:rPr>
                <w:rFonts w:cs="Times New Roman"/>
                <w:b/>
                <w:szCs w:val="26"/>
              </w:rPr>
            </w:pPr>
            <w:r w:rsidRPr="00644CDD">
              <w:rPr>
                <w:rFonts w:cs="Times New Roman"/>
                <w:b/>
                <w:szCs w:val="26"/>
              </w:rPr>
              <w:t xml:space="preserve">generateNotification </w:t>
            </w:r>
            <w:r w:rsidRPr="00644CDD">
              <w:rPr>
                <w:rFonts w:cs="Times New Roman"/>
                <w:szCs w:val="26"/>
              </w:rPr>
              <w:t>(Context context, String message)</w:t>
            </w:r>
          </w:p>
        </w:tc>
        <w:tc>
          <w:tcPr>
            <w:tcW w:w="1418" w:type="dxa"/>
            <w:vAlign w:val="center"/>
          </w:tcPr>
          <w:p w14:paraId="520B2866" w14:textId="77777777" w:rsidR="00644CDD" w:rsidRPr="00644CDD" w:rsidRDefault="00644CDD" w:rsidP="00D507CA">
            <w:pPr>
              <w:spacing w:line="30" w:lineRule="atLeast"/>
              <w:jc w:val="center"/>
              <w:rPr>
                <w:rFonts w:cs="Times New Roman"/>
                <w:szCs w:val="26"/>
                <w:lang w:val="fr-FR"/>
              </w:rPr>
            </w:pPr>
            <w:r w:rsidRPr="00644CDD">
              <w:rPr>
                <w:rFonts w:cs="Times New Roman"/>
                <w:szCs w:val="26"/>
                <w:lang w:val="fr-FR"/>
              </w:rPr>
              <w:t>void</w:t>
            </w:r>
          </w:p>
        </w:tc>
        <w:tc>
          <w:tcPr>
            <w:tcW w:w="2941" w:type="dxa"/>
            <w:vAlign w:val="center"/>
          </w:tcPr>
          <w:p w14:paraId="1119A56D" w14:textId="77777777" w:rsidR="00644CDD" w:rsidRPr="00644CDD" w:rsidRDefault="00644CDD" w:rsidP="00D507CA">
            <w:pPr>
              <w:spacing w:line="30" w:lineRule="atLeast"/>
              <w:jc w:val="both"/>
              <w:rPr>
                <w:rFonts w:cs="Times New Roman"/>
                <w:szCs w:val="26"/>
                <w:lang w:val="fr-FR"/>
              </w:rPr>
            </w:pPr>
            <w:r w:rsidRPr="00644CDD">
              <w:rPr>
                <w:rFonts w:cs="Times New Roman"/>
                <w:szCs w:val="26"/>
                <w:lang w:val="fr-FR"/>
              </w:rPr>
              <w:t>Hiển thị thông báo lên thanh thông báo của thiết bị khi có tin nhắn GCM.</w:t>
            </w:r>
          </w:p>
        </w:tc>
      </w:tr>
      <w:tr w:rsidR="00644CDD" w:rsidRPr="00644CDD" w14:paraId="64CF8DCD" w14:textId="77777777" w:rsidTr="00644CDD">
        <w:trPr>
          <w:trHeight w:val="982"/>
        </w:trPr>
        <w:tc>
          <w:tcPr>
            <w:tcW w:w="1843" w:type="dxa"/>
            <w:vMerge w:val="restart"/>
            <w:vAlign w:val="center"/>
          </w:tcPr>
          <w:p w14:paraId="3DED99A8" w14:textId="77777777" w:rsidR="00644CDD" w:rsidRPr="00644CDD" w:rsidRDefault="00644CDD" w:rsidP="00D507CA">
            <w:pPr>
              <w:spacing w:line="30" w:lineRule="atLeast"/>
              <w:rPr>
                <w:rFonts w:cs="Times New Roman"/>
                <w:b/>
                <w:szCs w:val="26"/>
              </w:rPr>
            </w:pPr>
            <w:r w:rsidRPr="00644CDD">
              <w:rPr>
                <w:rFonts w:cs="Times New Roman"/>
                <w:b/>
                <w:szCs w:val="26"/>
              </w:rPr>
              <w:t>LoginActivity:</w:t>
            </w:r>
          </w:p>
          <w:p w14:paraId="5F2C9B45" w14:textId="77777777" w:rsidR="00644CDD" w:rsidRPr="00644CDD" w:rsidRDefault="00644CDD" w:rsidP="00D507CA">
            <w:pPr>
              <w:spacing w:line="30" w:lineRule="atLeast"/>
              <w:rPr>
                <w:rFonts w:cs="Times New Roman"/>
                <w:szCs w:val="26"/>
              </w:rPr>
            </w:pPr>
            <w:r w:rsidRPr="00644CDD">
              <w:rPr>
                <w:rFonts w:cs="Times New Roman"/>
                <w:szCs w:val="26"/>
              </w:rPr>
              <w:t>giao diện đăng nhập.</w:t>
            </w:r>
          </w:p>
        </w:tc>
        <w:tc>
          <w:tcPr>
            <w:tcW w:w="2409" w:type="dxa"/>
            <w:vAlign w:val="center"/>
          </w:tcPr>
          <w:p w14:paraId="4D4D8CB8" w14:textId="77777777" w:rsidR="00644CDD" w:rsidRPr="00644CDD" w:rsidRDefault="00644CDD" w:rsidP="00D507CA">
            <w:pPr>
              <w:spacing w:line="30" w:lineRule="atLeast"/>
              <w:rPr>
                <w:rFonts w:cs="Times New Roman"/>
                <w:szCs w:val="26"/>
              </w:rPr>
            </w:pPr>
            <w:r w:rsidRPr="00644CDD">
              <w:rPr>
                <w:rFonts w:cs="Times New Roman"/>
                <w:b/>
                <w:szCs w:val="26"/>
              </w:rPr>
              <w:t>onCreate</w:t>
            </w:r>
            <w:r w:rsidRPr="00644CDD">
              <w:rPr>
                <w:rFonts w:cs="Times New Roman"/>
                <w:szCs w:val="26"/>
              </w:rPr>
              <w:t xml:space="preserve"> (Bundle savedInstanceState)</w:t>
            </w:r>
          </w:p>
        </w:tc>
        <w:tc>
          <w:tcPr>
            <w:tcW w:w="1418" w:type="dxa"/>
            <w:vAlign w:val="center"/>
          </w:tcPr>
          <w:p w14:paraId="331C42D7"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5E3CFD55"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giao diện cho trang Đăng nhập.</w:t>
            </w:r>
          </w:p>
        </w:tc>
      </w:tr>
      <w:tr w:rsidR="00644CDD" w:rsidRPr="00644CDD" w14:paraId="456974C2" w14:textId="77777777" w:rsidTr="00644CDD">
        <w:trPr>
          <w:trHeight w:val="2252"/>
        </w:trPr>
        <w:tc>
          <w:tcPr>
            <w:tcW w:w="1843" w:type="dxa"/>
            <w:vMerge/>
            <w:vAlign w:val="center"/>
          </w:tcPr>
          <w:p w14:paraId="097FEF35" w14:textId="77777777" w:rsidR="00644CDD" w:rsidRPr="00644CDD" w:rsidRDefault="00644CDD" w:rsidP="00D507CA">
            <w:pPr>
              <w:spacing w:line="30" w:lineRule="atLeast"/>
              <w:rPr>
                <w:rFonts w:cs="Times New Roman"/>
                <w:b/>
                <w:szCs w:val="26"/>
              </w:rPr>
            </w:pPr>
          </w:p>
        </w:tc>
        <w:tc>
          <w:tcPr>
            <w:tcW w:w="2409" w:type="dxa"/>
            <w:vAlign w:val="center"/>
          </w:tcPr>
          <w:p w14:paraId="0C086FCA" w14:textId="77777777" w:rsidR="00644CDD" w:rsidRPr="00644CDD" w:rsidRDefault="00644CDD" w:rsidP="00D507CA">
            <w:pPr>
              <w:spacing w:line="30" w:lineRule="atLeast"/>
              <w:rPr>
                <w:rFonts w:cs="Times New Roman"/>
                <w:b/>
                <w:szCs w:val="26"/>
              </w:rPr>
            </w:pPr>
            <w:r w:rsidRPr="00644CDD">
              <w:rPr>
                <w:rFonts w:cs="Times New Roman"/>
                <w:b/>
                <w:szCs w:val="26"/>
              </w:rPr>
              <w:t>checkLogin</w:t>
            </w:r>
          </w:p>
        </w:tc>
        <w:tc>
          <w:tcPr>
            <w:tcW w:w="1418" w:type="dxa"/>
            <w:vAlign w:val="center"/>
          </w:tcPr>
          <w:p w14:paraId="3AB56051" w14:textId="77777777" w:rsidR="00644CDD" w:rsidRPr="00644CDD" w:rsidRDefault="00644CDD" w:rsidP="00D507CA">
            <w:pPr>
              <w:spacing w:line="30" w:lineRule="atLeast"/>
              <w:jc w:val="center"/>
              <w:rPr>
                <w:rFonts w:cs="Times New Roman"/>
                <w:szCs w:val="26"/>
              </w:rPr>
            </w:pPr>
            <w:r w:rsidRPr="00644CDD">
              <w:rPr>
                <w:rFonts w:cs="Times New Roman"/>
                <w:szCs w:val="26"/>
              </w:rPr>
              <w:t>AsyncTask&lt;Void, Void, Void&gt;</w:t>
            </w:r>
          </w:p>
        </w:tc>
        <w:tc>
          <w:tcPr>
            <w:tcW w:w="2941" w:type="dxa"/>
            <w:vAlign w:val="center"/>
          </w:tcPr>
          <w:p w14:paraId="5B3CC549"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AsyncTask để gửi thông tin Tài khoản và Mật khẩu vừa nhập lên Host để kiểm tra, nếu chính xác thì cho phép người dùng vào giao diện Trang chủ.</w:t>
            </w:r>
          </w:p>
        </w:tc>
      </w:tr>
      <w:tr w:rsidR="00644CDD" w:rsidRPr="00644CDD" w14:paraId="50A3E855" w14:textId="77777777" w:rsidTr="00644CDD">
        <w:trPr>
          <w:trHeight w:val="994"/>
        </w:trPr>
        <w:tc>
          <w:tcPr>
            <w:tcW w:w="1843" w:type="dxa"/>
            <w:vMerge w:val="restart"/>
            <w:vAlign w:val="center"/>
          </w:tcPr>
          <w:p w14:paraId="79B11E40" w14:textId="77777777" w:rsidR="00644CDD" w:rsidRPr="00644CDD" w:rsidRDefault="00644CDD" w:rsidP="00D507CA">
            <w:pPr>
              <w:spacing w:line="30" w:lineRule="atLeast"/>
              <w:rPr>
                <w:rFonts w:cs="Times New Roman"/>
                <w:b/>
                <w:szCs w:val="26"/>
              </w:rPr>
            </w:pPr>
            <w:r w:rsidRPr="00644CDD">
              <w:rPr>
                <w:rFonts w:cs="Times New Roman"/>
                <w:b/>
                <w:szCs w:val="26"/>
              </w:rPr>
              <w:t>MainActivity:</w:t>
            </w:r>
          </w:p>
          <w:p w14:paraId="1AE26D0C" w14:textId="77777777" w:rsidR="00644CDD" w:rsidRPr="00644CDD" w:rsidRDefault="00644CDD" w:rsidP="00D507CA">
            <w:pPr>
              <w:spacing w:line="30" w:lineRule="atLeast"/>
              <w:rPr>
                <w:rFonts w:cs="Times New Roman"/>
                <w:szCs w:val="26"/>
              </w:rPr>
            </w:pPr>
            <w:r w:rsidRPr="00644CDD">
              <w:rPr>
                <w:rFonts w:cs="Times New Roman"/>
                <w:szCs w:val="26"/>
              </w:rPr>
              <w:t>giao diện trang chủ và menu bên trái.</w:t>
            </w:r>
          </w:p>
        </w:tc>
        <w:tc>
          <w:tcPr>
            <w:tcW w:w="2409" w:type="dxa"/>
            <w:vAlign w:val="center"/>
          </w:tcPr>
          <w:p w14:paraId="7B7E1922" w14:textId="77777777" w:rsidR="00644CDD" w:rsidRPr="00644CDD" w:rsidRDefault="00644CDD" w:rsidP="00D507CA">
            <w:pPr>
              <w:spacing w:line="30" w:lineRule="atLeast"/>
              <w:rPr>
                <w:rFonts w:cs="Times New Roman"/>
                <w:szCs w:val="26"/>
              </w:rPr>
            </w:pPr>
            <w:r w:rsidRPr="00644CDD">
              <w:rPr>
                <w:rFonts w:cs="Times New Roman"/>
                <w:b/>
                <w:szCs w:val="26"/>
              </w:rPr>
              <w:t>onCreate</w:t>
            </w:r>
            <w:r w:rsidRPr="00644CDD">
              <w:rPr>
                <w:rFonts w:cs="Times New Roman"/>
                <w:szCs w:val="26"/>
              </w:rPr>
              <w:t xml:space="preserve"> (Bundle savedInstanceState)</w:t>
            </w:r>
          </w:p>
        </w:tc>
        <w:tc>
          <w:tcPr>
            <w:tcW w:w="1418" w:type="dxa"/>
            <w:vAlign w:val="center"/>
          </w:tcPr>
          <w:p w14:paraId="2F971AE6"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52EFB29C"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giao diện cho Trang chủ và khởi tạo Menu chính (bên trái).</w:t>
            </w:r>
          </w:p>
        </w:tc>
      </w:tr>
      <w:tr w:rsidR="00644CDD" w:rsidRPr="00644CDD" w14:paraId="61500A82" w14:textId="77777777" w:rsidTr="00644CDD">
        <w:trPr>
          <w:trHeight w:val="235"/>
        </w:trPr>
        <w:tc>
          <w:tcPr>
            <w:tcW w:w="1843" w:type="dxa"/>
            <w:vMerge/>
            <w:vAlign w:val="center"/>
          </w:tcPr>
          <w:p w14:paraId="3B14E0AB" w14:textId="77777777" w:rsidR="00644CDD" w:rsidRPr="00644CDD" w:rsidRDefault="00644CDD" w:rsidP="00D507CA">
            <w:pPr>
              <w:spacing w:line="30" w:lineRule="atLeast"/>
              <w:rPr>
                <w:rFonts w:cs="Times New Roman"/>
                <w:b/>
                <w:szCs w:val="26"/>
              </w:rPr>
            </w:pPr>
          </w:p>
        </w:tc>
        <w:tc>
          <w:tcPr>
            <w:tcW w:w="2409" w:type="dxa"/>
            <w:vAlign w:val="center"/>
          </w:tcPr>
          <w:p w14:paraId="2AFBC728" w14:textId="77777777" w:rsidR="00644CDD" w:rsidRPr="00644CDD" w:rsidRDefault="00644CDD" w:rsidP="00D507CA">
            <w:pPr>
              <w:spacing w:line="30" w:lineRule="atLeast"/>
              <w:rPr>
                <w:rFonts w:cs="Times New Roman"/>
                <w:b/>
                <w:szCs w:val="26"/>
              </w:rPr>
            </w:pPr>
            <w:r w:rsidRPr="00644CDD">
              <w:rPr>
                <w:rFonts w:cs="Times New Roman"/>
                <w:b/>
                <w:szCs w:val="26"/>
              </w:rPr>
              <w:t xml:space="preserve">onCreateOptionsMenu </w:t>
            </w:r>
            <w:r w:rsidRPr="00644CDD">
              <w:rPr>
                <w:rFonts w:cs="Times New Roman"/>
                <w:szCs w:val="26"/>
              </w:rPr>
              <w:t>(Menu menu)</w:t>
            </w:r>
          </w:p>
        </w:tc>
        <w:tc>
          <w:tcPr>
            <w:tcW w:w="1418" w:type="dxa"/>
            <w:vAlign w:val="center"/>
          </w:tcPr>
          <w:p w14:paraId="18140481" w14:textId="77777777" w:rsidR="00644CDD" w:rsidRPr="00644CDD" w:rsidRDefault="00644CDD" w:rsidP="00D507CA">
            <w:pPr>
              <w:spacing w:line="30" w:lineRule="atLeast"/>
              <w:jc w:val="center"/>
              <w:rPr>
                <w:rFonts w:cs="Times New Roman"/>
                <w:szCs w:val="26"/>
              </w:rPr>
            </w:pPr>
            <w:r w:rsidRPr="00644CDD">
              <w:rPr>
                <w:rFonts w:cs="Times New Roman"/>
                <w:szCs w:val="26"/>
              </w:rPr>
              <w:t>boolean</w:t>
            </w:r>
          </w:p>
        </w:tc>
        <w:tc>
          <w:tcPr>
            <w:tcW w:w="2941" w:type="dxa"/>
            <w:vAlign w:val="center"/>
          </w:tcPr>
          <w:p w14:paraId="52FD7A77"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nút Giỏ hàng trên thanh ActionBar.</w:t>
            </w:r>
          </w:p>
        </w:tc>
      </w:tr>
      <w:tr w:rsidR="00644CDD" w:rsidRPr="00644CDD" w14:paraId="23C718E2" w14:textId="77777777" w:rsidTr="00644CDD">
        <w:trPr>
          <w:trHeight w:val="1063"/>
        </w:trPr>
        <w:tc>
          <w:tcPr>
            <w:tcW w:w="1843" w:type="dxa"/>
            <w:vMerge/>
            <w:vAlign w:val="center"/>
          </w:tcPr>
          <w:p w14:paraId="56B010EA" w14:textId="77777777" w:rsidR="00644CDD" w:rsidRPr="00644CDD" w:rsidRDefault="00644CDD" w:rsidP="00D507CA">
            <w:pPr>
              <w:spacing w:line="30" w:lineRule="atLeast"/>
              <w:rPr>
                <w:rFonts w:cs="Times New Roman"/>
                <w:b/>
                <w:szCs w:val="26"/>
              </w:rPr>
            </w:pPr>
          </w:p>
        </w:tc>
        <w:tc>
          <w:tcPr>
            <w:tcW w:w="2409" w:type="dxa"/>
            <w:vAlign w:val="center"/>
          </w:tcPr>
          <w:p w14:paraId="3B85CC3B" w14:textId="77777777" w:rsidR="00644CDD" w:rsidRPr="00644CDD" w:rsidRDefault="00644CDD" w:rsidP="00D507CA">
            <w:pPr>
              <w:spacing w:line="30" w:lineRule="atLeast"/>
              <w:rPr>
                <w:rFonts w:cs="Times New Roman"/>
                <w:b/>
                <w:szCs w:val="26"/>
              </w:rPr>
            </w:pPr>
            <w:r w:rsidRPr="00644CDD">
              <w:rPr>
                <w:rFonts w:cs="Times New Roman"/>
                <w:b/>
                <w:szCs w:val="26"/>
              </w:rPr>
              <w:t xml:space="preserve">selectItemFromDrawer </w:t>
            </w:r>
            <w:r w:rsidRPr="00644CDD">
              <w:rPr>
                <w:rFonts w:cs="Times New Roman"/>
                <w:szCs w:val="26"/>
              </w:rPr>
              <w:t>(final int position)</w:t>
            </w:r>
          </w:p>
        </w:tc>
        <w:tc>
          <w:tcPr>
            <w:tcW w:w="1418" w:type="dxa"/>
            <w:vAlign w:val="center"/>
          </w:tcPr>
          <w:p w14:paraId="16F8CA81"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617D6CE3" w14:textId="77777777" w:rsidR="00644CDD" w:rsidRPr="00644CDD" w:rsidRDefault="00644CDD" w:rsidP="00D507CA">
            <w:pPr>
              <w:spacing w:line="30" w:lineRule="atLeast"/>
              <w:jc w:val="both"/>
              <w:rPr>
                <w:rFonts w:cs="Times New Roman"/>
                <w:szCs w:val="26"/>
              </w:rPr>
            </w:pPr>
            <w:r w:rsidRPr="00644CDD">
              <w:rPr>
                <w:rFonts w:cs="Times New Roman"/>
                <w:szCs w:val="26"/>
              </w:rPr>
              <w:t>Đặt sự kiện khi người dùng chọn trong Menu chính.</w:t>
            </w:r>
          </w:p>
        </w:tc>
      </w:tr>
      <w:tr w:rsidR="00644CDD" w:rsidRPr="00644CDD" w14:paraId="036D9FFF" w14:textId="77777777" w:rsidTr="00644CDD">
        <w:trPr>
          <w:trHeight w:val="979"/>
        </w:trPr>
        <w:tc>
          <w:tcPr>
            <w:tcW w:w="1843" w:type="dxa"/>
            <w:vMerge/>
            <w:vAlign w:val="center"/>
          </w:tcPr>
          <w:p w14:paraId="28125677" w14:textId="77777777" w:rsidR="00644CDD" w:rsidRPr="00644CDD" w:rsidRDefault="00644CDD" w:rsidP="00D507CA">
            <w:pPr>
              <w:spacing w:line="30" w:lineRule="atLeast"/>
              <w:rPr>
                <w:rFonts w:cs="Times New Roman"/>
                <w:b/>
                <w:szCs w:val="26"/>
              </w:rPr>
            </w:pPr>
          </w:p>
        </w:tc>
        <w:tc>
          <w:tcPr>
            <w:tcW w:w="2409" w:type="dxa"/>
            <w:vAlign w:val="center"/>
          </w:tcPr>
          <w:p w14:paraId="628BEE31" w14:textId="77777777" w:rsidR="00644CDD" w:rsidRPr="00644CDD" w:rsidRDefault="00644CDD" w:rsidP="00D507CA">
            <w:pPr>
              <w:spacing w:line="30" w:lineRule="atLeast"/>
              <w:rPr>
                <w:rFonts w:cs="Times New Roman"/>
                <w:b/>
                <w:szCs w:val="26"/>
              </w:rPr>
            </w:pPr>
            <w:r w:rsidRPr="00644CDD">
              <w:rPr>
                <w:rFonts w:cs="Times New Roman"/>
                <w:b/>
                <w:szCs w:val="26"/>
              </w:rPr>
              <w:t>KhaiBao</w:t>
            </w:r>
            <w:r w:rsidRPr="00644CDD">
              <w:rPr>
                <w:rFonts w:cs="Times New Roman"/>
                <w:szCs w:val="26"/>
              </w:rPr>
              <w:t>()</w:t>
            </w:r>
          </w:p>
        </w:tc>
        <w:tc>
          <w:tcPr>
            <w:tcW w:w="1418" w:type="dxa"/>
            <w:vAlign w:val="center"/>
          </w:tcPr>
          <w:p w14:paraId="2D3DBB46"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34462E5E" w14:textId="77777777" w:rsidR="00644CDD" w:rsidRPr="00644CDD" w:rsidRDefault="00644CDD" w:rsidP="00D507CA">
            <w:pPr>
              <w:spacing w:line="30" w:lineRule="atLeast"/>
              <w:jc w:val="both"/>
              <w:rPr>
                <w:rFonts w:cs="Times New Roman"/>
                <w:szCs w:val="26"/>
              </w:rPr>
            </w:pPr>
            <w:r w:rsidRPr="00644CDD">
              <w:rPr>
                <w:rFonts w:cs="Times New Roman"/>
                <w:szCs w:val="26"/>
              </w:rPr>
              <w:t>Khai báo các View cũng như khởi tạo các giá trị cho Trang chủ và Menu.</w:t>
            </w:r>
          </w:p>
        </w:tc>
      </w:tr>
      <w:tr w:rsidR="00644CDD" w:rsidRPr="00644CDD" w14:paraId="7EC583B5" w14:textId="77777777" w:rsidTr="00644CDD">
        <w:trPr>
          <w:trHeight w:val="2270"/>
        </w:trPr>
        <w:tc>
          <w:tcPr>
            <w:tcW w:w="1843" w:type="dxa"/>
            <w:vMerge/>
            <w:vAlign w:val="center"/>
          </w:tcPr>
          <w:p w14:paraId="1F9FB6EE" w14:textId="77777777" w:rsidR="00644CDD" w:rsidRPr="00644CDD" w:rsidRDefault="00644CDD" w:rsidP="00D507CA">
            <w:pPr>
              <w:spacing w:line="30" w:lineRule="atLeast"/>
              <w:rPr>
                <w:rFonts w:cs="Times New Roman"/>
                <w:b/>
                <w:szCs w:val="26"/>
              </w:rPr>
            </w:pPr>
          </w:p>
        </w:tc>
        <w:tc>
          <w:tcPr>
            <w:tcW w:w="2409" w:type="dxa"/>
            <w:vAlign w:val="center"/>
          </w:tcPr>
          <w:p w14:paraId="4D399244" w14:textId="77777777" w:rsidR="00644CDD" w:rsidRPr="00644CDD" w:rsidRDefault="00644CDD" w:rsidP="00D507CA">
            <w:pPr>
              <w:spacing w:line="30" w:lineRule="atLeast"/>
              <w:rPr>
                <w:rFonts w:cs="Times New Roman"/>
                <w:b/>
                <w:szCs w:val="26"/>
              </w:rPr>
            </w:pPr>
            <w:r w:rsidRPr="00644CDD">
              <w:rPr>
                <w:rFonts w:cs="Times New Roman"/>
                <w:b/>
                <w:szCs w:val="26"/>
              </w:rPr>
              <w:t>createAccountDialog</w:t>
            </w:r>
            <w:r w:rsidRPr="00644CDD">
              <w:rPr>
                <w:rFonts w:cs="Times New Roman"/>
                <w:szCs w:val="26"/>
              </w:rPr>
              <w:t>()</w:t>
            </w:r>
          </w:p>
        </w:tc>
        <w:tc>
          <w:tcPr>
            <w:tcW w:w="1418" w:type="dxa"/>
            <w:vAlign w:val="center"/>
          </w:tcPr>
          <w:p w14:paraId="34AD1152"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6E7E4FBA"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dialog hiển thị thông tin chi tiết của Tài khoản đã  đăng nhập cũng như các chức năng liên quan đến tài khoản như Đổi mật khẩu, Đăng xuất, Chỉnh sửa thông tin.</w:t>
            </w:r>
          </w:p>
        </w:tc>
      </w:tr>
      <w:tr w:rsidR="00644CDD" w:rsidRPr="00644CDD" w14:paraId="14AC0BEC" w14:textId="77777777" w:rsidTr="00644CDD">
        <w:trPr>
          <w:trHeight w:val="710"/>
        </w:trPr>
        <w:tc>
          <w:tcPr>
            <w:tcW w:w="1843" w:type="dxa"/>
            <w:vMerge w:val="restart"/>
            <w:vAlign w:val="center"/>
          </w:tcPr>
          <w:p w14:paraId="7A5AC1BE" w14:textId="77777777" w:rsidR="00644CDD" w:rsidRPr="00644CDD" w:rsidRDefault="00644CDD" w:rsidP="00D507CA">
            <w:pPr>
              <w:spacing w:line="30" w:lineRule="atLeast"/>
              <w:rPr>
                <w:rFonts w:cs="Times New Roman"/>
                <w:b/>
                <w:szCs w:val="26"/>
              </w:rPr>
            </w:pPr>
            <w:r w:rsidRPr="00644CDD">
              <w:rPr>
                <w:rFonts w:cs="Times New Roman"/>
                <w:b/>
                <w:szCs w:val="26"/>
              </w:rPr>
              <w:t>OrderManagerActivity:</w:t>
            </w:r>
          </w:p>
          <w:p w14:paraId="06C79422" w14:textId="77777777" w:rsidR="00644CDD" w:rsidRPr="00644CDD" w:rsidRDefault="00644CDD" w:rsidP="00D507CA">
            <w:pPr>
              <w:spacing w:line="30" w:lineRule="atLeast"/>
              <w:rPr>
                <w:rFonts w:cs="Times New Roman"/>
                <w:szCs w:val="26"/>
              </w:rPr>
            </w:pPr>
            <w:r w:rsidRPr="00644CDD">
              <w:rPr>
                <w:rFonts w:cs="Times New Roman"/>
                <w:szCs w:val="26"/>
              </w:rPr>
              <w:t>giao diện quản lý đơn hàng.</w:t>
            </w:r>
          </w:p>
        </w:tc>
        <w:tc>
          <w:tcPr>
            <w:tcW w:w="2409" w:type="dxa"/>
            <w:vAlign w:val="center"/>
          </w:tcPr>
          <w:p w14:paraId="318A8470" w14:textId="77777777" w:rsidR="00644CDD" w:rsidRPr="00644CDD" w:rsidRDefault="00644CDD" w:rsidP="00D507CA">
            <w:pPr>
              <w:spacing w:line="30" w:lineRule="atLeast"/>
              <w:rPr>
                <w:rFonts w:cs="Times New Roman"/>
                <w:szCs w:val="26"/>
              </w:rPr>
            </w:pPr>
            <w:r w:rsidRPr="00644CDD">
              <w:rPr>
                <w:rFonts w:cs="Times New Roman"/>
                <w:b/>
                <w:szCs w:val="26"/>
              </w:rPr>
              <w:t>onCreate</w:t>
            </w:r>
            <w:r w:rsidRPr="00644CDD">
              <w:rPr>
                <w:rFonts w:cs="Times New Roman"/>
                <w:szCs w:val="26"/>
              </w:rPr>
              <w:t xml:space="preserve"> (Bundle savedInstanceState)</w:t>
            </w:r>
          </w:p>
        </w:tc>
        <w:tc>
          <w:tcPr>
            <w:tcW w:w="1418" w:type="dxa"/>
            <w:vAlign w:val="center"/>
          </w:tcPr>
          <w:p w14:paraId="2A079D59"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012C1EF3"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giao diện cho trang Quản lý đơn hàng.</w:t>
            </w:r>
          </w:p>
        </w:tc>
      </w:tr>
      <w:tr w:rsidR="00644CDD" w:rsidRPr="00644CDD" w14:paraId="6F57BE9B" w14:textId="77777777" w:rsidTr="00644CDD">
        <w:trPr>
          <w:trHeight w:val="1337"/>
        </w:trPr>
        <w:tc>
          <w:tcPr>
            <w:tcW w:w="1843" w:type="dxa"/>
            <w:vMerge/>
            <w:vAlign w:val="center"/>
          </w:tcPr>
          <w:p w14:paraId="275226B1" w14:textId="77777777" w:rsidR="00644CDD" w:rsidRPr="00644CDD" w:rsidRDefault="00644CDD" w:rsidP="00D507CA">
            <w:pPr>
              <w:spacing w:line="30" w:lineRule="atLeast"/>
              <w:rPr>
                <w:rFonts w:cs="Times New Roman"/>
                <w:b/>
                <w:szCs w:val="26"/>
              </w:rPr>
            </w:pPr>
          </w:p>
        </w:tc>
        <w:tc>
          <w:tcPr>
            <w:tcW w:w="2409" w:type="dxa"/>
            <w:vAlign w:val="center"/>
          </w:tcPr>
          <w:p w14:paraId="15A31DFF" w14:textId="77777777" w:rsidR="00644CDD" w:rsidRPr="00644CDD" w:rsidRDefault="00644CDD" w:rsidP="00D507CA">
            <w:pPr>
              <w:spacing w:line="30" w:lineRule="atLeast"/>
              <w:rPr>
                <w:rFonts w:cs="Times New Roman"/>
                <w:b/>
                <w:szCs w:val="26"/>
              </w:rPr>
            </w:pPr>
            <w:r w:rsidRPr="00644CDD">
              <w:rPr>
                <w:rFonts w:cs="Times New Roman"/>
                <w:b/>
                <w:szCs w:val="26"/>
              </w:rPr>
              <w:t>getOrders</w:t>
            </w:r>
          </w:p>
        </w:tc>
        <w:tc>
          <w:tcPr>
            <w:tcW w:w="1418" w:type="dxa"/>
            <w:vAlign w:val="center"/>
          </w:tcPr>
          <w:p w14:paraId="2DC2789F" w14:textId="77777777" w:rsidR="00644CDD" w:rsidRPr="00644CDD" w:rsidRDefault="00644CDD" w:rsidP="00D507CA">
            <w:pPr>
              <w:spacing w:line="30" w:lineRule="atLeast"/>
              <w:jc w:val="center"/>
              <w:rPr>
                <w:rFonts w:cs="Times New Roman"/>
                <w:szCs w:val="26"/>
              </w:rPr>
            </w:pPr>
            <w:r w:rsidRPr="00644CDD">
              <w:rPr>
                <w:rFonts w:cs="Times New Roman"/>
                <w:szCs w:val="26"/>
              </w:rPr>
              <w:t>AsyncTask&lt;Void, Void, Void&gt;</w:t>
            </w:r>
          </w:p>
        </w:tc>
        <w:tc>
          <w:tcPr>
            <w:tcW w:w="2941" w:type="dxa"/>
            <w:vAlign w:val="center"/>
          </w:tcPr>
          <w:p w14:paraId="189A37B4"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AsyncTask để tải về các đơn hàng thuộc sở hữu của tài khoản đã đăng nhập.</w:t>
            </w:r>
          </w:p>
        </w:tc>
      </w:tr>
      <w:tr w:rsidR="00644CDD" w:rsidRPr="00644CDD" w14:paraId="5E8FDFCF" w14:textId="77777777" w:rsidTr="00644CDD">
        <w:trPr>
          <w:trHeight w:val="470"/>
        </w:trPr>
        <w:tc>
          <w:tcPr>
            <w:tcW w:w="1843" w:type="dxa"/>
            <w:vMerge/>
            <w:vAlign w:val="center"/>
          </w:tcPr>
          <w:p w14:paraId="14382A13" w14:textId="77777777" w:rsidR="00644CDD" w:rsidRPr="00644CDD" w:rsidRDefault="00644CDD" w:rsidP="00D507CA">
            <w:pPr>
              <w:spacing w:line="30" w:lineRule="atLeast"/>
              <w:rPr>
                <w:rFonts w:cs="Times New Roman"/>
                <w:b/>
                <w:szCs w:val="26"/>
              </w:rPr>
            </w:pPr>
          </w:p>
        </w:tc>
        <w:tc>
          <w:tcPr>
            <w:tcW w:w="2409" w:type="dxa"/>
            <w:vAlign w:val="center"/>
          </w:tcPr>
          <w:p w14:paraId="49B2CA08" w14:textId="77777777" w:rsidR="00644CDD" w:rsidRPr="00644CDD" w:rsidRDefault="00644CDD" w:rsidP="00D507CA">
            <w:pPr>
              <w:spacing w:line="30" w:lineRule="atLeast"/>
              <w:rPr>
                <w:rFonts w:cs="Times New Roman"/>
                <w:b/>
                <w:szCs w:val="26"/>
              </w:rPr>
            </w:pPr>
            <w:r w:rsidRPr="00644CDD">
              <w:rPr>
                <w:rFonts w:cs="Times New Roman"/>
                <w:b/>
                <w:szCs w:val="26"/>
              </w:rPr>
              <w:t xml:space="preserve">addOrderView </w:t>
            </w:r>
            <w:r w:rsidRPr="00644CDD">
              <w:rPr>
                <w:rFonts w:cs="Times New Roman"/>
                <w:szCs w:val="26"/>
              </w:rPr>
              <w:t>(LinearLayout llView, final String OrderID, String OrderDate, final String Address, final String Phone, int Price)</w:t>
            </w:r>
          </w:p>
        </w:tc>
        <w:tc>
          <w:tcPr>
            <w:tcW w:w="1418" w:type="dxa"/>
            <w:vAlign w:val="center"/>
          </w:tcPr>
          <w:p w14:paraId="6AFD7869"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19013661" w14:textId="77777777" w:rsidR="00644CDD" w:rsidRPr="00644CDD" w:rsidRDefault="00644CDD" w:rsidP="00D507CA">
            <w:pPr>
              <w:spacing w:line="30" w:lineRule="atLeast"/>
              <w:jc w:val="both"/>
              <w:rPr>
                <w:rFonts w:cs="Times New Roman"/>
                <w:szCs w:val="26"/>
              </w:rPr>
            </w:pPr>
            <w:r w:rsidRPr="00644CDD">
              <w:rPr>
                <w:rFonts w:cs="Times New Roman"/>
                <w:szCs w:val="26"/>
              </w:rPr>
              <w:t>Tạo giao diện của 1 đơn hàng trong danh sách các đơn hàng.</w:t>
            </w:r>
          </w:p>
        </w:tc>
      </w:tr>
      <w:tr w:rsidR="00644CDD" w:rsidRPr="00644CDD" w14:paraId="702A1E9E" w14:textId="77777777" w:rsidTr="00644CDD">
        <w:trPr>
          <w:trHeight w:val="705"/>
        </w:trPr>
        <w:tc>
          <w:tcPr>
            <w:tcW w:w="1843" w:type="dxa"/>
            <w:vMerge w:val="restart"/>
            <w:vAlign w:val="center"/>
          </w:tcPr>
          <w:p w14:paraId="5089E75C" w14:textId="77777777" w:rsidR="00644CDD" w:rsidRPr="00644CDD" w:rsidRDefault="00644CDD" w:rsidP="00D507CA">
            <w:pPr>
              <w:spacing w:line="30" w:lineRule="atLeast"/>
              <w:rPr>
                <w:rFonts w:cs="Times New Roman"/>
                <w:b/>
                <w:szCs w:val="26"/>
              </w:rPr>
            </w:pPr>
            <w:r w:rsidRPr="00644CDD">
              <w:rPr>
                <w:rFonts w:cs="Times New Roman"/>
                <w:b/>
                <w:szCs w:val="26"/>
              </w:rPr>
              <w:t>RegisterActivity:</w:t>
            </w:r>
          </w:p>
          <w:p w14:paraId="557D821F" w14:textId="77777777" w:rsidR="00644CDD" w:rsidRPr="00644CDD" w:rsidRDefault="00644CDD" w:rsidP="00D507CA">
            <w:pPr>
              <w:spacing w:line="30" w:lineRule="atLeast"/>
              <w:rPr>
                <w:rFonts w:cs="Times New Roman"/>
                <w:szCs w:val="26"/>
              </w:rPr>
            </w:pPr>
            <w:r w:rsidRPr="00644CDD">
              <w:rPr>
                <w:rFonts w:cs="Times New Roman"/>
                <w:szCs w:val="26"/>
              </w:rPr>
              <w:t>giao diện đăng ký tài khoản.</w:t>
            </w:r>
          </w:p>
        </w:tc>
        <w:tc>
          <w:tcPr>
            <w:tcW w:w="2409" w:type="dxa"/>
            <w:vAlign w:val="center"/>
          </w:tcPr>
          <w:p w14:paraId="4AF5C6F6" w14:textId="77777777" w:rsidR="00644CDD" w:rsidRPr="00644CDD" w:rsidRDefault="00644CDD" w:rsidP="00D507CA">
            <w:pPr>
              <w:spacing w:line="30" w:lineRule="atLeast"/>
              <w:rPr>
                <w:rFonts w:cs="Times New Roman"/>
                <w:szCs w:val="26"/>
              </w:rPr>
            </w:pPr>
            <w:r w:rsidRPr="00644CDD">
              <w:rPr>
                <w:rFonts w:cs="Times New Roman"/>
                <w:b/>
                <w:szCs w:val="26"/>
              </w:rPr>
              <w:t>onCreate</w:t>
            </w:r>
            <w:r w:rsidRPr="00644CDD">
              <w:rPr>
                <w:rFonts w:cs="Times New Roman"/>
                <w:szCs w:val="26"/>
              </w:rPr>
              <w:t xml:space="preserve"> (Bundle savedInstanceState)</w:t>
            </w:r>
          </w:p>
        </w:tc>
        <w:tc>
          <w:tcPr>
            <w:tcW w:w="1418" w:type="dxa"/>
            <w:vAlign w:val="center"/>
          </w:tcPr>
          <w:p w14:paraId="51DEB431"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67B39A0F"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giao diện cho trang Đăng ký.</w:t>
            </w:r>
          </w:p>
        </w:tc>
      </w:tr>
      <w:tr w:rsidR="00644CDD" w:rsidRPr="00644CDD" w14:paraId="01F3EE32" w14:textId="77777777" w:rsidTr="00644CDD">
        <w:trPr>
          <w:trHeight w:val="705"/>
        </w:trPr>
        <w:tc>
          <w:tcPr>
            <w:tcW w:w="1843" w:type="dxa"/>
            <w:vMerge/>
            <w:vAlign w:val="center"/>
          </w:tcPr>
          <w:p w14:paraId="1AE58631" w14:textId="77777777" w:rsidR="00644CDD" w:rsidRPr="00644CDD" w:rsidRDefault="00644CDD" w:rsidP="00D507CA">
            <w:pPr>
              <w:spacing w:line="30" w:lineRule="atLeast"/>
              <w:rPr>
                <w:rFonts w:cs="Times New Roman"/>
                <w:b/>
                <w:szCs w:val="26"/>
              </w:rPr>
            </w:pPr>
          </w:p>
        </w:tc>
        <w:tc>
          <w:tcPr>
            <w:tcW w:w="2409" w:type="dxa"/>
            <w:vAlign w:val="center"/>
          </w:tcPr>
          <w:p w14:paraId="7259C3C4" w14:textId="77777777" w:rsidR="00644CDD" w:rsidRPr="00644CDD" w:rsidRDefault="00644CDD" w:rsidP="00D507CA">
            <w:pPr>
              <w:spacing w:line="30" w:lineRule="atLeast"/>
              <w:rPr>
                <w:rFonts w:cs="Times New Roman"/>
                <w:b/>
                <w:szCs w:val="26"/>
              </w:rPr>
            </w:pPr>
            <w:r w:rsidRPr="00644CDD">
              <w:rPr>
                <w:rFonts w:cs="Times New Roman"/>
                <w:b/>
                <w:szCs w:val="26"/>
              </w:rPr>
              <w:t>doRegister</w:t>
            </w:r>
          </w:p>
        </w:tc>
        <w:tc>
          <w:tcPr>
            <w:tcW w:w="1418" w:type="dxa"/>
            <w:vAlign w:val="center"/>
          </w:tcPr>
          <w:p w14:paraId="78B8185B" w14:textId="77777777" w:rsidR="00644CDD" w:rsidRPr="00644CDD" w:rsidRDefault="00644CDD" w:rsidP="00D507CA">
            <w:pPr>
              <w:spacing w:line="30" w:lineRule="atLeast"/>
              <w:jc w:val="center"/>
              <w:rPr>
                <w:rFonts w:cs="Times New Roman"/>
                <w:szCs w:val="26"/>
              </w:rPr>
            </w:pPr>
            <w:r w:rsidRPr="00644CDD">
              <w:rPr>
                <w:rFonts w:cs="Times New Roman"/>
                <w:szCs w:val="26"/>
              </w:rPr>
              <w:t>AsyncTask&lt;Void, Void, Void&gt;</w:t>
            </w:r>
          </w:p>
        </w:tc>
        <w:tc>
          <w:tcPr>
            <w:tcW w:w="2941" w:type="dxa"/>
            <w:vAlign w:val="center"/>
          </w:tcPr>
          <w:p w14:paraId="498B5976"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AsyncTask để gửi thông tin đăng ký lên Host.</w:t>
            </w:r>
          </w:p>
        </w:tc>
      </w:tr>
      <w:tr w:rsidR="00644CDD" w:rsidRPr="00644CDD" w14:paraId="638CA22B" w14:textId="77777777" w:rsidTr="00644CDD">
        <w:trPr>
          <w:trHeight w:val="767"/>
        </w:trPr>
        <w:tc>
          <w:tcPr>
            <w:tcW w:w="1843" w:type="dxa"/>
            <w:vMerge w:val="restart"/>
            <w:vAlign w:val="center"/>
          </w:tcPr>
          <w:p w14:paraId="06059DFA" w14:textId="77777777" w:rsidR="00644CDD" w:rsidRPr="00644CDD" w:rsidRDefault="00644CDD" w:rsidP="00D507CA">
            <w:pPr>
              <w:spacing w:line="30" w:lineRule="atLeast"/>
              <w:rPr>
                <w:rFonts w:cs="Times New Roman"/>
                <w:b/>
                <w:szCs w:val="26"/>
              </w:rPr>
            </w:pPr>
            <w:r w:rsidRPr="00644CDD">
              <w:rPr>
                <w:rFonts w:cs="Times New Roman"/>
                <w:b/>
                <w:szCs w:val="26"/>
              </w:rPr>
              <w:t>SplashScreenActivity:</w:t>
            </w:r>
          </w:p>
          <w:p w14:paraId="208A40F0" w14:textId="77777777" w:rsidR="00644CDD" w:rsidRPr="00644CDD" w:rsidRDefault="00644CDD" w:rsidP="00D507CA">
            <w:pPr>
              <w:spacing w:line="30" w:lineRule="atLeast"/>
              <w:rPr>
                <w:rFonts w:cs="Times New Roman"/>
                <w:szCs w:val="26"/>
              </w:rPr>
            </w:pPr>
            <w:r w:rsidRPr="00644CDD">
              <w:rPr>
                <w:rFonts w:cs="Times New Roman"/>
                <w:szCs w:val="26"/>
              </w:rPr>
              <w:t>giao diện màn hình khởi động của ứng dụng. Tại đây sẽ tiến hành tải các dữ liệu và hình ảnh về các món ăn, hàng.</w:t>
            </w:r>
          </w:p>
        </w:tc>
        <w:tc>
          <w:tcPr>
            <w:tcW w:w="2409" w:type="dxa"/>
            <w:vAlign w:val="center"/>
          </w:tcPr>
          <w:p w14:paraId="72E9FBBC" w14:textId="77777777" w:rsidR="00644CDD" w:rsidRPr="00644CDD" w:rsidRDefault="00644CDD" w:rsidP="00D507CA">
            <w:pPr>
              <w:spacing w:line="30" w:lineRule="atLeast"/>
              <w:rPr>
                <w:rFonts w:cs="Times New Roman"/>
                <w:szCs w:val="26"/>
              </w:rPr>
            </w:pPr>
            <w:r w:rsidRPr="00644CDD">
              <w:rPr>
                <w:rFonts w:cs="Times New Roman"/>
                <w:b/>
                <w:szCs w:val="26"/>
              </w:rPr>
              <w:t>onCreate</w:t>
            </w:r>
            <w:r w:rsidRPr="00644CDD">
              <w:rPr>
                <w:rFonts w:cs="Times New Roman"/>
                <w:szCs w:val="26"/>
              </w:rPr>
              <w:t xml:space="preserve"> (Bundle savedInstanceState)</w:t>
            </w:r>
          </w:p>
        </w:tc>
        <w:tc>
          <w:tcPr>
            <w:tcW w:w="1418" w:type="dxa"/>
            <w:vAlign w:val="center"/>
          </w:tcPr>
          <w:p w14:paraId="156B53F9"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51812C48" w14:textId="77777777" w:rsidR="00644CDD" w:rsidRPr="00644CDD" w:rsidRDefault="00644CDD" w:rsidP="00D507CA">
            <w:pPr>
              <w:spacing w:line="30" w:lineRule="atLeast"/>
              <w:jc w:val="both"/>
              <w:rPr>
                <w:rFonts w:cs="Times New Roman"/>
                <w:szCs w:val="26"/>
              </w:rPr>
            </w:pPr>
            <w:r w:rsidRPr="00644CDD">
              <w:rPr>
                <w:rFonts w:cs="Times New Roman"/>
                <w:szCs w:val="26"/>
              </w:rPr>
              <w:t>Khởi tạo giao diện cho Màn hình khởi động.</w:t>
            </w:r>
          </w:p>
        </w:tc>
      </w:tr>
      <w:tr w:rsidR="00644CDD" w:rsidRPr="00644CDD" w14:paraId="7DF2EC5D" w14:textId="77777777" w:rsidTr="00644CDD">
        <w:trPr>
          <w:trHeight w:val="3669"/>
        </w:trPr>
        <w:tc>
          <w:tcPr>
            <w:tcW w:w="1843" w:type="dxa"/>
            <w:vMerge/>
            <w:vAlign w:val="center"/>
          </w:tcPr>
          <w:p w14:paraId="2536278F" w14:textId="77777777" w:rsidR="00644CDD" w:rsidRPr="00644CDD" w:rsidRDefault="00644CDD" w:rsidP="00D507CA">
            <w:pPr>
              <w:spacing w:line="30" w:lineRule="atLeast"/>
              <w:rPr>
                <w:rFonts w:cs="Times New Roman"/>
                <w:b/>
                <w:szCs w:val="26"/>
              </w:rPr>
            </w:pPr>
          </w:p>
        </w:tc>
        <w:tc>
          <w:tcPr>
            <w:tcW w:w="2409" w:type="dxa"/>
            <w:vAlign w:val="center"/>
          </w:tcPr>
          <w:p w14:paraId="29986DEB" w14:textId="77777777" w:rsidR="00644CDD" w:rsidRPr="00644CDD" w:rsidRDefault="00644CDD" w:rsidP="00D507CA">
            <w:pPr>
              <w:spacing w:line="30" w:lineRule="atLeast"/>
              <w:rPr>
                <w:rFonts w:cs="Times New Roman"/>
                <w:b/>
                <w:szCs w:val="26"/>
              </w:rPr>
            </w:pPr>
            <w:r w:rsidRPr="00644CDD">
              <w:rPr>
                <w:rFonts w:cs="Times New Roman"/>
                <w:b/>
                <w:szCs w:val="26"/>
              </w:rPr>
              <w:t>loadData</w:t>
            </w:r>
          </w:p>
        </w:tc>
        <w:tc>
          <w:tcPr>
            <w:tcW w:w="1418" w:type="dxa"/>
            <w:vAlign w:val="center"/>
          </w:tcPr>
          <w:p w14:paraId="57BDA976" w14:textId="77777777" w:rsidR="00644CDD" w:rsidRPr="00644CDD" w:rsidRDefault="00644CDD" w:rsidP="00D507CA">
            <w:pPr>
              <w:spacing w:line="30" w:lineRule="atLeast"/>
              <w:jc w:val="center"/>
              <w:rPr>
                <w:rFonts w:cs="Times New Roman"/>
                <w:szCs w:val="26"/>
              </w:rPr>
            </w:pPr>
            <w:r w:rsidRPr="00644CDD">
              <w:rPr>
                <w:rFonts w:cs="Times New Roman"/>
                <w:szCs w:val="26"/>
              </w:rPr>
              <w:t>AsyncTask&lt;Void, Void, Void&gt;</w:t>
            </w:r>
          </w:p>
        </w:tc>
        <w:tc>
          <w:tcPr>
            <w:tcW w:w="2941" w:type="dxa"/>
            <w:vAlign w:val="center"/>
          </w:tcPr>
          <w:p w14:paraId="221AEC96" w14:textId="77777777" w:rsidR="00644CDD" w:rsidRPr="00644CDD" w:rsidRDefault="00644CDD" w:rsidP="00D507CA">
            <w:pPr>
              <w:spacing w:line="30" w:lineRule="atLeast"/>
              <w:jc w:val="both"/>
              <w:rPr>
                <w:rFonts w:cs="Times New Roman"/>
                <w:szCs w:val="26"/>
              </w:rPr>
            </w:pPr>
            <w:r w:rsidRPr="00644CDD">
              <w:rPr>
                <w:rFonts w:cs="Times New Roman"/>
                <w:szCs w:val="26"/>
              </w:rPr>
              <w:t xml:space="preserve">Tải về thông tin của Phiên bản hiện tại trong Host rồi so sánh với Phiên bản hiện tại trong máy, nếu trùng khớp thì cho người dùng thao tác tiếp, nếu không thì bắt đầu tải thông tin của tất cả các sản phẩm từ trên Host về và lưu trữ trong SQLite Database trên máy Android. </w:t>
            </w:r>
          </w:p>
        </w:tc>
      </w:tr>
      <w:tr w:rsidR="00644CDD" w:rsidRPr="00644CDD" w14:paraId="5B48170D" w14:textId="77777777" w:rsidTr="00644CDD">
        <w:trPr>
          <w:trHeight w:val="1411"/>
        </w:trPr>
        <w:tc>
          <w:tcPr>
            <w:tcW w:w="1843" w:type="dxa"/>
            <w:vMerge/>
            <w:vAlign w:val="center"/>
          </w:tcPr>
          <w:p w14:paraId="6B629CA0" w14:textId="77777777" w:rsidR="00644CDD" w:rsidRPr="00644CDD" w:rsidRDefault="00644CDD" w:rsidP="00D507CA">
            <w:pPr>
              <w:spacing w:line="30" w:lineRule="atLeast"/>
              <w:rPr>
                <w:rFonts w:cs="Times New Roman"/>
                <w:b/>
                <w:szCs w:val="26"/>
              </w:rPr>
            </w:pPr>
          </w:p>
        </w:tc>
        <w:tc>
          <w:tcPr>
            <w:tcW w:w="2409" w:type="dxa"/>
            <w:vAlign w:val="center"/>
          </w:tcPr>
          <w:p w14:paraId="411F953E" w14:textId="77777777" w:rsidR="00644CDD" w:rsidRPr="00644CDD" w:rsidRDefault="00644CDD" w:rsidP="00D507CA">
            <w:pPr>
              <w:spacing w:line="30" w:lineRule="atLeast"/>
              <w:rPr>
                <w:rFonts w:cs="Times New Roman"/>
                <w:b/>
                <w:szCs w:val="26"/>
              </w:rPr>
            </w:pPr>
            <w:r w:rsidRPr="00644CDD">
              <w:rPr>
                <w:rFonts w:cs="Times New Roman"/>
                <w:b/>
                <w:szCs w:val="26"/>
              </w:rPr>
              <w:t xml:space="preserve">downloadProductAvatar </w:t>
            </w:r>
            <w:r w:rsidRPr="00644CDD">
              <w:rPr>
                <w:rFonts w:cs="Times New Roman"/>
                <w:szCs w:val="26"/>
              </w:rPr>
              <w:t>(String url, String fname)</w:t>
            </w:r>
          </w:p>
        </w:tc>
        <w:tc>
          <w:tcPr>
            <w:tcW w:w="1418" w:type="dxa"/>
            <w:vAlign w:val="center"/>
          </w:tcPr>
          <w:p w14:paraId="73AD53BF"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5B72B9A0" w14:textId="77777777" w:rsidR="00644CDD" w:rsidRPr="00644CDD" w:rsidRDefault="00644CDD" w:rsidP="00D507CA">
            <w:pPr>
              <w:spacing w:line="30" w:lineRule="atLeast"/>
              <w:jc w:val="both"/>
              <w:rPr>
                <w:rFonts w:cs="Times New Roman"/>
                <w:szCs w:val="26"/>
              </w:rPr>
            </w:pPr>
            <w:r w:rsidRPr="00644CDD">
              <w:rPr>
                <w:rFonts w:cs="Times New Roman"/>
                <w:szCs w:val="26"/>
              </w:rPr>
              <w:t>Tải về tất cả hình ảnh của các sản phẩm về lưu trữ trong bộ nhớ máy Android.</w:t>
            </w:r>
          </w:p>
        </w:tc>
      </w:tr>
      <w:tr w:rsidR="00644CDD" w:rsidRPr="00644CDD" w14:paraId="2DE331FA" w14:textId="77777777" w:rsidTr="00644CDD">
        <w:trPr>
          <w:trHeight w:val="1119"/>
        </w:trPr>
        <w:tc>
          <w:tcPr>
            <w:tcW w:w="1843" w:type="dxa"/>
            <w:vMerge/>
            <w:vAlign w:val="center"/>
          </w:tcPr>
          <w:p w14:paraId="77A92516" w14:textId="77777777" w:rsidR="00644CDD" w:rsidRPr="00644CDD" w:rsidRDefault="00644CDD" w:rsidP="00D507CA">
            <w:pPr>
              <w:spacing w:line="30" w:lineRule="atLeast"/>
              <w:rPr>
                <w:rFonts w:cs="Times New Roman"/>
                <w:b/>
                <w:szCs w:val="26"/>
              </w:rPr>
            </w:pPr>
          </w:p>
        </w:tc>
        <w:tc>
          <w:tcPr>
            <w:tcW w:w="2409" w:type="dxa"/>
            <w:vAlign w:val="center"/>
          </w:tcPr>
          <w:p w14:paraId="2F00B541" w14:textId="77777777" w:rsidR="00644CDD" w:rsidRPr="00644CDD" w:rsidRDefault="00644CDD" w:rsidP="00D507CA">
            <w:pPr>
              <w:spacing w:line="30" w:lineRule="atLeast"/>
              <w:rPr>
                <w:rFonts w:cs="Times New Roman"/>
                <w:b/>
                <w:szCs w:val="26"/>
              </w:rPr>
            </w:pPr>
            <w:r w:rsidRPr="00644CDD">
              <w:rPr>
                <w:rFonts w:cs="Times New Roman"/>
                <w:b/>
                <w:szCs w:val="26"/>
              </w:rPr>
              <w:t xml:space="preserve">setVersion </w:t>
            </w:r>
            <w:r w:rsidRPr="00644CDD">
              <w:rPr>
                <w:rFonts w:cs="Times New Roman"/>
                <w:szCs w:val="26"/>
              </w:rPr>
              <w:t>(String version)</w:t>
            </w:r>
          </w:p>
        </w:tc>
        <w:tc>
          <w:tcPr>
            <w:tcW w:w="1418" w:type="dxa"/>
            <w:vAlign w:val="center"/>
          </w:tcPr>
          <w:p w14:paraId="4936469E" w14:textId="77777777" w:rsidR="00644CDD" w:rsidRPr="00644CDD" w:rsidRDefault="00644CDD" w:rsidP="00D507CA">
            <w:pPr>
              <w:spacing w:line="30" w:lineRule="atLeast"/>
              <w:jc w:val="center"/>
              <w:rPr>
                <w:rFonts w:cs="Times New Roman"/>
                <w:szCs w:val="26"/>
              </w:rPr>
            </w:pPr>
            <w:r w:rsidRPr="00644CDD">
              <w:rPr>
                <w:rFonts w:cs="Times New Roman"/>
                <w:szCs w:val="26"/>
              </w:rPr>
              <w:t>void</w:t>
            </w:r>
          </w:p>
        </w:tc>
        <w:tc>
          <w:tcPr>
            <w:tcW w:w="2941" w:type="dxa"/>
            <w:vAlign w:val="center"/>
          </w:tcPr>
          <w:p w14:paraId="42400A98" w14:textId="77777777" w:rsidR="00644CDD" w:rsidRPr="00644CDD" w:rsidRDefault="00644CDD" w:rsidP="00D507CA">
            <w:pPr>
              <w:spacing w:line="30" w:lineRule="atLeast"/>
              <w:jc w:val="both"/>
              <w:rPr>
                <w:rFonts w:cs="Times New Roman"/>
                <w:szCs w:val="26"/>
              </w:rPr>
            </w:pPr>
            <w:r w:rsidRPr="00644CDD">
              <w:rPr>
                <w:rFonts w:cs="Times New Roman"/>
                <w:szCs w:val="26"/>
              </w:rPr>
              <w:t>Đặt lại thông tin phiên bản trên máy sau khi đã cập nhật bản mới.</w:t>
            </w:r>
          </w:p>
        </w:tc>
      </w:tr>
      <w:tr w:rsidR="00644CDD" w:rsidRPr="00644CDD" w14:paraId="28323F4D" w14:textId="77777777" w:rsidTr="00644CDD">
        <w:trPr>
          <w:trHeight w:val="710"/>
        </w:trPr>
        <w:tc>
          <w:tcPr>
            <w:tcW w:w="1843" w:type="dxa"/>
            <w:vMerge/>
            <w:vAlign w:val="center"/>
          </w:tcPr>
          <w:p w14:paraId="0001059D" w14:textId="77777777" w:rsidR="00644CDD" w:rsidRPr="00644CDD" w:rsidRDefault="00644CDD" w:rsidP="00D507CA">
            <w:pPr>
              <w:spacing w:line="30" w:lineRule="atLeast"/>
              <w:rPr>
                <w:rFonts w:cs="Times New Roman"/>
                <w:b/>
                <w:szCs w:val="26"/>
              </w:rPr>
            </w:pPr>
          </w:p>
        </w:tc>
        <w:tc>
          <w:tcPr>
            <w:tcW w:w="2409" w:type="dxa"/>
            <w:vAlign w:val="center"/>
          </w:tcPr>
          <w:p w14:paraId="4240F795" w14:textId="77777777" w:rsidR="00644CDD" w:rsidRPr="00644CDD" w:rsidRDefault="00644CDD" w:rsidP="00D507CA">
            <w:pPr>
              <w:spacing w:line="30" w:lineRule="atLeast"/>
              <w:rPr>
                <w:rFonts w:cs="Times New Roman"/>
                <w:b/>
                <w:szCs w:val="26"/>
              </w:rPr>
            </w:pPr>
            <w:r w:rsidRPr="00644CDD">
              <w:rPr>
                <w:rFonts w:cs="Times New Roman"/>
                <w:b/>
                <w:szCs w:val="26"/>
              </w:rPr>
              <w:t>getVersion</w:t>
            </w:r>
            <w:r w:rsidRPr="00644CDD">
              <w:rPr>
                <w:rFonts w:cs="Times New Roman"/>
                <w:szCs w:val="26"/>
              </w:rPr>
              <w:t>()</w:t>
            </w:r>
          </w:p>
        </w:tc>
        <w:tc>
          <w:tcPr>
            <w:tcW w:w="1418" w:type="dxa"/>
            <w:vAlign w:val="center"/>
          </w:tcPr>
          <w:p w14:paraId="5166D4AA" w14:textId="77777777" w:rsidR="00644CDD" w:rsidRPr="00644CDD" w:rsidRDefault="00644CDD" w:rsidP="00D507CA">
            <w:pPr>
              <w:spacing w:line="30" w:lineRule="atLeast"/>
              <w:jc w:val="center"/>
              <w:rPr>
                <w:rFonts w:cs="Times New Roman"/>
                <w:szCs w:val="26"/>
              </w:rPr>
            </w:pPr>
            <w:r w:rsidRPr="00644CDD">
              <w:rPr>
                <w:rFonts w:cs="Times New Roman"/>
                <w:szCs w:val="26"/>
              </w:rPr>
              <w:t>String</w:t>
            </w:r>
          </w:p>
        </w:tc>
        <w:tc>
          <w:tcPr>
            <w:tcW w:w="2941" w:type="dxa"/>
            <w:vAlign w:val="center"/>
          </w:tcPr>
          <w:p w14:paraId="70F954AC" w14:textId="77777777" w:rsidR="00644CDD" w:rsidRPr="00644CDD" w:rsidRDefault="00644CDD" w:rsidP="00D507CA">
            <w:pPr>
              <w:keepNext/>
              <w:spacing w:line="30" w:lineRule="atLeast"/>
              <w:jc w:val="both"/>
              <w:rPr>
                <w:rFonts w:cs="Times New Roman"/>
                <w:szCs w:val="26"/>
              </w:rPr>
            </w:pPr>
            <w:r w:rsidRPr="00644CDD">
              <w:rPr>
                <w:rFonts w:cs="Times New Roman"/>
                <w:szCs w:val="26"/>
              </w:rPr>
              <w:t>Lấy phiên bản hiện tại từ file text lưu trong máy.</w:t>
            </w:r>
          </w:p>
        </w:tc>
      </w:tr>
    </w:tbl>
    <w:p w14:paraId="538AF667" w14:textId="5AC68DF2" w:rsidR="00CA2565" w:rsidRDefault="00CA2565" w:rsidP="00CA2565"/>
    <w:p w14:paraId="0E40678A" w14:textId="1FF4EF0F" w:rsidR="00644CDD" w:rsidRDefault="00DF5F1F" w:rsidP="00DF5F1F">
      <w:pPr>
        <w:pStyle w:val="Heading3"/>
        <w:ind w:firstLine="360"/>
        <w:rPr>
          <w:rFonts w:cs="Times New Roman"/>
          <w:szCs w:val="26"/>
        </w:rPr>
      </w:pPr>
      <w:bookmarkStart w:id="178" w:name="_Toc28993210"/>
      <w:r>
        <w:t xml:space="preserve">4.5. </w:t>
      </w:r>
      <w:r w:rsidRPr="00DF5F1F">
        <w:rPr>
          <w:rFonts w:cs="Times New Roman"/>
          <w:szCs w:val="26"/>
        </w:rPr>
        <w:t>Package item</w:t>
      </w:r>
      <w:bookmarkEnd w:id="178"/>
    </w:p>
    <w:p w14:paraId="1283D656" w14:textId="473FF128" w:rsidR="00DF5F1F" w:rsidRDefault="00014B1D" w:rsidP="00014B1D">
      <w:pPr>
        <w:ind w:firstLine="360"/>
      </w:pPr>
      <w:r>
        <w:t>C</w:t>
      </w:r>
      <w:r w:rsidRPr="00014B1D">
        <w:t>hứa cái class item làm khuôn mẫu cho các adapter</w:t>
      </w:r>
    </w:p>
    <w:tbl>
      <w:tblPr>
        <w:tblStyle w:val="TableGrid"/>
        <w:tblW w:w="0" w:type="auto"/>
        <w:tblInd w:w="-5" w:type="dxa"/>
        <w:tblLayout w:type="fixed"/>
        <w:tblLook w:val="04A0" w:firstRow="1" w:lastRow="0" w:firstColumn="1" w:lastColumn="0" w:noHBand="0" w:noVBand="1"/>
      </w:tblPr>
      <w:tblGrid>
        <w:gridCol w:w="2551"/>
        <w:gridCol w:w="6060"/>
      </w:tblGrid>
      <w:tr w:rsidR="00C83308" w:rsidRPr="00C83308" w14:paraId="1D591113" w14:textId="77777777" w:rsidTr="00C83308">
        <w:trPr>
          <w:trHeight w:val="455"/>
        </w:trPr>
        <w:tc>
          <w:tcPr>
            <w:tcW w:w="2551" w:type="dxa"/>
            <w:shd w:val="clear" w:color="auto" w:fill="D9D9D9" w:themeFill="background1" w:themeFillShade="D9"/>
            <w:vAlign w:val="center"/>
          </w:tcPr>
          <w:p w14:paraId="341328F1" w14:textId="77777777" w:rsidR="00C83308" w:rsidRPr="00C83308" w:rsidRDefault="00C83308" w:rsidP="00D507CA">
            <w:pPr>
              <w:spacing w:line="30" w:lineRule="atLeast"/>
              <w:jc w:val="center"/>
              <w:rPr>
                <w:rFonts w:cs="Times New Roman"/>
                <w:b/>
                <w:szCs w:val="26"/>
              </w:rPr>
            </w:pPr>
            <w:r w:rsidRPr="00C83308">
              <w:rPr>
                <w:rFonts w:cs="Times New Roman"/>
                <w:b/>
                <w:szCs w:val="26"/>
              </w:rPr>
              <w:t>Class</w:t>
            </w:r>
          </w:p>
        </w:tc>
        <w:tc>
          <w:tcPr>
            <w:tcW w:w="6060" w:type="dxa"/>
            <w:shd w:val="clear" w:color="auto" w:fill="D9D9D9" w:themeFill="background1" w:themeFillShade="D9"/>
            <w:vAlign w:val="center"/>
          </w:tcPr>
          <w:p w14:paraId="5E166CCE" w14:textId="77777777" w:rsidR="00C83308" w:rsidRPr="00C83308" w:rsidRDefault="00C83308" w:rsidP="00D507CA">
            <w:pPr>
              <w:spacing w:line="30" w:lineRule="atLeast"/>
              <w:jc w:val="center"/>
              <w:rPr>
                <w:rFonts w:cs="Times New Roman"/>
                <w:b/>
                <w:szCs w:val="26"/>
              </w:rPr>
            </w:pPr>
            <w:r w:rsidRPr="00C83308">
              <w:rPr>
                <w:rFonts w:cs="Times New Roman"/>
                <w:b/>
                <w:szCs w:val="26"/>
              </w:rPr>
              <w:t>Ý nghĩa</w:t>
            </w:r>
          </w:p>
        </w:tc>
      </w:tr>
      <w:tr w:rsidR="00C83308" w:rsidRPr="00C83308" w14:paraId="10A2E7D5" w14:textId="77777777" w:rsidTr="00C83308">
        <w:trPr>
          <w:trHeight w:val="417"/>
        </w:trPr>
        <w:tc>
          <w:tcPr>
            <w:tcW w:w="2551" w:type="dxa"/>
            <w:vAlign w:val="center"/>
          </w:tcPr>
          <w:p w14:paraId="7CF0D180" w14:textId="77777777" w:rsidR="00C83308" w:rsidRPr="00C83308" w:rsidRDefault="00C83308" w:rsidP="00D507CA">
            <w:pPr>
              <w:spacing w:line="30" w:lineRule="atLeast"/>
              <w:rPr>
                <w:rFonts w:cs="Times New Roman"/>
                <w:b/>
                <w:szCs w:val="26"/>
              </w:rPr>
            </w:pPr>
            <w:r w:rsidRPr="00C83308">
              <w:rPr>
                <w:rFonts w:cs="Times New Roman"/>
                <w:b/>
                <w:szCs w:val="26"/>
              </w:rPr>
              <w:t>CartItem</w:t>
            </w:r>
          </w:p>
        </w:tc>
        <w:tc>
          <w:tcPr>
            <w:tcW w:w="6060" w:type="dxa"/>
            <w:vAlign w:val="center"/>
          </w:tcPr>
          <w:p w14:paraId="3DA22645" w14:textId="77777777" w:rsidR="00C83308" w:rsidRPr="00C83308" w:rsidRDefault="00C83308" w:rsidP="00D507CA">
            <w:pPr>
              <w:spacing w:line="30" w:lineRule="atLeast"/>
              <w:jc w:val="both"/>
              <w:rPr>
                <w:rFonts w:cs="Times New Roman"/>
                <w:szCs w:val="26"/>
              </w:rPr>
            </w:pPr>
            <w:r w:rsidRPr="00C83308">
              <w:rPr>
                <w:rFonts w:cs="Times New Roman"/>
                <w:szCs w:val="26"/>
              </w:rPr>
              <w:t>Khung của các sản phẩm giỏ hàng.</w:t>
            </w:r>
          </w:p>
        </w:tc>
      </w:tr>
      <w:tr w:rsidR="00C83308" w:rsidRPr="00C83308" w14:paraId="01E8F7AF" w14:textId="77777777" w:rsidTr="00C83308">
        <w:trPr>
          <w:trHeight w:val="408"/>
        </w:trPr>
        <w:tc>
          <w:tcPr>
            <w:tcW w:w="2551" w:type="dxa"/>
            <w:vAlign w:val="center"/>
          </w:tcPr>
          <w:p w14:paraId="54A483C9" w14:textId="77777777" w:rsidR="00C83308" w:rsidRPr="00C83308" w:rsidRDefault="00C83308" w:rsidP="00D507CA">
            <w:pPr>
              <w:spacing w:line="30" w:lineRule="atLeast"/>
              <w:rPr>
                <w:rFonts w:cs="Times New Roman"/>
                <w:b/>
                <w:szCs w:val="26"/>
              </w:rPr>
            </w:pPr>
            <w:r w:rsidRPr="00C83308">
              <w:rPr>
                <w:rFonts w:cs="Times New Roman"/>
                <w:b/>
                <w:szCs w:val="26"/>
              </w:rPr>
              <w:t>Cookie</w:t>
            </w:r>
          </w:p>
        </w:tc>
        <w:tc>
          <w:tcPr>
            <w:tcW w:w="6060" w:type="dxa"/>
            <w:vAlign w:val="center"/>
          </w:tcPr>
          <w:p w14:paraId="466092B5" w14:textId="77777777" w:rsidR="00C83308" w:rsidRPr="00C83308" w:rsidRDefault="00C83308" w:rsidP="00D507CA">
            <w:pPr>
              <w:spacing w:line="30" w:lineRule="atLeast"/>
              <w:jc w:val="both"/>
              <w:rPr>
                <w:rFonts w:cs="Times New Roman"/>
                <w:szCs w:val="26"/>
              </w:rPr>
            </w:pPr>
            <w:r w:rsidRPr="00C83308">
              <w:rPr>
                <w:rFonts w:cs="Times New Roman"/>
                <w:szCs w:val="26"/>
              </w:rPr>
              <w:t>Khung của thông tin user đã đăng nhập.</w:t>
            </w:r>
          </w:p>
        </w:tc>
      </w:tr>
      <w:tr w:rsidR="00C83308" w:rsidRPr="00C83308" w14:paraId="746B5454" w14:textId="77777777" w:rsidTr="00C83308">
        <w:trPr>
          <w:trHeight w:val="415"/>
        </w:trPr>
        <w:tc>
          <w:tcPr>
            <w:tcW w:w="2551" w:type="dxa"/>
            <w:vAlign w:val="center"/>
          </w:tcPr>
          <w:p w14:paraId="6172A474" w14:textId="77777777" w:rsidR="00C83308" w:rsidRPr="00C83308" w:rsidRDefault="00C83308" w:rsidP="00D507CA">
            <w:pPr>
              <w:spacing w:line="30" w:lineRule="atLeast"/>
              <w:rPr>
                <w:rFonts w:cs="Times New Roman"/>
                <w:b/>
                <w:szCs w:val="26"/>
              </w:rPr>
            </w:pPr>
            <w:r w:rsidRPr="00C83308">
              <w:rPr>
                <w:rFonts w:cs="Times New Roman"/>
                <w:b/>
                <w:szCs w:val="26"/>
              </w:rPr>
              <w:t>NavItem</w:t>
            </w:r>
          </w:p>
        </w:tc>
        <w:tc>
          <w:tcPr>
            <w:tcW w:w="6060" w:type="dxa"/>
            <w:vAlign w:val="center"/>
          </w:tcPr>
          <w:p w14:paraId="061BD29C" w14:textId="77777777" w:rsidR="00C83308" w:rsidRPr="00C83308" w:rsidRDefault="00C83308" w:rsidP="00D507CA">
            <w:pPr>
              <w:spacing w:line="30" w:lineRule="atLeast"/>
              <w:jc w:val="both"/>
              <w:rPr>
                <w:rFonts w:cs="Times New Roman"/>
                <w:szCs w:val="26"/>
              </w:rPr>
            </w:pPr>
            <w:r w:rsidRPr="00C83308">
              <w:rPr>
                <w:rFonts w:cs="Times New Roman"/>
                <w:szCs w:val="26"/>
              </w:rPr>
              <w:t>Khung của menu bên trái.</w:t>
            </w:r>
          </w:p>
        </w:tc>
      </w:tr>
      <w:tr w:rsidR="00C83308" w:rsidRPr="00C83308" w14:paraId="2F1B97A7" w14:textId="77777777" w:rsidTr="00C83308">
        <w:trPr>
          <w:trHeight w:val="407"/>
        </w:trPr>
        <w:tc>
          <w:tcPr>
            <w:tcW w:w="2551" w:type="dxa"/>
            <w:vAlign w:val="center"/>
          </w:tcPr>
          <w:p w14:paraId="548F1A6B" w14:textId="77777777" w:rsidR="00C83308" w:rsidRPr="00C83308" w:rsidRDefault="00C83308" w:rsidP="00D507CA">
            <w:pPr>
              <w:spacing w:line="30" w:lineRule="atLeast"/>
              <w:rPr>
                <w:rFonts w:cs="Times New Roman"/>
                <w:b/>
                <w:szCs w:val="26"/>
              </w:rPr>
            </w:pPr>
            <w:r w:rsidRPr="00C83308">
              <w:rPr>
                <w:rFonts w:cs="Times New Roman"/>
                <w:b/>
                <w:szCs w:val="26"/>
              </w:rPr>
              <w:t>Products</w:t>
            </w:r>
          </w:p>
        </w:tc>
        <w:tc>
          <w:tcPr>
            <w:tcW w:w="6060" w:type="dxa"/>
            <w:vAlign w:val="center"/>
          </w:tcPr>
          <w:p w14:paraId="10F5571C" w14:textId="77777777" w:rsidR="00C83308" w:rsidRPr="00C83308" w:rsidRDefault="00C83308" w:rsidP="00D507CA">
            <w:pPr>
              <w:spacing w:line="30" w:lineRule="atLeast"/>
              <w:jc w:val="both"/>
              <w:rPr>
                <w:rFonts w:cs="Times New Roman"/>
                <w:szCs w:val="26"/>
              </w:rPr>
            </w:pPr>
            <w:r w:rsidRPr="00C83308">
              <w:rPr>
                <w:rFonts w:cs="Times New Roman"/>
                <w:szCs w:val="26"/>
              </w:rPr>
              <w:t>Khung của sản phẩm.</w:t>
            </w:r>
          </w:p>
        </w:tc>
      </w:tr>
      <w:tr w:rsidR="00C83308" w:rsidRPr="00C83308" w14:paraId="038E9D18" w14:textId="77777777" w:rsidTr="00C83308">
        <w:trPr>
          <w:trHeight w:val="718"/>
        </w:trPr>
        <w:tc>
          <w:tcPr>
            <w:tcW w:w="2551" w:type="dxa"/>
            <w:vAlign w:val="center"/>
          </w:tcPr>
          <w:p w14:paraId="5095AA46" w14:textId="77777777" w:rsidR="00C83308" w:rsidRPr="00C83308" w:rsidRDefault="00C83308" w:rsidP="00D507CA">
            <w:pPr>
              <w:spacing w:line="30" w:lineRule="atLeast"/>
              <w:rPr>
                <w:rFonts w:cs="Times New Roman"/>
                <w:b/>
                <w:szCs w:val="26"/>
              </w:rPr>
            </w:pPr>
            <w:r w:rsidRPr="00C83308">
              <w:rPr>
                <w:rFonts w:cs="Times New Roman"/>
                <w:b/>
                <w:szCs w:val="26"/>
              </w:rPr>
              <w:t>ProductsListItem</w:t>
            </w:r>
          </w:p>
        </w:tc>
        <w:tc>
          <w:tcPr>
            <w:tcW w:w="6060" w:type="dxa"/>
            <w:vAlign w:val="center"/>
          </w:tcPr>
          <w:p w14:paraId="18B219A5" w14:textId="77777777" w:rsidR="00C83308" w:rsidRPr="00C83308" w:rsidRDefault="00C83308" w:rsidP="00D507CA">
            <w:pPr>
              <w:spacing w:line="30" w:lineRule="atLeast"/>
              <w:jc w:val="both"/>
              <w:rPr>
                <w:rFonts w:cs="Times New Roman"/>
                <w:szCs w:val="26"/>
              </w:rPr>
            </w:pPr>
            <w:r w:rsidRPr="00C83308">
              <w:rPr>
                <w:rFonts w:cs="Times New Roman"/>
                <w:szCs w:val="26"/>
              </w:rPr>
              <w:t>Khung của món ăn trong ListView trên các giao diện danh sách món ăn.</w:t>
            </w:r>
          </w:p>
        </w:tc>
      </w:tr>
      <w:tr w:rsidR="00C83308" w:rsidRPr="00C83308" w14:paraId="5629E7E0" w14:textId="77777777" w:rsidTr="00C83308">
        <w:trPr>
          <w:trHeight w:val="410"/>
        </w:trPr>
        <w:tc>
          <w:tcPr>
            <w:tcW w:w="2551" w:type="dxa"/>
            <w:vAlign w:val="center"/>
          </w:tcPr>
          <w:p w14:paraId="112D6682" w14:textId="77777777" w:rsidR="00C83308" w:rsidRPr="00C83308" w:rsidRDefault="00C83308" w:rsidP="00D507CA">
            <w:pPr>
              <w:spacing w:line="30" w:lineRule="atLeast"/>
              <w:rPr>
                <w:rFonts w:cs="Times New Roman"/>
                <w:b/>
                <w:szCs w:val="26"/>
              </w:rPr>
            </w:pPr>
            <w:r w:rsidRPr="00C83308">
              <w:rPr>
                <w:rFonts w:cs="Times New Roman"/>
                <w:b/>
                <w:szCs w:val="26"/>
              </w:rPr>
              <w:t>OrderManagerItem</w:t>
            </w:r>
          </w:p>
        </w:tc>
        <w:tc>
          <w:tcPr>
            <w:tcW w:w="6060" w:type="dxa"/>
            <w:vAlign w:val="center"/>
          </w:tcPr>
          <w:p w14:paraId="15C232F7" w14:textId="77777777" w:rsidR="00C83308" w:rsidRPr="00C83308" w:rsidRDefault="00C83308" w:rsidP="00D507CA">
            <w:pPr>
              <w:keepNext/>
              <w:spacing w:line="30" w:lineRule="atLeast"/>
              <w:jc w:val="both"/>
              <w:rPr>
                <w:rFonts w:cs="Times New Roman"/>
                <w:szCs w:val="26"/>
              </w:rPr>
            </w:pPr>
            <w:r w:rsidRPr="00C83308">
              <w:rPr>
                <w:rFonts w:cs="Times New Roman"/>
                <w:szCs w:val="26"/>
              </w:rPr>
              <w:t>Khung của các đơn hàng trong trang Quản lý đơn hàng.</w:t>
            </w:r>
          </w:p>
        </w:tc>
      </w:tr>
    </w:tbl>
    <w:p w14:paraId="7B137241" w14:textId="6849005B" w:rsidR="00C83308" w:rsidRDefault="00C83308" w:rsidP="00C83308"/>
    <w:p w14:paraId="6D074A2E" w14:textId="77777777" w:rsidR="001A7D0D" w:rsidRDefault="001A7D0D" w:rsidP="001A7D0D">
      <w:pPr>
        <w:ind w:firstLine="360"/>
      </w:pPr>
      <w:r>
        <w:t>Ngoài ra, ứng dụng còn sử dụng thư viện Android Universal Image Loader để hỗ trợ hiển thị ảnh.</w:t>
      </w:r>
    </w:p>
    <w:p w14:paraId="7D4DED20" w14:textId="77777777" w:rsidR="001A7D0D" w:rsidRDefault="001A7D0D" w:rsidP="008178B9">
      <w:pPr>
        <w:pStyle w:val="ListParagraph"/>
        <w:numPr>
          <w:ilvl w:val="0"/>
          <w:numId w:val="86"/>
        </w:numPr>
      </w:pPr>
      <w:r>
        <w:t xml:space="preserve">Trang chủ: </w:t>
      </w:r>
      <w:hyperlink r:id="rId46" w:history="1">
        <w:r w:rsidRPr="00BC4213">
          <w:rPr>
            <w:rStyle w:val="Hyperlink"/>
          </w:rPr>
          <w:t>https://github.com/nostra13/Android-Universal-Image-Loader</w:t>
        </w:r>
      </w:hyperlink>
      <w:r>
        <w:t xml:space="preserve"> </w:t>
      </w:r>
    </w:p>
    <w:p w14:paraId="539F9C97" w14:textId="3FC794EC" w:rsidR="001A7D0D" w:rsidRDefault="001A7D0D" w:rsidP="008178B9">
      <w:pPr>
        <w:pStyle w:val="ListParagraph"/>
        <w:numPr>
          <w:ilvl w:val="0"/>
          <w:numId w:val="86"/>
        </w:numPr>
      </w:pPr>
      <w:r>
        <w:t>Mô tả: đây là một thư viện hỗ trợ hiển thị ảnh rất hay, nó hỗ trợ được nhiều nguồn ảnh và có cơ chế tải ảnh không đồng bộ (kéo màn hình đến đâu thì tải ảnh đến đó chứ không một lần tải hết tất cả các ảnh).</w:t>
      </w:r>
    </w:p>
    <w:p w14:paraId="66A8F55A" w14:textId="39EB7551" w:rsidR="00B27ED2" w:rsidRDefault="00B27ED2" w:rsidP="00B27ED2">
      <w:pPr>
        <w:jc w:val="center"/>
      </w:pPr>
      <w:r>
        <w:rPr>
          <w:noProof/>
          <w:lang w:eastAsia="vi-VN"/>
        </w:rPr>
        <w:drawing>
          <wp:inline distT="0" distB="0" distL="0" distR="0" wp14:anchorId="27C2E6D5" wp14:editId="7B1E4521">
            <wp:extent cx="5579745" cy="133477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5579745" cy="1334770"/>
                    </a:xfrm>
                    <a:prstGeom prst="rect">
                      <a:avLst/>
                    </a:prstGeom>
                  </pic:spPr>
                </pic:pic>
              </a:graphicData>
            </a:graphic>
          </wp:inline>
        </w:drawing>
      </w:r>
    </w:p>
    <w:p w14:paraId="190071D4" w14:textId="7359E130" w:rsidR="00B27ED2" w:rsidRPr="00DF5F1F" w:rsidRDefault="00715A08" w:rsidP="00B27ED2">
      <w:pPr>
        <w:jc w:val="center"/>
      </w:pPr>
      <w:r w:rsidRPr="00715A08">
        <w:t xml:space="preserve">Hình </w:t>
      </w:r>
      <w:r w:rsidR="007413C1">
        <w:t>38</w:t>
      </w:r>
      <w:r w:rsidRPr="00715A08">
        <w:t>. Các định dạng mà thư viện hỗ trợ</w:t>
      </w:r>
    </w:p>
    <w:p w14:paraId="1A280FED" w14:textId="77777777" w:rsidR="009B078C" w:rsidRDefault="009B078C">
      <w:pPr>
        <w:rPr>
          <w:rFonts w:eastAsiaTheme="majorEastAsia" w:cs="Times New Roman"/>
          <w:b/>
          <w:noProof/>
          <w:sz w:val="32"/>
          <w:szCs w:val="32"/>
          <w:lang w:val="vi-VN"/>
        </w:rPr>
      </w:pPr>
      <w:r>
        <w:rPr>
          <w:rFonts w:cs="Times New Roman"/>
          <w:noProof/>
          <w:lang w:val="vi-VN"/>
        </w:rPr>
        <w:br w:type="page"/>
      </w:r>
    </w:p>
    <w:p w14:paraId="5097D879" w14:textId="32A158DA" w:rsidR="00915531" w:rsidRDefault="003F627D" w:rsidP="00A24334">
      <w:pPr>
        <w:pStyle w:val="Heading1"/>
        <w:numPr>
          <w:ilvl w:val="0"/>
          <w:numId w:val="30"/>
        </w:numPr>
        <w:spacing w:line="240" w:lineRule="auto"/>
        <w:rPr>
          <w:rFonts w:cs="Times New Roman"/>
          <w:noProof/>
          <w:lang w:val="vi-VN"/>
        </w:rPr>
      </w:pPr>
      <w:bookmarkStart w:id="179" w:name="_Toc28993211"/>
      <w:r w:rsidRPr="00534549">
        <w:rPr>
          <w:rFonts w:cs="Times New Roman"/>
          <w:noProof/>
          <w:lang w:val="vi-VN"/>
        </w:rPr>
        <w:lastRenderedPageBreak/>
        <w:t>CHƯƠNG V: THIẾT KẾ GIAO DIỆN</w:t>
      </w:r>
      <w:r w:rsidRPr="005C2BBA">
        <w:rPr>
          <w:rFonts w:cs="Times New Roman"/>
          <w:noProof/>
          <w:lang w:val="vi-VN"/>
        </w:rPr>
        <w:t xml:space="preserve"> VÀ CHỨC NĂNG</w:t>
      </w:r>
      <w:bookmarkEnd w:id="171"/>
      <w:bookmarkEnd w:id="179"/>
    </w:p>
    <w:p w14:paraId="74CCF33D" w14:textId="5D3B6879" w:rsidR="009B078C" w:rsidRDefault="00C172AA" w:rsidP="00CC21FF">
      <w:pPr>
        <w:pStyle w:val="Heading2"/>
        <w:ind w:firstLine="360"/>
      </w:pPr>
      <w:bookmarkStart w:id="180" w:name="_Toc28993212"/>
      <w:r>
        <w:t>1. Màn hình khởi động</w:t>
      </w:r>
      <w:bookmarkEnd w:id="180"/>
    </w:p>
    <w:p w14:paraId="4B23C632" w14:textId="3CFAEC1C" w:rsidR="0050482B" w:rsidRDefault="0050482B" w:rsidP="0050482B">
      <w:pPr>
        <w:jc w:val="center"/>
      </w:pPr>
      <w:r w:rsidRPr="007F5255">
        <w:rPr>
          <w:rFonts w:asciiTheme="majorHAnsi" w:hAnsiTheme="majorHAnsi" w:cstheme="majorHAnsi"/>
          <w:noProof/>
          <w:lang w:eastAsia="vi-VN"/>
        </w:rPr>
        <w:drawing>
          <wp:inline distT="0" distB="0" distL="0" distR="0" wp14:anchorId="1678208D" wp14:editId="19857513">
            <wp:extent cx="3845238" cy="6840000"/>
            <wp:effectExtent l="19050" t="0" r="2862" b="0"/>
            <wp:docPr id="350" name="Picture 350" descr="E:\DarkMaru Share\Screen\Screenshot_2015-09-11-08-2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arkMaru Share\Screen\Screenshot_2015-09-11-08-24-0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45238" cy="6840000"/>
                    </a:xfrm>
                    <a:prstGeom prst="rect">
                      <a:avLst/>
                    </a:prstGeom>
                    <a:noFill/>
                    <a:ln>
                      <a:noFill/>
                    </a:ln>
                  </pic:spPr>
                </pic:pic>
              </a:graphicData>
            </a:graphic>
          </wp:inline>
        </w:drawing>
      </w:r>
    </w:p>
    <w:p w14:paraId="0140CEAF" w14:textId="390322D8" w:rsidR="0050482B" w:rsidRDefault="00E37BC3" w:rsidP="0050482B">
      <w:pPr>
        <w:jc w:val="center"/>
      </w:pPr>
      <w:r w:rsidRPr="00E37BC3">
        <w:t xml:space="preserve">Hình </w:t>
      </w:r>
      <w:r w:rsidR="007413C1">
        <w:t>39</w:t>
      </w:r>
      <w:r w:rsidRPr="00E37BC3">
        <w:t>. Màn hình khởi động</w:t>
      </w:r>
    </w:p>
    <w:p w14:paraId="6882F7D7" w14:textId="62734CA4" w:rsidR="00E37BC3" w:rsidRDefault="00A912A8" w:rsidP="00CC21FF">
      <w:pPr>
        <w:pStyle w:val="Heading2"/>
        <w:ind w:firstLine="360"/>
      </w:pPr>
      <w:bookmarkStart w:id="181" w:name="_Toc28993213"/>
      <w:r>
        <w:lastRenderedPageBreak/>
        <w:t>2. Màn hình đăng nhập</w:t>
      </w:r>
      <w:bookmarkEnd w:id="181"/>
    </w:p>
    <w:p w14:paraId="7C5017BA" w14:textId="21119C23" w:rsidR="00A912A8" w:rsidRDefault="00407E7C" w:rsidP="00407E7C">
      <w:pPr>
        <w:jc w:val="center"/>
      </w:pPr>
      <w:r w:rsidRPr="007F5255">
        <w:rPr>
          <w:rFonts w:asciiTheme="majorHAnsi" w:hAnsiTheme="majorHAnsi" w:cstheme="majorHAnsi"/>
          <w:b/>
          <w:noProof/>
          <w:sz w:val="24"/>
          <w:lang w:eastAsia="vi-VN"/>
        </w:rPr>
        <w:drawing>
          <wp:inline distT="0" distB="0" distL="0" distR="0" wp14:anchorId="5AAC074E" wp14:editId="14A12C55">
            <wp:extent cx="3850331" cy="6840000"/>
            <wp:effectExtent l="19050" t="0" r="0" b="0"/>
            <wp:docPr id="351" name="Picture 351" descr="D:\Screenshot_2015-09-11-08-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creenshot_2015-09-11-08-24-30.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50331" cy="6840000"/>
                    </a:xfrm>
                    <a:prstGeom prst="rect">
                      <a:avLst/>
                    </a:prstGeom>
                    <a:noFill/>
                    <a:ln>
                      <a:noFill/>
                    </a:ln>
                  </pic:spPr>
                </pic:pic>
              </a:graphicData>
            </a:graphic>
          </wp:inline>
        </w:drawing>
      </w:r>
    </w:p>
    <w:p w14:paraId="3B9FA875" w14:textId="230F4ABE" w:rsidR="00407E7C" w:rsidRDefault="00AD017B" w:rsidP="00407E7C">
      <w:pPr>
        <w:jc w:val="center"/>
      </w:pPr>
      <w:r w:rsidRPr="00AD017B">
        <w:t xml:space="preserve">Hình </w:t>
      </w:r>
      <w:r w:rsidR="007413C1">
        <w:t>40</w:t>
      </w:r>
      <w:r w:rsidRPr="00AD017B">
        <w:t>. Giao diện đăng nhập của ứng dụng</w:t>
      </w:r>
    </w:p>
    <w:p w14:paraId="55889B7A" w14:textId="04A48A18" w:rsidR="00AD017B" w:rsidRDefault="00CC21FF" w:rsidP="00CC21FF">
      <w:pPr>
        <w:pStyle w:val="Heading2"/>
        <w:ind w:firstLine="360"/>
      </w:pPr>
      <w:bookmarkStart w:id="182" w:name="_Toc28993214"/>
      <w:r>
        <w:lastRenderedPageBreak/>
        <w:t>3. Màn hình giao diện món ăn</w:t>
      </w:r>
      <w:bookmarkEnd w:id="182"/>
    </w:p>
    <w:p w14:paraId="37527C6F" w14:textId="0633BB4F" w:rsidR="00CC21FF" w:rsidRDefault="00FB3E4F" w:rsidP="00FB3E4F">
      <w:pPr>
        <w:jc w:val="center"/>
      </w:pPr>
      <w:r w:rsidRPr="007F5255">
        <w:rPr>
          <w:rFonts w:asciiTheme="majorHAnsi" w:hAnsiTheme="majorHAnsi" w:cstheme="majorHAnsi"/>
          <w:noProof/>
          <w:sz w:val="24"/>
          <w:lang w:eastAsia="vi-VN"/>
        </w:rPr>
        <w:drawing>
          <wp:inline distT="0" distB="0" distL="0" distR="0" wp14:anchorId="205342EE" wp14:editId="353B5D55">
            <wp:extent cx="3850331" cy="6840000"/>
            <wp:effectExtent l="19050" t="0" r="0" b="0"/>
            <wp:docPr id="352" name="Picture 352" descr="D:\Screenshot_2015-09-11-08-2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creenshot_2015-09-11-08-24-55.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50331" cy="6840000"/>
                    </a:xfrm>
                    <a:prstGeom prst="rect">
                      <a:avLst/>
                    </a:prstGeom>
                    <a:noFill/>
                    <a:ln>
                      <a:noFill/>
                    </a:ln>
                  </pic:spPr>
                </pic:pic>
              </a:graphicData>
            </a:graphic>
          </wp:inline>
        </w:drawing>
      </w:r>
    </w:p>
    <w:p w14:paraId="09A58ADD" w14:textId="1FFD4B1C" w:rsidR="003B78A1" w:rsidRDefault="003B78A1" w:rsidP="00FB3E4F">
      <w:pPr>
        <w:jc w:val="center"/>
      </w:pPr>
      <w:r w:rsidRPr="003B78A1">
        <w:t xml:space="preserve">Hình </w:t>
      </w:r>
      <w:r w:rsidR="007413C1">
        <w:t>41</w:t>
      </w:r>
      <w:r w:rsidRPr="003B78A1">
        <w:t>. Giao diện món ăn của ứng dụng</w:t>
      </w:r>
    </w:p>
    <w:p w14:paraId="43374A32" w14:textId="26894937" w:rsidR="000107CE" w:rsidRDefault="000107CE" w:rsidP="00300817">
      <w:pPr>
        <w:pStyle w:val="Heading2"/>
        <w:ind w:firstLine="360"/>
      </w:pPr>
      <w:bookmarkStart w:id="183" w:name="_Toc28993215"/>
      <w:r>
        <w:lastRenderedPageBreak/>
        <w:t>4.</w:t>
      </w:r>
      <w:r w:rsidR="00F55BB3">
        <w:t xml:space="preserve"> Màn hình danh mục của ứng dụng</w:t>
      </w:r>
      <w:bookmarkEnd w:id="183"/>
    </w:p>
    <w:p w14:paraId="7BCA96E6" w14:textId="2390BCBA" w:rsidR="00F55BB3" w:rsidRDefault="00F55BB3" w:rsidP="00F55BB3">
      <w:pPr>
        <w:jc w:val="center"/>
      </w:pPr>
      <w:r w:rsidRPr="007F5255">
        <w:rPr>
          <w:rFonts w:asciiTheme="majorHAnsi" w:hAnsiTheme="majorHAnsi" w:cstheme="majorHAnsi"/>
          <w:noProof/>
          <w:sz w:val="24"/>
          <w:lang w:eastAsia="vi-VN"/>
        </w:rPr>
        <w:drawing>
          <wp:inline distT="0" distB="0" distL="0" distR="0" wp14:anchorId="30A40A78" wp14:editId="20327B8E">
            <wp:extent cx="4048125" cy="7191375"/>
            <wp:effectExtent l="0" t="0" r="0" b="0"/>
            <wp:docPr id="353" name="Picture 353" descr="D:\Screenshot_2015-09-11-08-2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creenshot_2015-09-11-08-25-16.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48125" cy="7191375"/>
                    </a:xfrm>
                    <a:prstGeom prst="rect">
                      <a:avLst/>
                    </a:prstGeom>
                    <a:noFill/>
                    <a:ln>
                      <a:noFill/>
                    </a:ln>
                  </pic:spPr>
                </pic:pic>
              </a:graphicData>
            </a:graphic>
          </wp:inline>
        </w:drawing>
      </w:r>
    </w:p>
    <w:p w14:paraId="02A4ED36" w14:textId="06C4D7A0" w:rsidR="00300817" w:rsidRDefault="00300817" w:rsidP="00F55BB3">
      <w:pPr>
        <w:jc w:val="center"/>
      </w:pPr>
      <w:r w:rsidRPr="00300817">
        <w:t xml:space="preserve">Hình </w:t>
      </w:r>
      <w:r w:rsidR="007413C1">
        <w:t>42</w:t>
      </w:r>
      <w:r w:rsidRPr="00300817">
        <w:t>. Phần danh mục của ứng dụng gồm có “Danh mục món ăn” và “Tên của User” đăng nhập</w:t>
      </w:r>
    </w:p>
    <w:p w14:paraId="6F62CFB3" w14:textId="4A0327B7" w:rsidR="00300817" w:rsidRDefault="009F1764" w:rsidP="009F1764">
      <w:pPr>
        <w:pStyle w:val="Heading2"/>
        <w:ind w:firstLine="360"/>
      </w:pPr>
      <w:bookmarkStart w:id="184" w:name="_Toc28993216"/>
      <w:r>
        <w:lastRenderedPageBreak/>
        <w:t>5. Màn hình thông tin người dùng</w:t>
      </w:r>
      <w:bookmarkEnd w:id="184"/>
    </w:p>
    <w:p w14:paraId="76177BA8" w14:textId="428EE888" w:rsidR="009F1764" w:rsidRDefault="009F1764" w:rsidP="009F1764">
      <w:pPr>
        <w:jc w:val="center"/>
      </w:pPr>
      <w:r w:rsidRPr="007F5255">
        <w:rPr>
          <w:rFonts w:asciiTheme="majorHAnsi" w:hAnsiTheme="majorHAnsi" w:cstheme="majorHAnsi"/>
          <w:noProof/>
          <w:sz w:val="24"/>
          <w:lang w:eastAsia="vi-VN"/>
        </w:rPr>
        <w:drawing>
          <wp:inline distT="0" distB="0" distL="0" distR="0" wp14:anchorId="7509252A" wp14:editId="7AE3BE41">
            <wp:extent cx="4048125" cy="7191375"/>
            <wp:effectExtent l="0" t="0" r="0" b="0"/>
            <wp:docPr id="354" name="Picture 354" descr="D:\Screenshot_2015-09-11-08-2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reenshot_2015-09-11-08-25-2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48125" cy="7191375"/>
                    </a:xfrm>
                    <a:prstGeom prst="rect">
                      <a:avLst/>
                    </a:prstGeom>
                    <a:noFill/>
                    <a:ln>
                      <a:noFill/>
                    </a:ln>
                  </pic:spPr>
                </pic:pic>
              </a:graphicData>
            </a:graphic>
          </wp:inline>
        </w:drawing>
      </w:r>
    </w:p>
    <w:p w14:paraId="7F7B8FFB" w14:textId="75CB6959" w:rsidR="009F1764" w:rsidRDefault="00A53B44" w:rsidP="009F1764">
      <w:pPr>
        <w:jc w:val="center"/>
      </w:pPr>
      <w:r w:rsidRPr="00A53B44">
        <w:t xml:space="preserve">Hình </w:t>
      </w:r>
      <w:r w:rsidR="007413C1">
        <w:t>43</w:t>
      </w:r>
      <w:r w:rsidRPr="00A53B44">
        <w:t>. Thông tin của người dùng</w:t>
      </w:r>
    </w:p>
    <w:p w14:paraId="31FEF5A2" w14:textId="596AA79E" w:rsidR="00D83899" w:rsidRDefault="00D83899" w:rsidP="008B2750">
      <w:pPr>
        <w:pStyle w:val="Heading2"/>
        <w:ind w:firstLine="360"/>
      </w:pPr>
      <w:bookmarkStart w:id="185" w:name="_Toc28993217"/>
      <w:r>
        <w:lastRenderedPageBreak/>
        <w:t xml:space="preserve">6. Màn hình </w:t>
      </w:r>
      <w:r w:rsidR="008B2750">
        <w:t>đổi mật khẩu của người dùng</w:t>
      </w:r>
      <w:bookmarkEnd w:id="185"/>
    </w:p>
    <w:p w14:paraId="6BAD4498" w14:textId="614EF781" w:rsidR="008B2750" w:rsidRDefault="008B2750" w:rsidP="008B2750">
      <w:pPr>
        <w:jc w:val="center"/>
      </w:pPr>
      <w:r w:rsidRPr="007F5255">
        <w:rPr>
          <w:rFonts w:asciiTheme="majorHAnsi" w:hAnsiTheme="majorHAnsi" w:cstheme="majorHAnsi"/>
          <w:noProof/>
          <w:sz w:val="24"/>
          <w:lang w:eastAsia="vi-VN"/>
        </w:rPr>
        <w:drawing>
          <wp:inline distT="0" distB="0" distL="0" distR="0" wp14:anchorId="74CE5F0E" wp14:editId="2C21806B">
            <wp:extent cx="4047777" cy="7200000"/>
            <wp:effectExtent l="19050" t="0" r="0" b="0"/>
            <wp:docPr id="355" name="Picture 47"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3" cstate="print"/>
                    <a:stretch>
                      <a:fillRect/>
                    </a:stretch>
                  </pic:blipFill>
                  <pic:spPr>
                    <a:xfrm>
                      <a:off x="0" y="0"/>
                      <a:ext cx="4047777" cy="7200000"/>
                    </a:xfrm>
                    <a:prstGeom prst="rect">
                      <a:avLst/>
                    </a:prstGeom>
                  </pic:spPr>
                </pic:pic>
              </a:graphicData>
            </a:graphic>
          </wp:inline>
        </w:drawing>
      </w:r>
    </w:p>
    <w:p w14:paraId="2D7A080D" w14:textId="597DCD73" w:rsidR="008B2750" w:rsidRDefault="00514722" w:rsidP="008B2750">
      <w:pPr>
        <w:jc w:val="center"/>
      </w:pPr>
      <w:r w:rsidRPr="00514722">
        <w:t xml:space="preserve">Hình </w:t>
      </w:r>
      <w:r w:rsidR="007413C1">
        <w:t>44</w:t>
      </w:r>
      <w:r w:rsidRPr="00514722">
        <w:t>. Đổi mật khẩu của người dùng</w:t>
      </w:r>
    </w:p>
    <w:p w14:paraId="74BFADB5" w14:textId="47295C1A" w:rsidR="00514722" w:rsidRDefault="00566391" w:rsidP="002B39B3">
      <w:pPr>
        <w:pStyle w:val="Heading2"/>
        <w:ind w:firstLine="360"/>
      </w:pPr>
      <w:bookmarkStart w:id="186" w:name="_Toc28993218"/>
      <w:r>
        <w:lastRenderedPageBreak/>
        <w:t>7. Màn hình đổi thông tin người dùng</w:t>
      </w:r>
      <w:bookmarkEnd w:id="186"/>
    </w:p>
    <w:p w14:paraId="18BF2EBC" w14:textId="69A4C2EE" w:rsidR="00566391" w:rsidRDefault="00566391" w:rsidP="00566391">
      <w:pPr>
        <w:jc w:val="center"/>
      </w:pPr>
      <w:r w:rsidRPr="007F5255">
        <w:rPr>
          <w:rFonts w:asciiTheme="majorHAnsi" w:hAnsiTheme="majorHAnsi" w:cstheme="majorHAnsi"/>
          <w:noProof/>
          <w:sz w:val="24"/>
          <w:lang w:eastAsia="vi-VN"/>
        </w:rPr>
        <w:drawing>
          <wp:inline distT="0" distB="0" distL="0" distR="0" wp14:anchorId="70007528" wp14:editId="5C9B856D">
            <wp:extent cx="4047777" cy="7200000"/>
            <wp:effectExtent l="19050" t="0" r="0" b="0"/>
            <wp:docPr id="356" name="Picture 48"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4" cstate="print"/>
                    <a:stretch>
                      <a:fillRect/>
                    </a:stretch>
                  </pic:blipFill>
                  <pic:spPr>
                    <a:xfrm>
                      <a:off x="0" y="0"/>
                      <a:ext cx="4047777" cy="7200000"/>
                    </a:xfrm>
                    <a:prstGeom prst="rect">
                      <a:avLst/>
                    </a:prstGeom>
                  </pic:spPr>
                </pic:pic>
              </a:graphicData>
            </a:graphic>
          </wp:inline>
        </w:drawing>
      </w:r>
    </w:p>
    <w:p w14:paraId="70D701AB" w14:textId="031E3746" w:rsidR="00524463" w:rsidRDefault="00524463" w:rsidP="00566391">
      <w:pPr>
        <w:jc w:val="center"/>
      </w:pPr>
      <w:r w:rsidRPr="00524463">
        <w:t xml:space="preserve">Hình </w:t>
      </w:r>
      <w:r w:rsidR="007413C1">
        <w:t>45</w:t>
      </w:r>
      <w:r w:rsidRPr="00524463">
        <w:t>. Đổi thông tin người dùng</w:t>
      </w:r>
    </w:p>
    <w:p w14:paraId="0F994FF0" w14:textId="2171B540" w:rsidR="002B39B3" w:rsidRDefault="00C90820" w:rsidP="00C90820">
      <w:pPr>
        <w:pStyle w:val="Heading2"/>
        <w:ind w:firstLine="360"/>
      </w:pPr>
      <w:bookmarkStart w:id="187" w:name="_Toc28993219"/>
      <w:r>
        <w:lastRenderedPageBreak/>
        <w:t>8. Màn hình đăng ký tài khoản mới</w:t>
      </w:r>
      <w:bookmarkEnd w:id="187"/>
    </w:p>
    <w:p w14:paraId="22431099" w14:textId="4C3E13E2" w:rsidR="002B1B9C" w:rsidRDefault="002B1B9C" w:rsidP="002B1B9C">
      <w:pPr>
        <w:jc w:val="center"/>
      </w:pPr>
      <w:r w:rsidRPr="007F5255">
        <w:rPr>
          <w:rFonts w:asciiTheme="majorHAnsi" w:hAnsiTheme="majorHAnsi" w:cstheme="majorHAnsi"/>
          <w:noProof/>
          <w:sz w:val="24"/>
          <w:lang w:eastAsia="vi-VN"/>
        </w:rPr>
        <w:drawing>
          <wp:inline distT="0" distB="0" distL="0" distR="0" wp14:anchorId="1DC7F6CF" wp14:editId="1B54236B">
            <wp:extent cx="4048125" cy="7191375"/>
            <wp:effectExtent l="0" t="0" r="0" b="0"/>
            <wp:docPr id="357" name="Picture 357" descr="D:\Screenshot_2015-09-11-08-2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creenshot_2015-09-11-08-24-4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48125" cy="7191375"/>
                    </a:xfrm>
                    <a:prstGeom prst="rect">
                      <a:avLst/>
                    </a:prstGeom>
                    <a:noFill/>
                    <a:ln>
                      <a:noFill/>
                    </a:ln>
                  </pic:spPr>
                </pic:pic>
              </a:graphicData>
            </a:graphic>
          </wp:inline>
        </w:drawing>
      </w:r>
    </w:p>
    <w:p w14:paraId="048D9FEB" w14:textId="2CFF213E" w:rsidR="002B1B9C" w:rsidRDefault="00603FF2" w:rsidP="002B1B9C">
      <w:pPr>
        <w:jc w:val="center"/>
      </w:pPr>
      <w:r w:rsidRPr="00603FF2">
        <w:t xml:space="preserve">Hình </w:t>
      </w:r>
      <w:r w:rsidR="007413C1">
        <w:t>46</w:t>
      </w:r>
      <w:r w:rsidRPr="00603FF2">
        <w:t>. Đăng ký tài khoản mới</w:t>
      </w:r>
    </w:p>
    <w:p w14:paraId="40D4B08F" w14:textId="3B2FF70D" w:rsidR="00611291" w:rsidRDefault="00611291" w:rsidP="00611291">
      <w:pPr>
        <w:pStyle w:val="Heading2"/>
      </w:pPr>
      <w:bookmarkStart w:id="188" w:name="_Toc28993220"/>
      <w:r>
        <w:lastRenderedPageBreak/>
        <w:t xml:space="preserve">9. </w:t>
      </w:r>
      <w:r w:rsidR="00582D00">
        <w:t>Màn hình tìm kiếm sản phẩm</w:t>
      </w:r>
      <w:bookmarkEnd w:id="188"/>
    </w:p>
    <w:p w14:paraId="3A259280" w14:textId="5105C4C9" w:rsidR="00582D00" w:rsidRDefault="00582D00" w:rsidP="00582D00">
      <w:pPr>
        <w:jc w:val="center"/>
      </w:pPr>
      <w:r w:rsidRPr="007F5255">
        <w:rPr>
          <w:rFonts w:asciiTheme="majorHAnsi" w:hAnsiTheme="majorHAnsi" w:cstheme="majorHAnsi"/>
          <w:noProof/>
          <w:sz w:val="24"/>
          <w:lang w:eastAsia="vi-VN"/>
        </w:rPr>
        <w:drawing>
          <wp:inline distT="0" distB="0" distL="0" distR="0" wp14:anchorId="0AF9B0FA" wp14:editId="28071F05">
            <wp:extent cx="4050000" cy="7200000"/>
            <wp:effectExtent l="0" t="0" r="0" b="0"/>
            <wp:docPr id="358" name="Picture 358" descr="E:\DarkMaru Share\Screenshot_2015-09-11-09-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arkMaru Share\Screenshot_2015-09-11-09-45-38.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50000" cy="7200000"/>
                    </a:xfrm>
                    <a:prstGeom prst="rect">
                      <a:avLst/>
                    </a:prstGeom>
                    <a:noFill/>
                    <a:ln>
                      <a:noFill/>
                    </a:ln>
                  </pic:spPr>
                </pic:pic>
              </a:graphicData>
            </a:graphic>
          </wp:inline>
        </w:drawing>
      </w:r>
    </w:p>
    <w:p w14:paraId="655B43B6" w14:textId="08FB0C2B" w:rsidR="006364F1" w:rsidRDefault="006364F1" w:rsidP="00582D00">
      <w:pPr>
        <w:jc w:val="center"/>
      </w:pPr>
      <w:r w:rsidRPr="006364F1">
        <w:t xml:space="preserve">Hình </w:t>
      </w:r>
      <w:r w:rsidR="007413C1">
        <w:t>47</w:t>
      </w:r>
      <w:r w:rsidRPr="006364F1">
        <w:t>. Tìm kiếm sản phẩm</w:t>
      </w:r>
    </w:p>
    <w:p w14:paraId="49652147" w14:textId="75EB83CC" w:rsidR="00D84A76" w:rsidRDefault="00D84A76" w:rsidP="00D84A76">
      <w:pPr>
        <w:pStyle w:val="Heading2"/>
        <w:ind w:firstLine="360"/>
      </w:pPr>
      <w:bookmarkStart w:id="189" w:name="_Toc28993221"/>
      <w:r>
        <w:lastRenderedPageBreak/>
        <w:t>10. Màn hình sắp xếp sản phẩm</w:t>
      </w:r>
      <w:bookmarkEnd w:id="189"/>
    </w:p>
    <w:p w14:paraId="672C2616" w14:textId="7DFDE4F1" w:rsidR="00D84A76" w:rsidRDefault="00D84A76" w:rsidP="00D84A76">
      <w:pPr>
        <w:jc w:val="center"/>
      </w:pPr>
      <w:r w:rsidRPr="007F5255">
        <w:rPr>
          <w:rFonts w:asciiTheme="majorHAnsi" w:hAnsiTheme="majorHAnsi" w:cstheme="majorHAnsi"/>
          <w:noProof/>
          <w:sz w:val="24"/>
          <w:lang w:eastAsia="vi-VN"/>
        </w:rPr>
        <w:drawing>
          <wp:inline distT="0" distB="0" distL="0" distR="0" wp14:anchorId="4EDD4363" wp14:editId="196F1172">
            <wp:extent cx="4048125" cy="7191375"/>
            <wp:effectExtent l="0" t="0" r="0" b="0"/>
            <wp:docPr id="359" name="Picture 359" descr="D:\Screenshot_2015-09-11-08-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reenshot_2015-09-11-08-26-3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48125" cy="7191375"/>
                    </a:xfrm>
                    <a:prstGeom prst="rect">
                      <a:avLst/>
                    </a:prstGeom>
                    <a:noFill/>
                    <a:ln>
                      <a:noFill/>
                    </a:ln>
                  </pic:spPr>
                </pic:pic>
              </a:graphicData>
            </a:graphic>
          </wp:inline>
        </w:drawing>
      </w:r>
    </w:p>
    <w:p w14:paraId="1044DAFB" w14:textId="445E49F5" w:rsidR="009D020E" w:rsidRDefault="009D020E" w:rsidP="00D84A76">
      <w:pPr>
        <w:jc w:val="center"/>
      </w:pPr>
      <w:r w:rsidRPr="009D020E">
        <w:t>Hình 4</w:t>
      </w:r>
      <w:r w:rsidR="007413C1">
        <w:t>8</w:t>
      </w:r>
      <w:r w:rsidRPr="009D020E">
        <w:t>. Sắp xếp sản phẩm</w:t>
      </w:r>
    </w:p>
    <w:p w14:paraId="06E756B6" w14:textId="50B1ABDA" w:rsidR="00C01CF6" w:rsidRDefault="00A11BF1" w:rsidP="00A11BF1">
      <w:pPr>
        <w:pStyle w:val="Heading2"/>
        <w:ind w:firstLine="360"/>
      </w:pPr>
      <w:bookmarkStart w:id="190" w:name="_Toc28993222"/>
      <w:r>
        <w:lastRenderedPageBreak/>
        <w:t>11. Màn hình giỏ hàng</w:t>
      </w:r>
      <w:bookmarkEnd w:id="190"/>
    </w:p>
    <w:p w14:paraId="4B1AA562" w14:textId="6FA150BA" w:rsidR="00A11BF1" w:rsidRDefault="00A11BF1" w:rsidP="00A11BF1">
      <w:pPr>
        <w:jc w:val="center"/>
      </w:pPr>
      <w:r w:rsidRPr="007F5255">
        <w:rPr>
          <w:rFonts w:asciiTheme="majorHAnsi" w:hAnsiTheme="majorHAnsi" w:cstheme="majorHAnsi"/>
          <w:noProof/>
          <w:sz w:val="24"/>
          <w:lang w:eastAsia="vi-VN"/>
        </w:rPr>
        <w:drawing>
          <wp:inline distT="0" distB="0" distL="0" distR="0" wp14:anchorId="49846EF9" wp14:editId="78A21B6C">
            <wp:extent cx="4048125" cy="7191375"/>
            <wp:effectExtent l="0" t="0" r="0" b="0"/>
            <wp:docPr id="360" name="Picture 360" descr="D:\Screenshot_2015-09-11-08-2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reenshot_2015-09-11-08-26-4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048125" cy="7191375"/>
                    </a:xfrm>
                    <a:prstGeom prst="rect">
                      <a:avLst/>
                    </a:prstGeom>
                    <a:noFill/>
                    <a:ln>
                      <a:noFill/>
                    </a:ln>
                  </pic:spPr>
                </pic:pic>
              </a:graphicData>
            </a:graphic>
          </wp:inline>
        </w:drawing>
      </w:r>
    </w:p>
    <w:p w14:paraId="43610FFF" w14:textId="15AF1158" w:rsidR="00074861" w:rsidRDefault="00850FB3" w:rsidP="006B41C0">
      <w:pPr>
        <w:jc w:val="center"/>
      </w:pPr>
      <w:r w:rsidRPr="00850FB3">
        <w:t xml:space="preserve">Hình </w:t>
      </w:r>
      <w:r w:rsidR="007413C1">
        <w:t>49</w:t>
      </w:r>
      <w:r w:rsidRPr="00850FB3">
        <w:t>. Thông tin giỏ hàng</w:t>
      </w:r>
    </w:p>
    <w:p w14:paraId="1F80175E" w14:textId="3A17A47D" w:rsidR="006B41C0" w:rsidRDefault="000F63A8" w:rsidP="006B41C0">
      <w:pPr>
        <w:jc w:val="center"/>
      </w:pPr>
      <w:r w:rsidRPr="007F5255">
        <w:rPr>
          <w:rFonts w:asciiTheme="majorHAnsi" w:hAnsiTheme="majorHAnsi" w:cstheme="majorHAnsi"/>
          <w:noProof/>
          <w:sz w:val="24"/>
          <w:lang w:eastAsia="vi-VN"/>
        </w:rPr>
        <w:lastRenderedPageBreak/>
        <w:drawing>
          <wp:inline distT="0" distB="0" distL="0" distR="0" wp14:anchorId="5AB6DA2C" wp14:editId="33DCA792">
            <wp:extent cx="4047777" cy="7200000"/>
            <wp:effectExtent l="19050" t="0" r="0" b="0"/>
            <wp:docPr id="361" name="Picture 5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59" cstate="print"/>
                    <a:stretch>
                      <a:fillRect/>
                    </a:stretch>
                  </pic:blipFill>
                  <pic:spPr>
                    <a:xfrm>
                      <a:off x="0" y="0"/>
                      <a:ext cx="4047777" cy="7200000"/>
                    </a:xfrm>
                    <a:prstGeom prst="rect">
                      <a:avLst/>
                    </a:prstGeom>
                  </pic:spPr>
                </pic:pic>
              </a:graphicData>
            </a:graphic>
          </wp:inline>
        </w:drawing>
      </w:r>
    </w:p>
    <w:p w14:paraId="380E1099" w14:textId="44774633" w:rsidR="00973C1F" w:rsidRDefault="00973C1F" w:rsidP="006B41C0">
      <w:pPr>
        <w:jc w:val="center"/>
      </w:pPr>
      <w:r w:rsidRPr="00973C1F">
        <w:t xml:space="preserve">Hình </w:t>
      </w:r>
      <w:r w:rsidR="007413C1">
        <w:t>50</w:t>
      </w:r>
      <w:r w:rsidRPr="00973C1F">
        <w:t>. Thay đổi số lượng sản phẩm cần mua</w:t>
      </w:r>
    </w:p>
    <w:p w14:paraId="2702E84A" w14:textId="360979DC" w:rsidR="005057D0" w:rsidRDefault="005057D0" w:rsidP="006B41C0">
      <w:pPr>
        <w:jc w:val="center"/>
      </w:pPr>
      <w:r w:rsidRPr="007F5255">
        <w:rPr>
          <w:rFonts w:asciiTheme="majorHAnsi" w:hAnsiTheme="majorHAnsi" w:cstheme="majorHAnsi"/>
          <w:noProof/>
          <w:sz w:val="24"/>
          <w:lang w:eastAsia="vi-VN"/>
        </w:rPr>
        <w:lastRenderedPageBreak/>
        <w:drawing>
          <wp:inline distT="0" distB="0" distL="0" distR="0" wp14:anchorId="5ED44556" wp14:editId="1074CF35">
            <wp:extent cx="4047777" cy="7200000"/>
            <wp:effectExtent l="19050" t="0" r="0" b="0"/>
            <wp:docPr id="362" name="Picture 54"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60" cstate="print"/>
                    <a:stretch>
                      <a:fillRect/>
                    </a:stretch>
                  </pic:blipFill>
                  <pic:spPr>
                    <a:xfrm>
                      <a:off x="0" y="0"/>
                      <a:ext cx="4047777" cy="7200000"/>
                    </a:xfrm>
                    <a:prstGeom prst="rect">
                      <a:avLst/>
                    </a:prstGeom>
                  </pic:spPr>
                </pic:pic>
              </a:graphicData>
            </a:graphic>
          </wp:inline>
        </w:drawing>
      </w:r>
    </w:p>
    <w:p w14:paraId="2494AB7D" w14:textId="08C80A7A" w:rsidR="00CD2687" w:rsidRDefault="00CD2687" w:rsidP="006B41C0">
      <w:pPr>
        <w:jc w:val="center"/>
      </w:pPr>
      <w:r w:rsidRPr="00CD2687">
        <w:t xml:space="preserve">Hình </w:t>
      </w:r>
      <w:r w:rsidR="007413C1">
        <w:t>51</w:t>
      </w:r>
      <w:r w:rsidRPr="00CD2687">
        <w:t>. Sau khi thanh toán sản phẩm thì sẽ trở lại giao diện sản phẩm kèm thông báo đã đặt hàng thành công</w:t>
      </w:r>
    </w:p>
    <w:p w14:paraId="3C5C7324" w14:textId="0D5D1E22" w:rsidR="003E0C53" w:rsidRDefault="003E0C53" w:rsidP="003E0C53">
      <w:pPr>
        <w:pStyle w:val="Heading2"/>
        <w:ind w:firstLine="360"/>
      </w:pPr>
      <w:bookmarkStart w:id="191" w:name="_Toc28993223"/>
      <w:r>
        <w:lastRenderedPageBreak/>
        <w:t>12. Màn hình thông tin đơn hàng</w:t>
      </w:r>
      <w:bookmarkEnd w:id="191"/>
    </w:p>
    <w:p w14:paraId="4859C083" w14:textId="50BD6498" w:rsidR="003E0C53" w:rsidRDefault="003E0C53" w:rsidP="003E0C53">
      <w:pPr>
        <w:jc w:val="center"/>
      </w:pPr>
      <w:r w:rsidRPr="007F5255">
        <w:rPr>
          <w:rFonts w:asciiTheme="majorHAnsi" w:hAnsiTheme="majorHAnsi" w:cstheme="majorHAnsi"/>
          <w:noProof/>
          <w:sz w:val="24"/>
          <w:lang w:eastAsia="vi-VN"/>
        </w:rPr>
        <w:drawing>
          <wp:inline distT="0" distB="0" distL="0" distR="0" wp14:anchorId="1B9FC2E6" wp14:editId="5B04BC7B">
            <wp:extent cx="4038600" cy="7181850"/>
            <wp:effectExtent l="0" t="0" r="0" b="0"/>
            <wp:docPr id="363" name="Picture 363" descr="D:\Screenshot_2015-09-11-08-2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creenshot_2015-09-11-08-25-35.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38600" cy="7181850"/>
                    </a:xfrm>
                    <a:prstGeom prst="rect">
                      <a:avLst/>
                    </a:prstGeom>
                    <a:noFill/>
                    <a:ln>
                      <a:noFill/>
                    </a:ln>
                  </pic:spPr>
                </pic:pic>
              </a:graphicData>
            </a:graphic>
          </wp:inline>
        </w:drawing>
      </w:r>
    </w:p>
    <w:p w14:paraId="0CC8EE8B" w14:textId="18BEB12E" w:rsidR="00EA6443" w:rsidRDefault="00EA6443" w:rsidP="003E0C53">
      <w:pPr>
        <w:jc w:val="center"/>
      </w:pPr>
      <w:r w:rsidRPr="00EA6443">
        <w:t xml:space="preserve">Hình </w:t>
      </w:r>
      <w:r w:rsidR="007413C1">
        <w:t>52</w:t>
      </w:r>
      <w:r w:rsidRPr="00EA6443">
        <w:t>. Thông tin đơn hàng của khách hàng</w:t>
      </w:r>
    </w:p>
    <w:p w14:paraId="73C25C2C" w14:textId="7C0A4117" w:rsidR="00A23047" w:rsidRDefault="00A23047" w:rsidP="003E0C53">
      <w:pPr>
        <w:jc w:val="center"/>
      </w:pPr>
      <w:r w:rsidRPr="007F5255">
        <w:rPr>
          <w:rFonts w:asciiTheme="majorHAnsi" w:hAnsiTheme="majorHAnsi" w:cstheme="majorHAnsi"/>
          <w:b/>
          <w:noProof/>
          <w:szCs w:val="26"/>
          <w:lang w:eastAsia="vi-VN"/>
        </w:rPr>
        <w:lastRenderedPageBreak/>
        <w:drawing>
          <wp:inline distT="0" distB="0" distL="0" distR="0" wp14:anchorId="5C1DDBA7" wp14:editId="00808146">
            <wp:extent cx="4042848" cy="7182000"/>
            <wp:effectExtent l="19050" t="0" r="0" b="0"/>
            <wp:docPr id="364" name="Picture 0" descr="Chi tiết đơ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đơn hàng.png"/>
                    <pic:cNvPicPr/>
                  </pic:nvPicPr>
                  <pic:blipFill>
                    <a:blip r:embed="rId62" cstate="print"/>
                    <a:stretch>
                      <a:fillRect/>
                    </a:stretch>
                  </pic:blipFill>
                  <pic:spPr>
                    <a:xfrm>
                      <a:off x="0" y="0"/>
                      <a:ext cx="4042848" cy="7182000"/>
                    </a:xfrm>
                    <a:prstGeom prst="rect">
                      <a:avLst/>
                    </a:prstGeom>
                  </pic:spPr>
                </pic:pic>
              </a:graphicData>
            </a:graphic>
          </wp:inline>
        </w:drawing>
      </w:r>
    </w:p>
    <w:p w14:paraId="307002BF" w14:textId="22D709B1" w:rsidR="00A23047" w:rsidRDefault="00FE3A25" w:rsidP="003E0C53">
      <w:pPr>
        <w:jc w:val="center"/>
      </w:pPr>
      <w:r w:rsidRPr="00FE3A25">
        <w:t xml:space="preserve">Hình </w:t>
      </w:r>
      <w:r w:rsidR="007413C1">
        <w:t>53</w:t>
      </w:r>
      <w:r w:rsidRPr="00FE3A25">
        <w:t>. Chi tiết đơn hàng</w:t>
      </w:r>
    </w:p>
    <w:p w14:paraId="308AE0A7" w14:textId="7278F79E" w:rsidR="00086145" w:rsidRDefault="00086145" w:rsidP="00086145">
      <w:pPr>
        <w:pStyle w:val="Heading2"/>
        <w:ind w:firstLine="360"/>
      </w:pPr>
      <w:bookmarkStart w:id="192" w:name="_Toc28993224"/>
      <w:r>
        <w:lastRenderedPageBreak/>
        <w:t>13. Màn hình chi tiết sản phẩm</w:t>
      </w:r>
      <w:bookmarkEnd w:id="192"/>
    </w:p>
    <w:p w14:paraId="25C04DA1" w14:textId="084E49F5" w:rsidR="00086145" w:rsidRDefault="00086145" w:rsidP="00086145">
      <w:pPr>
        <w:jc w:val="center"/>
      </w:pPr>
      <w:r w:rsidRPr="007F5255">
        <w:rPr>
          <w:rFonts w:asciiTheme="majorHAnsi" w:hAnsiTheme="majorHAnsi" w:cstheme="majorHAnsi"/>
          <w:b/>
          <w:noProof/>
          <w:szCs w:val="26"/>
          <w:lang w:eastAsia="vi-VN"/>
        </w:rPr>
        <w:drawing>
          <wp:inline distT="0" distB="0" distL="0" distR="0" wp14:anchorId="01045706" wp14:editId="1E8B3781">
            <wp:extent cx="4047619" cy="7190477"/>
            <wp:effectExtent l="19050" t="0" r="0" b="0"/>
            <wp:docPr id="365" name="Picture 2" descr="Chi tiết sản phẩ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ết sản phẩm.png"/>
                    <pic:cNvPicPr/>
                  </pic:nvPicPr>
                  <pic:blipFill>
                    <a:blip r:embed="rId63" cstate="print"/>
                    <a:stretch>
                      <a:fillRect/>
                    </a:stretch>
                  </pic:blipFill>
                  <pic:spPr>
                    <a:xfrm>
                      <a:off x="0" y="0"/>
                      <a:ext cx="4047619" cy="7190477"/>
                    </a:xfrm>
                    <a:prstGeom prst="rect">
                      <a:avLst/>
                    </a:prstGeom>
                  </pic:spPr>
                </pic:pic>
              </a:graphicData>
            </a:graphic>
          </wp:inline>
        </w:drawing>
      </w:r>
    </w:p>
    <w:p w14:paraId="3E77E19E" w14:textId="22B0F80C" w:rsidR="00350D72" w:rsidRDefault="00350D72" w:rsidP="00086145">
      <w:pPr>
        <w:jc w:val="center"/>
      </w:pPr>
      <w:r w:rsidRPr="00350D72">
        <w:t xml:space="preserve">Hình </w:t>
      </w:r>
      <w:r w:rsidR="007413C1">
        <w:t>54</w:t>
      </w:r>
      <w:r w:rsidRPr="00350D72">
        <w:t>. Chi tiết sản phẩm</w:t>
      </w:r>
    </w:p>
    <w:p w14:paraId="7F1EFBC2" w14:textId="596397E9" w:rsidR="008B3CAE" w:rsidRDefault="00BC37A4" w:rsidP="00C06AC1">
      <w:pPr>
        <w:pStyle w:val="Heading2"/>
        <w:ind w:firstLine="360"/>
      </w:pPr>
      <w:bookmarkStart w:id="193" w:name="_Toc28993225"/>
      <w:r>
        <w:lastRenderedPageBreak/>
        <w:t>14. Màn hình</w:t>
      </w:r>
      <w:r w:rsidR="00C06AC1">
        <w:t xml:space="preserve"> thông tin nhận hàng</w:t>
      </w:r>
      <w:bookmarkEnd w:id="193"/>
    </w:p>
    <w:p w14:paraId="5CC7A939" w14:textId="05820D4B" w:rsidR="00C06AC1" w:rsidRDefault="005C5A97" w:rsidP="005C5A97">
      <w:pPr>
        <w:jc w:val="center"/>
      </w:pPr>
      <w:r w:rsidRPr="007F5255">
        <w:rPr>
          <w:rFonts w:asciiTheme="majorHAnsi" w:hAnsiTheme="majorHAnsi" w:cstheme="majorHAnsi"/>
          <w:b/>
          <w:noProof/>
          <w:szCs w:val="26"/>
          <w:lang w:eastAsia="vi-VN"/>
        </w:rPr>
        <w:drawing>
          <wp:inline distT="0" distB="0" distL="0" distR="0" wp14:anchorId="74C8B47B" wp14:editId="52C0C1A7">
            <wp:extent cx="4047619" cy="7190477"/>
            <wp:effectExtent l="19050" t="0" r="0" b="0"/>
            <wp:docPr id="366" name="Picture 15" descr="Thông tin nhận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ông tin nhận hàng.png"/>
                    <pic:cNvPicPr/>
                  </pic:nvPicPr>
                  <pic:blipFill>
                    <a:blip r:embed="rId64" cstate="print"/>
                    <a:stretch>
                      <a:fillRect/>
                    </a:stretch>
                  </pic:blipFill>
                  <pic:spPr>
                    <a:xfrm>
                      <a:off x="0" y="0"/>
                      <a:ext cx="4047619" cy="7190477"/>
                    </a:xfrm>
                    <a:prstGeom prst="rect">
                      <a:avLst/>
                    </a:prstGeom>
                  </pic:spPr>
                </pic:pic>
              </a:graphicData>
            </a:graphic>
          </wp:inline>
        </w:drawing>
      </w:r>
    </w:p>
    <w:p w14:paraId="6944A05B" w14:textId="05581BC2" w:rsidR="005C5A97" w:rsidRPr="00C06AC1" w:rsidRDefault="00D136D2" w:rsidP="005C5A97">
      <w:pPr>
        <w:jc w:val="center"/>
      </w:pPr>
      <w:r w:rsidRPr="00D136D2">
        <w:t xml:space="preserve">Hình </w:t>
      </w:r>
      <w:r w:rsidR="007413C1">
        <w:t>55</w:t>
      </w:r>
      <w:r w:rsidRPr="00D136D2">
        <w:t>. Thông tin nhận hàng</w:t>
      </w:r>
    </w:p>
    <w:p w14:paraId="650C1957" w14:textId="77777777" w:rsidR="00086145" w:rsidRPr="00086145" w:rsidRDefault="00086145" w:rsidP="00086145"/>
    <w:p w14:paraId="5582869E" w14:textId="77777777" w:rsidR="003E0C53" w:rsidRPr="003E0C53" w:rsidRDefault="003E0C53" w:rsidP="003E0C53"/>
    <w:p w14:paraId="41D86129" w14:textId="72DA70BE" w:rsidR="00915531" w:rsidRDefault="00874213" w:rsidP="00874213">
      <w:pPr>
        <w:pStyle w:val="Heading1"/>
        <w:spacing w:line="240" w:lineRule="auto"/>
      </w:pPr>
      <w:bookmarkStart w:id="194" w:name="_Toc28294757"/>
      <w:bookmarkStart w:id="195" w:name="_Toc28993226"/>
      <w:r>
        <w:lastRenderedPageBreak/>
        <w:t>CHƯƠNG</w:t>
      </w:r>
      <w:r w:rsidR="005E2475">
        <w:t xml:space="preserve"> VI: </w:t>
      </w:r>
      <w:r w:rsidR="003F627D">
        <w:t>KẾT LUẬN</w:t>
      </w:r>
      <w:bookmarkEnd w:id="194"/>
      <w:bookmarkEnd w:id="195"/>
    </w:p>
    <w:p w14:paraId="25142C60" w14:textId="3BA9CEDC" w:rsidR="00915531" w:rsidRDefault="00915531" w:rsidP="00A24334">
      <w:pPr>
        <w:pStyle w:val="Heading2"/>
        <w:numPr>
          <w:ilvl w:val="1"/>
          <w:numId w:val="30"/>
        </w:numPr>
        <w:spacing w:after="80" w:line="240" w:lineRule="auto"/>
      </w:pPr>
      <w:bookmarkStart w:id="196" w:name="_Toc502750818"/>
      <w:bookmarkStart w:id="197" w:name="_Toc532972546"/>
      <w:bookmarkStart w:id="198" w:name="_Toc535086443"/>
      <w:bookmarkStart w:id="199" w:name="_Toc484820333"/>
      <w:bookmarkStart w:id="200" w:name="_Toc28294758"/>
      <w:bookmarkStart w:id="201" w:name="_Toc28993227"/>
      <w:r w:rsidRPr="004460B1">
        <w:t>Kết quả đạt được</w:t>
      </w:r>
      <w:bookmarkEnd w:id="196"/>
      <w:bookmarkEnd w:id="197"/>
      <w:bookmarkEnd w:id="198"/>
      <w:bookmarkEnd w:id="199"/>
      <w:bookmarkEnd w:id="200"/>
      <w:bookmarkEnd w:id="201"/>
    </w:p>
    <w:p w14:paraId="4B0C5720" w14:textId="12D016CB" w:rsidR="0045511B" w:rsidRDefault="0045511B" w:rsidP="00A24334">
      <w:pPr>
        <w:pStyle w:val="ListParagraph"/>
        <w:numPr>
          <w:ilvl w:val="0"/>
          <w:numId w:val="35"/>
        </w:numPr>
      </w:pPr>
      <w:r>
        <w:t>Đề tài này đã làm rõ được khái niệm web service, nền tảng, kiến trúc và xây dựng được mô hình ứng dụng của web service. Từ đó, đưa ra được những đặc điểm, đặc trưng và chức năng điển hình của web service.</w:t>
      </w:r>
    </w:p>
    <w:p w14:paraId="33774CC1" w14:textId="65121D4A" w:rsidR="0045511B" w:rsidRDefault="00A45FF1" w:rsidP="00A24334">
      <w:pPr>
        <w:pStyle w:val="ListParagraph"/>
        <w:numPr>
          <w:ilvl w:val="0"/>
          <w:numId w:val="35"/>
        </w:numPr>
      </w:pPr>
      <w:r>
        <w:t>Đề tài</w:t>
      </w:r>
      <w:r w:rsidR="0045511B">
        <w:t xml:space="preserve"> đã tổng hợp và làm rõ những định nghĩa, khái niệm, bản chất, đặc trưng, nền tảng và ứng dụng của Thương mại điện tử. Tìm hiểu sự liên quan giữa web service và thương mại điện tử, nêu lên được những ứng dụng của web service trong thương mại điện tử.</w:t>
      </w:r>
    </w:p>
    <w:p w14:paraId="7C71AD4D" w14:textId="4E2D4459" w:rsidR="0045511B" w:rsidRPr="0045511B" w:rsidRDefault="0045511B" w:rsidP="00A24334">
      <w:pPr>
        <w:pStyle w:val="ListParagraph"/>
        <w:numPr>
          <w:ilvl w:val="0"/>
          <w:numId w:val="35"/>
        </w:numPr>
      </w:pPr>
      <w:r>
        <w:t>Tổng hợp thành một tài liệu chuẩn về những khái niệm, đặc điểm, chức năng, nền tảng công nghệ, ứng dụng và sự liên hệ của web service trong thương mại điện tử. Từ đó, ứng dụng vào thực tế là xây dựng một bản demo đơn giản về web service</w:t>
      </w:r>
      <w:r w:rsidR="00B37D1A">
        <w:t>.</w:t>
      </w:r>
    </w:p>
    <w:p w14:paraId="11F7277C" w14:textId="77777777" w:rsidR="00915531" w:rsidRPr="0002135F" w:rsidRDefault="00915531" w:rsidP="00A24334">
      <w:pPr>
        <w:pStyle w:val="ListParagraph"/>
        <w:numPr>
          <w:ilvl w:val="1"/>
          <w:numId w:val="32"/>
        </w:numPr>
        <w:spacing w:before="80" w:line="240" w:lineRule="auto"/>
        <w:ind w:left="720"/>
        <w:jc w:val="both"/>
        <w:rPr>
          <w:rFonts w:cs="Times New Roman"/>
          <w:noProof/>
          <w:szCs w:val="26"/>
          <w:lang w:val="vi-VN"/>
        </w:rPr>
      </w:pPr>
      <w:bookmarkStart w:id="202" w:name="_Toc484820334"/>
      <w:bookmarkStart w:id="203" w:name="_Toc502750819"/>
      <w:bookmarkStart w:id="204" w:name="_Toc532972547"/>
      <w:bookmarkStart w:id="205" w:name="_Toc535086444"/>
      <w:r w:rsidRPr="0002135F">
        <w:rPr>
          <w:rFonts w:cs="Times New Roman"/>
          <w:szCs w:val="26"/>
          <w:lang w:val="vi-VN"/>
        </w:rPr>
        <w:t>Ứng dụng chạy ổn định, hoàn thiện đầy đủ các chức năng như đã phân tích trong nội dung thực hiện.</w:t>
      </w:r>
    </w:p>
    <w:p w14:paraId="51B273E6" w14:textId="77777777" w:rsidR="00915531" w:rsidRPr="0002135F" w:rsidRDefault="00915531" w:rsidP="00A24334">
      <w:pPr>
        <w:pStyle w:val="ListParagraph"/>
        <w:numPr>
          <w:ilvl w:val="1"/>
          <w:numId w:val="32"/>
        </w:numPr>
        <w:spacing w:before="80" w:line="240" w:lineRule="auto"/>
        <w:ind w:left="720"/>
        <w:jc w:val="both"/>
        <w:rPr>
          <w:rFonts w:cs="Times New Roman"/>
          <w:noProof/>
          <w:szCs w:val="26"/>
          <w:lang w:val="vi-VN"/>
        </w:rPr>
      </w:pPr>
      <w:r w:rsidRPr="0002135F">
        <w:rPr>
          <w:rFonts w:cs="Times New Roman"/>
          <w:szCs w:val="26"/>
          <w:lang w:val="vi-VN"/>
        </w:rPr>
        <w:t>Giao diện thân thiện, dễ sử dụng.</w:t>
      </w:r>
    </w:p>
    <w:p w14:paraId="46150CB4" w14:textId="77777777" w:rsidR="00915531" w:rsidRPr="0002135F" w:rsidRDefault="00915531" w:rsidP="00A24334">
      <w:pPr>
        <w:pStyle w:val="ListParagraph"/>
        <w:numPr>
          <w:ilvl w:val="1"/>
          <w:numId w:val="32"/>
        </w:numPr>
        <w:spacing w:before="80" w:line="240" w:lineRule="auto"/>
        <w:ind w:left="720"/>
        <w:jc w:val="both"/>
        <w:rPr>
          <w:rFonts w:cs="Times New Roman"/>
          <w:noProof/>
          <w:szCs w:val="26"/>
          <w:lang w:val="vi-VN"/>
        </w:rPr>
      </w:pPr>
      <w:r w:rsidRPr="0002135F">
        <w:rPr>
          <w:rFonts w:cs="Times New Roman"/>
          <w:szCs w:val="26"/>
          <w:lang w:val="vi-VN"/>
        </w:rPr>
        <w:t>Ứng dụng mang tới cho người dùng một sự trải nghiệm mới, vừa là nơi người dùng có thể xem tất cả những ghi chú trong điện thoại của mình, vừa là nơi để người dùng có thể chia sẻ những ghi chú với người yêu</w:t>
      </w:r>
    </w:p>
    <w:p w14:paraId="3095408A" w14:textId="77777777" w:rsidR="00915531" w:rsidRPr="0002135F" w:rsidRDefault="00915531" w:rsidP="00A24334">
      <w:pPr>
        <w:pStyle w:val="ListParagraph"/>
        <w:numPr>
          <w:ilvl w:val="1"/>
          <w:numId w:val="32"/>
        </w:numPr>
        <w:spacing w:before="80" w:line="240" w:lineRule="auto"/>
        <w:ind w:left="720"/>
        <w:jc w:val="both"/>
        <w:rPr>
          <w:rFonts w:cs="Times New Roman"/>
          <w:noProof/>
          <w:szCs w:val="26"/>
          <w:lang w:val="vi-VN"/>
        </w:rPr>
      </w:pPr>
      <w:r w:rsidRPr="0002135F">
        <w:rPr>
          <w:rFonts w:cs="Times New Roman"/>
          <w:szCs w:val="26"/>
          <w:lang w:val="vi-VN"/>
        </w:rPr>
        <w:t>Ứng dụng tích hợp nhiều công nghệ mới góp phần làm thay đổi và mang lại sự tiện lợi cho người dùng.</w:t>
      </w:r>
    </w:p>
    <w:p w14:paraId="68D9BE3B" w14:textId="77777777" w:rsidR="00915531" w:rsidRPr="0002135F" w:rsidRDefault="00915531" w:rsidP="00A24334">
      <w:pPr>
        <w:pStyle w:val="ListParagraph"/>
        <w:numPr>
          <w:ilvl w:val="1"/>
          <w:numId w:val="32"/>
        </w:numPr>
        <w:spacing w:before="80" w:line="240" w:lineRule="auto"/>
        <w:ind w:left="720"/>
        <w:jc w:val="both"/>
        <w:rPr>
          <w:rFonts w:cs="Times New Roman"/>
          <w:noProof/>
          <w:szCs w:val="26"/>
          <w:lang w:val="vi-VN"/>
        </w:rPr>
      </w:pPr>
      <w:r w:rsidRPr="0002135F">
        <w:rPr>
          <w:rFonts w:cs="Times New Roman"/>
          <w:noProof/>
          <w:szCs w:val="26"/>
          <w:lang w:val="vi-VN"/>
        </w:rPr>
        <w:t>Hoàn thành đồ án đúng hạn. Hoàn tất việc khảo sát hiện trạng, phân tích, thiết kế và cài đặt phần mềm.</w:t>
      </w:r>
    </w:p>
    <w:p w14:paraId="0463BDF2" w14:textId="77777777" w:rsidR="00915531" w:rsidRPr="0002135F" w:rsidRDefault="00915531" w:rsidP="00A24334">
      <w:pPr>
        <w:pStyle w:val="ListParagraph"/>
        <w:numPr>
          <w:ilvl w:val="1"/>
          <w:numId w:val="32"/>
        </w:numPr>
        <w:spacing w:before="80" w:line="240" w:lineRule="auto"/>
        <w:ind w:left="720"/>
        <w:jc w:val="both"/>
        <w:rPr>
          <w:rFonts w:cs="Times New Roman"/>
          <w:noProof/>
          <w:szCs w:val="26"/>
          <w:lang w:val="vi-VN"/>
        </w:rPr>
      </w:pPr>
      <w:r w:rsidRPr="0002135F">
        <w:rPr>
          <w:rFonts w:cs="Times New Roman"/>
          <w:noProof/>
          <w:szCs w:val="26"/>
          <w:lang w:val="vi-VN"/>
        </w:rPr>
        <w:t>Sử dụng ở mức căn bản các công cụ quản lý code bằng Github với tool SmartGit.</w:t>
      </w:r>
    </w:p>
    <w:p w14:paraId="017A9E98" w14:textId="77777777" w:rsidR="00915531" w:rsidRPr="0002135F" w:rsidRDefault="00915531" w:rsidP="00A24334">
      <w:pPr>
        <w:pStyle w:val="ListParagraph"/>
        <w:numPr>
          <w:ilvl w:val="1"/>
          <w:numId w:val="32"/>
        </w:numPr>
        <w:spacing w:before="80" w:line="240" w:lineRule="auto"/>
        <w:ind w:left="720"/>
        <w:jc w:val="both"/>
        <w:rPr>
          <w:rFonts w:cs="Times New Roman"/>
          <w:noProof/>
          <w:szCs w:val="26"/>
          <w:lang w:val="vi-VN"/>
        </w:rPr>
      </w:pPr>
      <w:r w:rsidRPr="0002135F">
        <w:rPr>
          <w:rFonts w:cs="Times New Roman"/>
          <w:noProof/>
          <w:szCs w:val="26"/>
          <w:lang w:val="vi-VN"/>
        </w:rPr>
        <w:t>Nhóm đoàn kêt hoàn thành tốt các công việc.</w:t>
      </w:r>
    </w:p>
    <w:p w14:paraId="5822F11A" w14:textId="77777777" w:rsidR="00915531" w:rsidRPr="00E16944" w:rsidRDefault="00915531" w:rsidP="00A24334">
      <w:pPr>
        <w:pStyle w:val="Heading2"/>
        <w:numPr>
          <w:ilvl w:val="1"/>
          <w:numId w:val="30"/>
        </w:numPr>
        <w:spacing w:after="80" w:line="240" w:lineRule="auto"/>
        <w:rPr>
          <w:lang w:val="vi-VN"/>
        </w:rPr>
      </w:pPr>
      <w:bookmarkStart w:id="206" w:name="_Toc28294759"/>
      <w:bookmarkStart w:id="207" w:name="_Toc28993228"/>
      <w:r w:rsidRPr="00E16944">
        <w:rPr>
          <w:lang w:val="vi-VN"/>
        </w:rPr>
        <w:t>Khó khăn và hạn chế</w:t>
      </w:r>
      <w:bookmarkEnd w:id="202"/>
      <w:bookmarkEnd w:id="203"/>
      <w:bookmarkEnd w:id="204"/>
      <w:bookmarkEnd w:id="205"/>
      <w:bookmarkEnd w:id="206"/>
      <w:bookmarkEnd w:id="207"/>
    </w:p>
    <w:p w14:paraId="4F886204" w14:textId="77777777" w:rsidR="00915531" w:rsidRPr="0002135F" w:rsidRDefault="00915531" w:rsidP="00A24334">
      <w:pPr>
        <w:pStyle w:val="ListParagraph"/>
        <w:numPr>
          <w:ilvl w:val="0"/>
          <w:numId w:val="32"/>
        </w:numPr>
        <w:spacing w:after="200" w:line="276" w:lineRule="auto"/>
        <w:jc w:val="both"/>
        <w:rPr>
          <w:rFonts w:cs="Times New Roman"/>
          <w:b/>
          <w:bCs/>
          <w:szCs w:val="26"/>
          <w:lang w:val="vi-VN"/>
        </w:rPr>
      </w:pPr>
      <w:r w:rsidRPr="0002135F">
        <w:rPr>
          <w:rFonts w:cs="Times New Roman"/>
          <w:b/>
          <w:bCs/>
          <w:szCs w:val="26"/>
          <w:lang w:val="vi-VN"/>
        </w:rPr>
        <w:t>Khó khăn:</w:t>
      </w:r>
    </w:p>
    <w:p w14:paraId="3E250427" w14:textId="77777777" w:rsidR="00915531" w:rsidRPr="0033678A" w:rsidRDefault="00915531" w:rsidP="00A24334">
      <w:pPr>
        <w:pStyle w:val="ListParagraph"/>
        <w:numPr>
          <w:ilvl w:val="1"/>
          <w:numId w:val="32"/>
        </w:numPr>
        <w:spacing w:after="200" w:line="276" w:lineRule="auto"/>
        <w:jc w:val="both"/>
        <w:rPr>
          <w:rFonts w:cs="Times New Roman"/>
          <w:szCs w:val="26"/>
          <w:lang w:val="vi-VN"/>
        </w:rPr>
      </w:pPr>
      <w:r w:rsidRPr="0033678A">
        <w:rPr>
          <w:rFonts w:cs="Times New Roman"/>
          <w:szCs w:val="26"/>
          <w:lang w:val="vi-VN"/>
        </w:rPr>
        <w:t>Trong quá trình thực hiện đề tài, khó khăn lớn nhất là thiết kế cơ sở dữ liệu để thực hiện đầy đủ các chức năng như đã phân tích trong nội dung thực hiện, cụ thể là chức năng đồng bộ dữ liệu giữa hai User.</w:t>
      </w:r>
    </w:p>
    <w:p w14:paraId="2D1D17B2" w14:textId="77777777" w:rsidR="00915531" w:rsidRPr="0002135F" w:rsidRDefault="00915531" w:rsidP="00A24334">
      <w:pPr>
        <w:pStyle w:val="ListParagraph"/>
        <w:numPr>
          <w:ilvl w:val="1"/>
          <w:numId w:val="32"/>
        </w:numPr>
        <w:spacing w:after="200" w:line="276" w:lineRule="auto"/>
        <w:jc w:val="both"/>
        <w:rPr>
          <w:rFonts w:cs="Times New Roman"/>
          <w:b/>
          <w:bCs/>
          <w:szCs w:val="26"/>
          <w:lang w:val="vi-VN"/>
        </w:rPr>
      </w:pPr>
      <w:r w:rsidRPr="0033678A">
        <w:rPr>
          <w:rFonts w:cs="Times New Roman"/>
          <w:szCs w:val="26"/>
          <w:lang w:val="vi-VN"/>
        </w:rPr>
        <w:t>Xây dựng ứng dụng tách biệt Backend và FrontEnd nên mất khá nhiều thời gian để triển khai.</w:t>
      </w:r>
    </w:p>
    <w:p w14:paraId="5022E519" w14:textId="77777777" w:rsidR="00915531" w:rsidRPr="0002135F" w:rsidRDefault="00915531" w:rsidP="00A24334">
      <w:pPr>
        <w:pStyle w:val="ListParagraph"/>
        <w:numPr>
          <w:ilvl w:val="0"/>
          <w:numId w:val="32"/>
        </w:numPr>
        <w:spacing w:after="200" w:line="276" w:lineRule="auto"/>
        <w:jc w:val="both"/>
        <w:rPr>
          <w:rFonts w:cs="Times New Roman"/>
          <w:b/>
          <w:bCs/>
          <w:szCs w:val="26"/>
          <w:lang w:val="vi-VN"/>
        </w:rPr>
      </w:pPr>
      <w:r w:rsidRPr="0002135F">
        <w:rPr>
          <w:rFonts w:cs="Times New Roman"/>
          <w:b/>
          <w:bCs/>
          <w:szCs w:val="26"/>
          <w:lang w:val="vi-VN"/>
        </w:rPr>
        <w:t>Hạn chế:</w:t>
      </w:r>
    </w:p>
    <w:p w14:paraId="65BBDD53" w14:textId="77777777" w:rsidR="00915531" w:rsidRPr="0033678A" w:rsidRDefault="00915531" w:rsidP="00A24334">
      <w:pPr>
        <w:pStyle w:val="ListParagraph"/>
        <w:numPr>
          <w:ilvl w:val="1"/>
          <w:numId w:val="32"/>
        </w:numPr>
        <w:spacing w:after="200" w:line="276" w:lineRule="auto"/>
        <w:jc w:val="both"/>
        <w:rPr>
          <w:rFonts w:cs="Times New Roman"/>
          <w:szCs w:val="26"/>
          <w:lang w:val="vi-VN"/>
        </w:rPr>
      </w:pPr>
      <w:r w:rsidRPr="0033678A">
        <w:rPr>
          <w:rFonts w:cs="Times New Roman"/>
          <w:szCs w:val="26"/>
          <w:lang w:val="vi-VN"/>
        </w:rPr>
        <w:t>Vì thời gian có hạn nên ứng dụng chỉ hoàn thiện được các chức năng ở mức chưa chuyên sâu, chỉ có thể áp dụng trong phạm vi vừa và trung bình.</w:t>
      </w:r>
    </w:p>
    <w:p w14:paraId="7326B2E8" w14:textId="77777777" w:rsidR="00915531" w:rsidRPr="0002135F" w:rsidRDefault="00915531" w:rsidP="00A24334">
      <w:pPr>
        <w:pStyle w:val="ListParagraph"/>
        <w:numPr>
          <w:ilvl w:val="1"/>
          <w:numId w:val="32"/>
        </w:numPr>
        <w:spacing w:after="200" w:line="276" w:lineRule="auto"/>
        <w:jc w:val="both"/>
        <w:rPr>
          <w:rFonts w:cs="Times New Roman"/>
          <w:b/>
          <w:bCs/>
          <w:szCs w:val="26"/>
          <w:lang w:val="vi-VN"/>
        </w:rPr>
      </w:pPr>
      <w:r w:rsidRPr="0033678A">
        <w:rPr>
          <w:rFonts w:cs="Times New Roman"/>
          <w:szCs w:val="26"/>
          <w:lang w:val="vi-VN"/>
        </w:rPr>
        <w:t>Chưa tích hợp real-time nên còn hạn chế, cụ thể khi hai tài khoản đồng bộ tài khoản khi cập nhập thông tin nội dung nhưng mà tài khoản đồng bộ còn lại không update lại ngay.</w:t>
      </w:r>
    </w:p>
    <w:p w14:paraId="2EAA74DB" w14:textId="3C45522B" w:rsidR="00915531" w:rsidRDefault="00915531" w:rsidP="00A24334">
      <w:pPr>
        <w:pStyle w:val="Heading2"/>
        <w:numPr>
          <w:ilvl w:val="1"/>
          <w:numId w:val="30"/>
        </w:numPr>
        <w:spacing w:after="80" w:line="240" w:lineRule="auto"/>
      </w:pPr>
      <w:bookmarkStart w:id="208" w:name="_Toc502750820"/>
      <w:bookmarkStart w:id="209" w:name="_Toc532972548"/>
      <w:bookmarkStart w:id="210" w:name="_Toc535086445"/>
      <w:bookmarkStart w:id="211" w:name="_Toc484820335"/>
      <w:bookmarkStart w:id="212" w:name="_Toc28294760"/>
      <w:bookmarkStart w:id="213" w:name="_Toc28993229"/>
      <w:r w:rsidRPr="004460B1">
        <w:lastRenderedPageBreak/>
        <w:t>Hướng phát triển</w:t>
      </w:r>
      <w:bookmarkEnd w:id="208"/>
      <w:bookmarkEnd w:id="209"/>
      <w:bookmarkEnd w:id="210"/>
      <w:bookmarkEnd w:id="211"/>
      <w:bookmarkEnd w:id="212"/>
      <w:bookmarkEnd w:id="213"/>
    </w:p>
    <w:p w14:paraId="1A6E9BED" w14:textId="1EA86997" w:rsidR="009F0049" w:rsidRDefault="009F0049" w:rsidP="009F0049">
      <w:pPr>
        <w:pStyle w:val="ListParagraph"/>
        <w:numPr>
          <w:ilvl w:val="0"/>
          <w:numId w:val="87"/>
        </w:numPr>
      </w:pPr>
      <w:r>
        <w:t>Tích hợp Google Maps vào sản phẩm: để bên bán hàng có thể biết vị trí của người dùng ở đâu để giao hàng cũng như đưa ra các chiến lược kinh doanh phù hợp với từng khu vực.</w:t>
      </w:r>
    </w:p>
    <w:p w14:paraId="2060A021" w14:textId="74DE7B45" w:rsidR="009F0049" w:rsidRDefault="009F0049" w:rsidP="009F0049">
      <w:pPr>
        <w:pStyle w:val="ListParagraph"/>
        <w:numPr>
          <w:ilvl w:val="0"/>
          <w:numId w:val="87"/>
        </w:numPr>
      </w:pPr>
      <w:r>
        <w:t>Làm thêm các phần khuyến mãi cho sản phẩm: để bên bán hàng có thể đưa ra các chiến lược khuyến mãi tiếp cận người dùng cũng như người dùng có được các khuyến mãi để lựa chọn mua hàng.</w:t>
      </w:r>
    </w:p>
    <w:p w14:paraId="35EBC958" w14:textId="32A00F50" w:rsidR="009F0049" w:rsidRDefault="009F0049" w:rsidP="009F0049">
      <w:pPr>
        <w:pStyle w:val="ListParagraph"/>
        <w:numPr>
          <w:ilvl w:val="0"/>
          <w:numId w:val="87"/>
        </w:numPr>
      </w:pPr>
      <w:r>
        <w:t>Thêm bình luận, đánh giá cho sản phẩm: để người dùng có cái nhìn khách quan hơn về các sản phẩm dựa trên các bình luận, đánh giá.</w:t>
      </w:r>
    </w:p>
    <w:p w14:paraId="4A6DFED5" w14:textId="3E5ED899" w:rsidR="00545036" w:rsidRPr="00545036" w:rsidRDefault="009F0049" w:rsidP="009F0049">
      <w:pPr>
        <w:pStyle w:val="ListParagraph"/>
        <w:numPr>
          <w:ilvl w:val="0"/>
          <w:numId w:val="87"/>
        </w:numPr>
      </w:pPr>
      <w:r>
        <w:t>Tạo các mã ưu đãi cho khách hàng theo dạng QR Code: QR Code là điểm mạnh của các thiết bị di động hay máy tính bảng, có các mã ưu đãi QR Code sẽ làm khách hàng muốn sử dụng ứng dụng này hơn.</w:t>
      </w:r>
    </w:p>
    <w:p w14:paraId="2F9F2BAB" w14:textId="77777777" w:rsidR="00915531" w:rsidRDefault="00915531" w:rsidP="00A24334">
      <w:pPr>
        <w:pStyle w:val="Heading2"/>
        <w:numPr>
          <w:ilvl w:val="1"/>
          <w:numId w:val="30"/>
        </w:numPr>
        <w:spacing w:after="80" w:line="240" w:lineRule="auto"/>
      </w:pPr>
      <w:bookmarkStart w:id="214" w:name="_Toc28294762"/>
      <w:bookmarkStart w:id="215" w:name="_Toc28993230"/>
      <w:r>
        <w:t>Tài liệu tham khảo</w:t>
      </w:r>
      <w:bookmarkEnd w:id="214"/>
      <w:bookmarkEnd w:id="215"/>
    </w:p>
    <w:p w14:paraId="2ABC74A6" w14:textId="77777777" w:rsidR="00874213" w:rsidRPr="00874213" w:rsidRDefault="00874213" w:rsidP="00874213">
      <w:pPr>
        <w:pStyle w:val="ListParagraph"/>
        <w:numPr>
          <w:ilvl w:val="0"/>
          <w:numId w:val="88"/>
        </w:numPr>
        <w:spacing w:before="120" w:after="0" w:line="30" w:lineRule="atLeast"/>
        <w:ind w:left="567" w:hanging="357"/>
        <w:contextualSpacing w:val="0"/>
        <w:jc w:val="both"/>
        <w:rPr>
          <w:rFonts w:cs="Times New Roman"/>
          <w:szCs w:val="26"/>
        </w:rPr>
      </w:pPr>
      <w:r w:rsidRPr="00874213">
        <w:rPr>
          <w:rFonts w:cs="Times New Roman"/>
          <w:szCs w:val="26"/>
        </w:rPr>
        <w:t xml:space="preserve">Đặng Văn Đức (2002). </w:t>
      </w:r>
      <w:r w:rsidRPr="00874213">
        <w:rPr>
          <w:rFonts w:cs="Times New Roman"/>
          <w:i/>
          <w:szCs w:val="26"/>
        </w:rPr>
        <w:t>Phân tích thiết kế hướng đối tượng bằng UML</w:t>
      </w:r>
      <w:r w:rsidRPr="00874213">
        <w:rPr>
          <w:rFonts w:cs="Times New Roman"/>
          <w:szCs w:val="26"/>
        </w:rPr>
        <w:t>. Nhà xuất bản giáo dục.</w:t>
      </w:r>
    </w:p>
    <w:p w14:paraId="1AD3DAD9" w14:textId="77777777" w:rsidR="00874213" w:rsidRPr="00874213" w:rsidRDefault="00874213" w:rsidP="00874213">
      <w:pPr>
        <w:pStyle w:val="ListParagraph"/>
        <w:numPr>
          <w:ilvl w:val="0"/>
          <w:numId w:val="88"/>
        </w:numPr>
        <w:spacing w:before="120" w:after="0" w:line="30" w:lineRule="atLeast"/>
        <w:ind w:left="567" w:hanging="357"/>
        <w:contextualSpacing w:val="0"/>
        <w:jc w:val="both"/>
        <w:rPr>
          <w:rFonts w:cs="Times New Roman"/>
          <w:szCs w:val="26"/>
        </w:rPr>
      </w:pPr>
      <w:r w:rsidRPr="00874213">
        <w:rPr>
          <w:rFonts w:cs="Times New Roman"/>
          <w:szCs w:val="26"/>
        </w:rPr>
        <w:t>Refsnes Data (1998).</w:t>
      </w:r>
      <w:r w:rsidRPr="00874213">
        <w:rPr>
          <w:rFonts w:cs="Times New Roman"/>
        </w:rPr>
        <w:t xml:space="preserve"> </w:t>
      </w:r>
      <w:r w:rsidRPr="00874213">
        <w:rPr>
          <w:rFonts w:cs="Times New Roman"/>
          <w:i/>
          <w:szCs w:val="26"/>
        </w:rPr>
        <w:t>PHP 5 Tutorial</w:t>
      </w:r>
      <w:r w:rsidRPr="00874213">
        <w:rPr>
          <w:rFonts w:cs="Times New Roman"/>
          <w:szCs w:val="26"/>
        </w:rPr>
        <w:t>. A Norwegian software development and consulting company.</w:t>
      </w:r>
    </w:p>
    <w:p w14:paraId="4C7F88CE" w14:textId="77777777" w:rsidR="00874213" w:rsidRPr="00874213" w:rsidRDefault="00874213" w:rsidP="00874213">
      <w:pPr>
        <w:pStyle w:val="ListParagraph"/>
        <w:numPr>
          <w:ilvl w:val="0"/>
          <w:numId w:val="88"/>
        </w:numPr>
        <w:spacing w:before="120" w:after="0" w:line="30" w:lineRule="atLeast"/>
        <w:ind w:left="567" w:hanging="357"/>
        <w:contextualSpacing w:val="0"/>
        <w:jc w:val="both"/>
        <w:rPr>
          <w:rFonts w:cs="Times New Roman"/>
          <w:szCs w:val="26"/>
        </w:rPr>
      </w:pPr>
      <w:r w:rsidRPr="00874213">
        <w:rPr>
          <w:rFonts w:cs="Times New Roman"/>
          <w:szCs w:val="26"/>
        </w:rPr>
        <w:t xml:space="preserve">Huỳnh Lê Trung Toàn (2013). </w:t>
      </w:r>
      <w:r w:rsidRPr="00874213">
        <w:rPr>
          <w:rFonts w:cs="Times New Roman"/>
          <w:i/>
          <w:szCs w:val="26"/>
        </w:rPr>
        <w:t>Học PHP cơ bản</w:t>
      </w:r>
      <w:r w:rsidRPr="00874213">
        <w:rPr>
          <w:rFonts w:cs="Times New Roman"/>
          <w:szCs w:val="26"/>
        </w:rPr>
        <w:t xml:space="preserve">. </w:t>
      </w:r>
    </w:p>
    <w:p w14:paraId="53B015BC" w14:textId="77777777" w:rsidR="00874213" w:rsidRPr="00874213" w:rsidRDefault="00874213" w:rsidP="00874213">
      <w:pPr>
        <w:pStyle w:val="ListParagraph"/>
        <w:spacing w:after="0" w:line="30" w:lineRule="atLeast"/>
        <w:ind w:left="567"/>
        <w:contextualSpacing w:val="0"/>
        <w:jc w:val="both"/>
        <w:rPr>
          <w:rFonts w:cs="Times New Roman"/>
          <w:i/>
          <w:szCs w:val="26"/>
        </w:rPr>
      </w:pPr>
      <w:r w:rsidRPr="00874213">
        <w:rPr>
          <w:rFonts w:cs="Times New Roman"/>
          <w:i/>
          <w:szCs w:val="26"/>
        </w:rPr>
        <w:t>&lt;http://2school.vn/hoc-php-co-ban-truc-tuyen.html&gt;</w:t>
      </w:r>
    </w:p>
    <w:p w14:paraId="253EB167" w14:textId="77777777" w:rsidR="00874213" w:rsidRPr="00874213" w:rsidRDefault="00874213" w:rsidP="00874213">
      <w:pPr>
        <w:pStyle w:val="ListParagraph"/>
        <w:numPr>
          <w:ilvl w:val="0"/>
          <w:numId w:val="88"/>
        </w:numPr>
        <w:spacing w:before="120" w:after="0" w:line="30" w:lineRule="atLeast"/>
        <w:ind w:left="567"/>
        <w:contextualSpacing w:val="0"/>
        <w:jc w:val="both"/>
        <w:rPr>
          <w:rFonts w:cs="Times New Roman"/>
          <w:szCs w:val="26"/>
        </w:rPr>
      </w:pPr>
      <w:r w:rsidRPr="00874213">
        <w:rPr>
          <w:rFonts w:cs="Times New Roman"/>
          <w:szCs w:val="26"/>
        </w:rPr>
        <w:t xml:space="preserve">User1451549 (2012). </w:t>
      </w:r>
      <w:r w:rsidRPr="00874213">
        <w:rPr>
          <w:rFonts w:cs="Times New Roman"/>
          <w:i/>
          <w:szCs w:val="26"/>
        </w:rPr>
        <w:t>I can not get registration ID from Android GCM.</w:t>
      </w:r>
    </w:p>
    <w:p w14:paraId="712889AB" w14:textId="77777777" w:rsidR="00874213" w:rsidRPr="00874213" w:rsidRDefault="00874213" w:rsidP="00874213">
      <w:pPr>
        <w:pStyle w:val="ListParagraph"/>
        <w:spacing w:after="0" w:line="30" w:lineRule="atLeast"/>
        <w:ind w:left="567"/>
        <w:contextualSpacing w:val="0"/>
        <w:jc w:val="both"/>
        <w:rPr>
          <w:rFonts w:cs="Times New Roman"/>
          <w:i/>
          <w:szCs w:val="26"/>
        </w:rPr>
      </w:pPr>
      <w:r w:rsidRPr="00874213">
        <w:rPr>
          <w:rFonts w:cs="Times New Roman"/>
          <w:i/>
          <w:szCs w:val="26"/>
        </w:rPr>
        <w:t>&lt;http://stackoverflow.com/questions/11713363/i-can-not-get-registration-id-from-android-gcm&gt;</w:t>
      </w:r>
    </w:p>
    <w:p w14:paraId="3B364960" w14:textId="77777777" w:rsidR="00874213" w:rsidRPr="00874213" w:rsidRDefault="00874213" w:rsidP="00874213">
      <w:pPr>
        <w:pStyle w:val="ListParagraph"/>
        <w:numPr>
          <w:ilvl w:val="0"/>
          <w:numId w:val="88"/>
        </w:numPr>
        <w:spacing w:before="120" w:after="0" w:line="30" w:lineRule="atLeast"/>
        <w:ind w:left="567"/>
        <w:contextualSpacing w:val="0"/>
        <w:jc w:val="both"/>
        <w:rPr>
          <w:rFonts w:cs="Times New Roman"/>
          <w:szCs w:val="26"/>
        </w:rPr>
      </w:pPr>
      <w:r w:rsidRPr="00874213">
        <w:rPr>
          <w:rFonts w:cs="Times New Roman"/>
          <w:szCs w:val="26"/>
        </w:rPr>
        <w:t xml:space="preserve">Android Example. </w:t>
      </w:r>
      <w:r w:rsidRPr="00874213">
        <w:rPr>
          <w:rFonts w:cs="Times New Roman"/>
          <w:i/>
          <w:szCs w:val="26"/>
        </w:rPr>
        <w:t>Android Push Notifications using GCM.</w:t>
      </w:r>
    </w:p>
    <w:p w14:paraId="2CA9C337" w14:textId="77777777" w:rsidR="00874213" w:rsidRPr="00874213" w:rsidRDefault="00874213" w:rsidP="00874213">
      <w:pPr>
        <w:pStyle w:val="ListParagraph"/>
        <w:spacing w:after="0" w:line="30" w:lineRule="atLeast"/>
        <w:ind w:left="567"/>
        <w:contextualSpacing w:val="0"/>
        <w:jc w:val="both"/>
        <w:rPr>
          <w:rFonts w:cs="Times New Roman"/>
          <w:i/>
          <w:szCs w:val="26"/>
        </w:rPr>
      </w:pPr>
      <w:r w:rsidRPr="00874213">
        <w:rPr>
          <w:rFonts w:cs="Times New Roman"/>
          <w:i/>
          <w:szCs w:val="26"/>
        </w:rPr>
        <w:t>&lt;http://androidexample.com/Android_Push_Notifications_using_Google_Cloud_Messaging_GCM/index.php?view=article_discription&amp;aid=119&amp;aaid=139&gt;</w:t>
      </w:r>
    </w:p>
    <w:p w14:paraId="07B2D892" w14:textId="77777777" w:rsidR="00874213" w:rsidRPr="00874213" w:rsidRDefault="00874213" w:rsidP="00874213">
      <w:pPr>
        <w:pStyle w:val="ListParagraph"/>
        <w:numPr>
          <w:ilvl w:val="0"/>
          <w:numId w:val="88"/>
        </w:numPr>
        <w:spacing w:before="120" w:after="0" w:line="30" w:lineRule="atLeast"/>
        <w:ind w:left="567"/>
        <w:contextualSpacing w:val="0"/>
        <w:jc w:val="both"/>
        <w:rPr>
          <w:rFonts w:cs="Times New Roman"/>
          <w:szCs w:val="26"/>
        </w:rPr>
      </w:pPr>
      <w:r w:rsidRPr="00874213">
        <w:rPr>
          <w:rFonts w:cs="Times New Roman"/>
          <w:szCs w:val="26"/>
        </w:rPr>
        <w:t xml:space="preserve">Patflynn (2015). </w:t>
      </w:r>
      <w:r w:rsidRPr="00874213">
        <w:rPr>
          <w:rFonts w:cs="Times New Roman"/>
          <w:i/>
          <w:szCs w:val="26"/>
        </w:rPr>
        <w:t>"App Engine Backend with Google Cloud Messaging" Template.</w:t>
      </w:r>
    </w:p>
    <w:p w14:paraId="732B065E" w14:textId="77777777" w:rsidR="00874213" w:rsidRPr="00874213" w:rsidRDefault="00874213" w:rsidP="00874213">
      <w:pPr>
        <w:pStyle w:val="ListParagraph"/>
        <w:spacing w:after="0" w:line="30" w:lineRule="atLeast"/>
        <w:ind w:left="567"/>
        <w:contextualSpacing w:val="0"/>
        <w:jc w:val="both"/>
        <w:rPr>
          <w:rFonts w:cs="Times New Roman"/>
          <w:i/>
          <w:szCs w:val="26"/>
        </w:rPr>
      </w:pPr>
      <w:r w:rsidRPr="00874213">
        <w:rPr>
          <w:rFonts w:cs="Times New Roman"/>
          <w:i/>
          <w:szCs w:val="26"/>
        </w:rPr>
        <w:t>&lt;https://github.com/GoogleCloudPlatform/gradle-appengine-templates/tree/master/GcmEndpoints&gt;</w:t>
      </w:r>
    </w:p>
    <w:p w14:paraId="54A0403B" w14:textId="77777777" w:rsidR="00874213" w:rsidRPr="00874213" w:rsidRDefault="00874213" w:rsidP="00874213">
      <w:pPr>
        <w:pStyle w:val="ListParagraph"/>
        <w:numPr>
          <w:ilvl w:val="0"/>
          <w:numId w:val="88"/>
        </w:numPr>
        <w:spacing w:before="120" w:after="0" w:line="30" w:lineRule="atLeast"/>
        <w:ind w:left="567"/>
        <w:contextualSpacing w:val="0"/>
        <w:jc w:val="both"/>
        <w:rPr>
          <w:rFonts w:cs="Times New Roman"/>
          <w:szCs w:val="26"/>
        </w:rPr>
      </w:pPr>
      <w:r w:rsidRPr="00874213">
        <w:rPr>
          <w:rFonts w:cs="Times New Roman"/>
          <w:szCs w:val="26"/>
        </w:rPr>
        <w:t xml:space="preserve">Google (2015). </w:t>
      </w:r>
      <w:r w:rsidRPr="00874213">
        <w:rPr>
          <w:rFonts w:cs="Times New Roman"/>
          <w:i/>
          <w:szCs w:val="26"/>
        </w:rPr>
        <w:t>Cloud Messaging.</w:t>
      </w:r>
    </w:p>
    <w:p w14:paraId="22CCE97B" w14:textId="77777777" w:rsidR="00874213" w:rsidRPr="00874213" w:rsidRDefault="00874213" w:rsidP="00874213">
      <w:pPr>
        <w:pStyle w:val="ListParagraph"/>
        <w:spacing w:after="0" w:line="30" w:lineRule="atLeast"/>
        <w:ind w:left="567"/>
        <w:contextualSpacing w:val="0"/>
        <w:jc w:val="both"/>
        <w:rPr>
          <w:rFonts w:cs="Times New Roman"/>
          <w:i/>
          <w:szCs w:val="26"/>
        </w:rPr>
      </w:pPr>
      <w:r w:rsidRPr="00874213">
        <w:rPr>
          <w:rFonts w:cs="Times New Roman"/>
          <w:i/>
          <w:szCs w:val="26"/>
        </w:rPr>
        <w:t>&lt;https://developers.google.com/cloud-messaging/#manifest&gt;</w:t>
      </w:r>
    </w:p>
    <w:p w14:paraId="377B49DD" w14:textId="77777777" w:rsidR="00915531" w:rsidRDefault="00915531" w:rsidP="00915531"/>
    <w:p w14:paraId="1B1A4590" w14:textId="345AC839" w:rsidR="008604C2" w:rsidRPr="00132B56" w:rsidRDefault="00915531" w:rsidP="00132B56">
      <w:pPr>
        <w:spacing w:line="360" w:lineRule="auto"/>
        <w:jc w:val="center"/>
        <w:rPr>
          <w:rFonts w:cs="Times New Roman"/>
          <w:b/>
          <w:color w:val="2F5496" w:themeColor="accent1" w:themeShade="BF"/>
          <w:sz w:val="32"/>
          <w:szCs w:val="32"/>
        </w:rPr>
      </w:pPr>
      <w:r w:rsidRPr="00EC7859">
        <w:rPr>
          <w:rFonts w:cs="Times New Roman"/>
          <w:b/>
          <w:color w:val="2F5496" w:themeColor="accent1" w:themeShade="BF"/>
          <w:sz w:val="32"/>
          <w:szCs w:val="32"/>
        </w:rPr>
        <w:t>______________________HẾT______________________</w:t>
      </w:r>
    </w:p>
    <w:sectPr w:rsidR="008604C2" w:rsidRPr="00132B56" w:rsidSect="00BD188F">
      <w:footerReference w:type="default" r:id="rId65"/>
      <w:type w:val="continuous"/>
      <w:pgSz w:w="11906" w:h="16838" w:code="9"/>
      <w:pgMar w:top="1440" w:right="1440" w:bottom="1260" w:left="144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2D9994" w14:textId="77777777" w:rsidR="00B445A4" w:rsidRDefault="00B445A4" w:rsidP="00DC61E2">
      <w:pPr>
        <w:spacing w:after="0" w:line="240" w:lineRule="auto"/>
      </w:pPr>
      <w:r>
        <w:separator/>
      </w:r>
    </w:p>
  </w:endnote>
  <w:endnote w:type="continuationSeparator" w:id="0">
    <w:p w14:paraId="3886B701" w14:textId="77777777" w:rsidR="00B445A4" w:rsidRDefault="00B445A4" w:rsidP="00DC61E2">
      <w:pPr>
        <w:spacing w:after="0" w:line="240" w:lineRule="auto"/>
      </w:pPr>
      <w:r>
        <w:continuationSeparator/>
      </w:r>
    </w:p>
  </w:endnote>
  <w:endnote w:type="continuationNotice" w:id="1">
    <w:p w14:paraId="3A5E2634" w14:textId="77777777" w:rsidR="00B445A4" w:rsidRDefault="00B445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I-Times">
    <w:altName w:val="Calibri"/>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rPr>
      <w:id w:val="1437712367"/>
      <w:docPartObj>
        <w:docPartGallery w:val="Page Numbers (Bottom of Page)"/>
        <w:docPartUnique/>
      </w:docPartObj>
    </w:sdtPr>
    <w:sdtEndPr>
      <w:rPr>
        <w:noProof/>
      </w:rPr>
    </w:sdtEndPr>
    <w:sdtContent>
      <w:p w14:paraId="7DCB6BDD" w14:textId="19CB6471" w:rsidR="00E84B98" w:rsidRPr="00E84B98" w:rsidRDefault="00E84B98">
        <w:pPr>
          <w:pStyle w:val="Footer"/>
          <w:jc w:val="center"/>
          <w:rPr>
            <w:color w:val="000000" w:themeColor="text1"/>
          </w:rPr>
        </w:pPr>
        <w:r w:rsidRPr="00E84B98">
          <w:rPr>
            <w:color w:val="000000" w:themeColor="text1"/>
          </w:rPr>
          <w:fldChar w:fldCharType="begin"/>
        </w:r>
        <w:r w:rsidRPr="00E84B98">
          <w:rPr>
            <w:color w:val="000000" w:themeColor="text1"/>
          </w:rPr>
          <w:instrText xml:space="preserve"> PAGE   \* MERGEFORMAT </w:instrText>
        </w:r>
        <w:r w:rsidRPr="00E84B98">
          <w:rPr>
            <w:color w:val="000000" w:themeColor="text1"/>
          </w:rPr>
          <w:fldChar w:fldCharType="separate"/>
        </w:r>
        <w:r w:rsidRPr="00E84B98">
          <w:rPr>
            <w:noProof/>
            <w:color w:val="000000" w:themeColor="text1"/>
          </w:rPr>
          <w:t>2</w:t>
        </w:r>
        <w:r w:rsidRPr="00E84B98">
          <w:rPr>
            <w:noProof/>
            <w:color w:val="000000" w:themeColor="text1"/>
          </w:rPr>
          <w:fldChar w:fldCharType="end"/>
        </w:r>
      </w:p>
    </w:sdtContent>
  </w:sdt>
  <w:p w14:paraId="605ED3DD" w14:textId="77777777" w:rsidR="001610C6" w:rsidRDefault="001610C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FE96B" w14:textId="77777777" w:rsidR="00E84B98" w:rsidRPr="00E84B98" w:rsidRDefault="00E84B98" w:rsidP="00E84B98">
    <w:pPr>
      <w:pStyle w:val="Footer"/>
      <w:tabs>
        <w:tab w:val="clear" w:pos="4680"/>
        <w:tab w:val="clear" w:pos="9360"/>
      </w:tabs>
      <w:ind w:firstLine="0"/>
      <w:jc w:val="center"/>
      <w:rPr>
        <w:caps/>
        <w:noProof/>
        <w:color w:val="000000" w:themeColor="text1"/>
      </w:rPr>
    </w:pPr>
    <w:r w:rsidRPr="00E84B98">
      <w:rPr>
        <w:caps/>
        <w:color w:val="000000" w:themeColor="text1"/>
      </w:rPr>
      <w:fldChar w:fldCharType="begin"/>
    </w:r>
    <w:r w:rsidRPr="00E84B98">
      <w:rPr>
        <w:caps/>
        <w:color w:val="000000" w:themeColor="text1"/>
      </w:rPr>
      <w:instrText xml:space="preserve"> PAGE   \* MERGEFORMAT </w:instrText>
    </w:r>
    <w:r w:rsidRPr="00E84B98">
      <w:rPr>
        <w:caps/>
        <w:color w:val="000000" w:themeColor="text1"/>
      </w:rPr>
      <w:fldChar w:fldCharType="separate"/>
    </w:r>
    <w:r w:rsidRPr="00E84B98">
      <w:rPr>
        <w:caps/>
        <w:noProof/>
        <w:color w:val="000000" w:themeColor="text1"/>
      </w:rPr>
      <w:t>2</w:t>
    </w:r>
    <w:r w:rsidRPr="00E84B98">
      <w:rPr>
        <w:caps/>
        <w:noProof/>
        <w:color w:val="000000" w:themeColor="text1"/>
      </w:rPr>
      <w:fldChar w:fldCharType="end"/>
    </w:r>
  </w:p>
  <w:p w14:paraId="33989273" w14:textId="77777777" w:rsidR="00697967" w:rsidRDefault="006979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6CC7DA" w14:textId="77777777" w:rsidR="00B445A4" w:rsidRDefault="00B445A4" w:rsidP="00DC61E2">
      <w:pPr>
        <w:spacing w:after="0" w:line="240" w:lineRule="auto"/>
      </w:pPr>
      <w:r>
        <w:separator/>
      </w:r>
    </w:p>
  </w:footnote>
  <w:footnote w:type="continuationSeparator" w:id="0">
    <w:p w14:paraId="06CA5FD8" w14:textId="77777777" w:rsidR="00B445A4" w:rsidRDefault="00B445A4" w:rsidP="00DC61E2">
      <w:pPr>
        <w:spacing w:after="0" w:line="240" w:lineRule="auto"/>
      </w:pPr>
      <w:r>
        <w:continuationSeparator/>
      </w:r>
    </w:p>
  </w:footnote>
  <w:footnote w:type="continuationNotice" w:id="1">
    <w:p w14:paraId="48858071" w14:textId="77777777" w:rsidR="00B445A4" w:rsidRDefault="00B445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5790654"/>
      <w:docPartObj>
        <w:docPartGallery w:val="Page Numbers (Top of Page)"/>
        <w:docPartUnique/>
      </w:docPartObj>
    </w:sdtPr>
    <w:sdtEndPr>
      <w:rPr>
        <w:noProof/>
      </w:rPr>
    </w:sdtEndPr>
    <w:sdtContent>
      <w:p w14:paraId="084C889A" w14:textId="435E9152" w:rsidR="00BD188F" w:rsidRDefault="00BD188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D376971" w14:textId="77777777" w:rsidR="00BD188F" w:rsidRDefault="00BD18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2590"/>
    <w:multiLevelType w:val="hybridMultilevel"/>
    <w:tmpl w:val="A1F0E4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F569C"/>
    <w:multiLevelType w:val="hybridMultilevel"/>
    <w:tmpl w:val="12467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C49AD"/>
    <w:multiLevelType w:val="hybridMultilevel"/>
    <w:tmpl w:val="81981B48"/>
    <w:lvl w:ilvl="0" w:tplc="0672BA5C">
      <w:start w:val="1"/>
      <w:numFmt w:val="decimal"/>
      <w:lvlText w:val="%1."/>
      <w:lvlJc w:val="left"/>
      <w:pPr>
        <w:ind w:left="159" w:hanging="293"/>
      </w:pPr>
      <w:rPr>
        <w:rFonts w:ascii="Times New Roman" w:eastAsia="Times New Roman" w:hAnsi="Times New Roman" w:cs="Times New Roman" w:hint="default"/>
        <w:b w:val="0"/>
        <w:bCs w:val="0"/>
        <w:spacing w:val="-1"/>
        <w:w w:val="103"/>
        <w:sz w:val="26"/>
        <w:szCs w:val="26"/>
      </w:rPr>
    </w:lvl>
    <w:lvl w:ilvl="1" w:tplc="572ED6C6">
      <w:numFmt w:val="bullet"/>
      <w:lvlText w:val="•"/>
      <w:lvlJc w:val="left"/>
      <w:pPr>
        <w:ind w:left="1116" w:hanging="293"/>
      </w:pPr>
      <w:rPr>
        <w:rFonts w:hint="default"/>
      </w:rPr>
    </w:lvl>
    <w:lvl w:ilvl="2" w:tplc="E52AFBE0">
      <w:numFmt w:val="bullet"/>
      <w:lvlText w:val="•"/>
      <w:lvlJc w:val="left"/>
      <w:pPr>
        <w:ind w:left="2072" w:hanging="293"/>
      </w:pPr>
      <w:rPr>
        <w:rFonts w:hint="default"/>
      </w:rPr>
    </w:lvl>
    <w:lvl w:ilvl="3" w:tplc="7346AF72">
      <w:numFmt w:val="bullet"/>
      <w:lvlText w:val="•"/>
      <w:lvlJc w:val="left"/>
      <w:pPr>
        <w:ind w:left="3028" w:hanging="293"/>
      </w:pPr>
      <w:rPr>
        <w:rFonts w:hint="default"/>
      </w:rPr>
    </w:lvl>
    <w:lvl w:ilvl="4" w:tplc="47E45820">
      <w:numFmt w:val="bullet"/>
      <w:lvlText w:val="•"/>
      <w:lvlJc w:val="left"/>
      <w:pPr>
        <w:ind w:left="3984" w:hanging="293"/>
      </w:pPr>
      <w:rPr>
        <w:rFonts w:hint="default"/>
      </w:rPr>
    </w:lvl>
    <w:lvl w:ilvl="5" w:tplc="2186956A">
      <w:numFmt w:val="bullet"/>
      <w:lvlText w:val="•"/>
      <w:lvlJc w:val="left"/>
      <w:pPr>
        <w:ind w:left="4940" w:hanging="293"/>
      </w:pPr>
      <w:rPr>
        <w:rFonts w:hint="default"/>
      </w:rPr>
    </w:lvl>
    <w:lvl w:ilvl="6" w:tplc="AE50A464">
      <w:numFmt w:val="bullet"/>
      <w:lvlText w:val="•"/>
      <w:lvlJc w:val="left"/>
      <w:pPr>
        <w:ind w:left="5896" w:hanging="293"/>
      </w:pPr>
      <w:rPr>
        <w:rFonts w:hint="default"/>
      </w:rPr>
    </w:lvl>
    <w:lvl w:ilvl="7" w:tplc="122EE8F4">
      <w:numFmt w:val="bullet"/>
      <w:lvlText w:val="•"/>
      <w:lvlJc w:val="left"/>
      <w:pPr>
        <w:ind w:left="6852" w:hanging="293"/>
      </w:pPr>
      <w:rPr>
        <w:rFonts w:hint="default"/>
      </w:rPr>
    </w:lvl>
    <w:lvl w:ilvl="8" w:tplc="6B2272C0">
      <w:numFmt w:val="bullet"/>
      <w:lvlText w:val="•"/>
      <w:lvlJc w:val="left"/>
      <w:pPr>
        <w:ind w:left="7808" w:hanging="293"/>
      </w:pPr>
      <w:rPr>
        <w:rFonts w:hint="default"/>
      </w:rPr>
    </w:lvl>
  </w:abstractNum>
  <w:abstractNum w:abstractNumId="3" w15:restartNumberingAfterBreak="0">
    <w:nsid w:val="01B36DC5"/>
    <w:multiLevelType w:val="hybridMultilevel"/>
    <w:tmpl w:val="1068CC94"/>
    <w:lvl w:ilvl="0" w:tplc="9C306542">
      <w:start w:val="1"/>
      <w:numFmt w:val="bullet"/>
      <w:lvlText w:val="-"/>
      <w:lvlJc w:val="left"/>
      <w:pPr>
        <w:ind w:left="720" w:hanging="360"/>
      </w:pPr>
      <w:rPr>
        <w:rFonts w:ascii="Times New Roman" w:eastAsiaTheme="minorEastAsia"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50097"/>
    <w:multiLevelType w:val="hybridMultilevel"/>
    <w:tmpl w:val="7BB09B4A"/>
    <w:lvl w:ilvl="0" w:tplc="C6C05B52">
      <w:numFmt w:val="bullet"/>
      <w:lvlText w:val="-"/>
      <w:lvlJc w:val="left"/>
      <w:pPr>
        <w:ind w:left="108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933CE7"/>
    <w:multiLevelType w:val="hybridMultilevel"/>
    <w:tmpl w:val="61E2A418"/>
    <w:lvl w:ilvl="0" w:tplc="C6C05B52">
      <w:numFmt w:val="bullet"/>
      <w:lvlText w:val="-"/>
      <w:lvlJc w:val="left"/>
      <w:pPr>
        <w:ind w:left="108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6A47F31"/>
    <w:multiLevelType w:val="hybridMultilevel"/>
    <w:tmpl w:val="7C4AA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8A4FD3"/>
    <w:multiLevelType w:val="hybridMultilevel"/>
    <w:tmpl w:val="4288E1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A965C40"/>
    <w:multiLevelType w:val="hybridMultilevel"/>
    <w:tmpl w:val="90629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9D2600"/>
    <w:multiLevelType w:val="hybridMultilevel"/>
    <w:tmpl w:val="1912145E"/>
    <w:lvl w:ilvl="0" w:tplc="04090001">
      <w:start w:val="1"/>
      <w:numFmt w:val="bullet"/>
      <w:lvlText w:val=""/>
      <w:lvlJc w:val="left"/>
      <w:pPr>
        <w:ind w:left="720" w:hanging="360"/>
      </w:pPr>
      <w:rPr>
        <w:rFonts w:ascii="Symbol" w:hAnsi="Symbol"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062228"/>
    <w:multiLevelType w:val="hybridMultilevel"/>
    <w:tmpl w:val="29E46C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F3E7B29"/>
    <w:multiLevelType w:val="hybridMultilevel"/>
    <w:tmpl w:val="313AEFAA"/>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AB4A7D"/>
    <w:multiLevelType w:val="hybridMultilevel"/>
    <w:tmpl w:val="ACA4B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FBF32FE"/>
    <w:multiLevelType w:val="hybridMultilevel"/>
    <w:tmpl w:val="9712F6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61309C1"/>
    <w:multiLevelType w:val="multilevel"/>
    <w:tmpl w:val="AF0A85E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63B78AC"/>
    <w:multiLevelType w:val="multilevel"/>
    <w:tmpl w:val="6C16E7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16417481"/>
    <w:multiLevelType w:val="hybridMultilevel"/>
    <w:tmpl w:val="AC9AFF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904170"/>
    <w:multiLevelType w:val="hybridMultilevel"/>
    <w:tmpl w:val="5516B6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7486271"/>
    <w:multiLevelType w:val="hybridMultilevel"/>
    <w:tmpl w:val="B5DC2A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8FE7D52"/>
    <w:multiLevelType w:val="hybridMultilevel"/>
    <w:tmpl w:val="02FCE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73068D"/>
    <w:multiLevelType w:val="hybridMultilevel"/>
    <w:tmpl w:val="04AE09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A294971"/>
    <w:multiLevelType w:val="multilevel"/>
    <w:tmpl w:val="9672FCFE"/>
    <w:lvl w:ilvl="0">
      <w:start w:val="2"/>
      <w:numFmt w:val="decimal"/>
      <w:lvlText w:val="%1."/>
      <w:lvlJc w:val="left"/>
      <w:pPr>
        <w:ind w:left="390" w:hanging="39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1ACF2E1B"/>
    <w:multiLevelType w:val="hybridMultilevel"/>
    <w:tmpl w:val="A42E2724"/>
    <w:lvl w:ilvl="0" w:tplc="167614FC">
      <w:start w:val="5"/>
      <w:numFmt w:val="lowerRoman"/>
      <w:lvlText w:val="%1"/>
      <w:lvlJc w:val="left"/>
      <w:pPr>
        <w:ind w:left="476" w:hanging="318"/>
      </w:pPr>
      <w:rPr>
        <w:rFonts w:hint="default"/>
      </w:rPr>
    </w:lvl>
    <w:lvl w:ilvl="1" w:tplc="83721036">
      <w:numFmt w:val="none"/>
      <w:lvlText w:val=""/>
      <w:lvlJc w:val="left"/>
      <w:pPr>
        <w:tabs>
          <w:tab w:val="num" w:pos="360"/>
        </w:tabs>
      </w:pPr>
    </w:lvl>
    <w:lvl w:ilvl="2" w:tplc="6DB6429E">
      <w:numFmt w:val="bullet"/>
      <w:lvlText w:val=""/>
      <w:lvlJc w:val="left"/>
      <w:pPr>
        <w:ind w:left="519" w:hanging="360"/>
      </w:pPr>
      <w:rPr>
        <w:rFonts w:ascii="Symbol" w:eastAsia="Symbol" w:hAnsi="Symbol" w:cs="Symbol" w:hint="default"/>
        <w:w w:val="99"/>
        <w:sz w:val="26"/>
        <w:szCs w:val="26"/>
      </w:rPr>
    </w:lvl>
    <w:lvl w:ilvl="3" w:tplc="FA4E0B5E">
      <w:numFmt w:val="bullet"/>
      <w:lvlText w:val=""/>
      <w:lvlJc w:val="left"/>
      <w:pPr>
        <w:ind w:left="1599" w:hanging="360"/>
      </w:pPr>
      <w:rPr>
        <w:rFonts w:ascii="Wingdings" w:eastAsia="Wingdings" w:hAnsi="Wingdings" w:cs="Wingdings" w:hint="default"/>
        <w:w w:val="99"/>
        <w:sz w:val="26"/>
        <w:szCs w:val="26"/>
      </w:rPr>
    </w:lvl>
    <w:lvl w:ilvl="4" w:tplc="9828BE90">
      <w:numFmt w:val="bullet"/>
      <w:lvlText w:val="•"/>
      <w:lvlJc w:val="left"/>
      <w:pPr>
        <w:ind w:left="3630" w:hanging="360"/>
      </w:pPr>
      <w:rPr>
        <w:rFonts w:hint="default"/>
      </w:rPr>
    </w:lvl>
    <w:lvl w:ilvl="5" w:tplc="4900E266">
      <w:numFmt w:val="bullet"/>
      <w:lvlText w:val="•"/>
      <w:lvlJc w:val="left"/>
      <w:pPr>
        <w:ind w:left="4645" w:hanging="360"/>
      </w:pPr>
      <w:rPr>
        <w:rFonts w:hint="default"/>
      </w:rPr>
    </w:lvl>
    <w:lvl w:ilvl="6" w:tplc="F85C917A">
      <w:numFmt w:val="bullet"/>
      <w:lvlText w:val="•"/>
      <w:lvlJc w:val="left"/>
      <w:pPr>
        <w:ind w:left="5660" w:hanging="360"/>
      </w:pPr>
      <w:rPr>
        <w:rFonts w:hint="default"/>
      </w:rPr>
    </w:lvl>
    <w:lvl w:ilvl="7" w:tplc="6FC2D81A">
      <w:numFmt w:val="bullet"/>
      <w:lvlText w:val="•"/>
      <w:lvlJc w:val="left"/>
      <w:pPr>
        <w:ind w:left="6675" w:hanging="360"/>
      </w:pPr>
      <w:rPr>
        <w:rFonts w:hint="default"/>
      </w:rPr>
    </w:lvl>
    <w:lvl w:ilvl="8" w:tplc="DDFA57F2">
      <w:numFmt w:val="bullet"/>
      <w:lvlText w:val="•"/>
      <w:lvlJc w:val="left"/>
      <w:pPr>
        <w:ind w:left="7690" w:hanging="360"/>
      </w:pPr>
      <w:rPr>
        <w:rFonts w:hint="default"/>
      </w:rPr>
    </w:lvl>
  </w:abstractNum>
  <w:abstractNum w:abstractNumId="23" w15:restartNumberingAfterBreak="0">
    <w:nsid w:val="21045FD7"/>
    <w:multiLevelType w:val="hybridMultilevel"/>
    <w:tmpl w:val="18F02B50"/>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4" w15:restartNumberingAfterBreak="0">
    <w:nsid w:val="226F2D68"/>
    <w:multiLevelType w:val="hybridMultilevel"/>
    <w:tmpl w:val="7E04E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BC1BAB"/>
    <w:multiLevelType w:val="hybridMultilevel"/>
    <w:tmpl w:val="4296ED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975C01"/>
    <w:multiLevelType w:val="hybridMultilevel"/>
    <w:tmpl w:val="F9C8F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0D122B"/>
    <w:multiLevelType w:val="hybridMultilevel"/>
    <w:tmpl w:val="DC9E4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5A30F6"/>
    <w:multiLevelType w:val="hybridMultilevel"/>
    <w:tmpl w:val="69263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83D5CFA"/>
    <w:multiLevelType w:val="hybridMultilevel"/>
    <w:tmpl w:val="9DE838A0"/>
    <w:lvl w:ilvl="0" w:tplc="9C30654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8D8186F"/>
    <w:multiLevelType w:val="hybridMultilevel"/>
    <w:tmpl w:val="10AAC794"/>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AA65BE"/>
    <w:multiLevelType w:val="hybridMultilevel"/>
    <w:tmpl w:val="09043D1E"/>
    <w:lvl w:ilvl="0" w:tplc="04090003">
      <w:start w:val="1"/>
      <w:numFmt w:val="bullet"/>
      <w:lvlText w:val="o"/>
      <w:lvlJc w:val="left"/>
      <w:pPr>
        <w:ind w:left="879" w:hanging="163"/>
      </w:pPr>
      <w:rPr>
        <w:rFonts w:ascii="Courier New" w:hAnsi="Courier New" w:cs="Courier New" w:hint="default"/>
        <w:w w:val="99"/>
        <w:sz w:val="26"/>
        <w:szCs w:val="26"/>
      </w:rPr>
    </w:lvl>
    <w:lvl w:ilvl="1" w:tplc="8CFAFB38">
      <w:numFmt w:val="bullet"/>
      <w:lvlText w:val="•"/>
      <w:lvlJc w:val="left"/>
      <w:pPr>
        <w:ind w:left="1764" w:hanging="163"/>
      </w:pPr>
      <w:rPr>
        <w:rFonts w:hint="default"/>
      </w:rPr>
    </w:lvl>
    <w:lvl w:ilvl="2" w:tplc="1A522A0C">
      <w:numFmt w:val="bullet"/>
      <w:lvlText w:val="•"/>
      <w:lvlJc w:val="left"/>
      <w:pPr>
        <w:ind w:left="2648" w:hanging="163"/>
      </w:pPr>
      <w:rPr>
        <w:rFonts w:hint="default"/>
      </w:rPr>
    </w:lvl>
    <w:lvl w:ilvl="3" w:tplc="7BC6D728">
      <w:numFmt w:val="bullet"/>
      <w:lvlText w:val="•"/>
      <w:lvlJc w:val="left"/>
      <w:pPr>
        <w:ind w:left="3532" w:hanging="163"/>
      </w:pPr>
      <w:rPr>
        <w:rFonts w:hint="default"/>
      </w:rPr>
    </w:lvl>
    <w:lvl w:ilvl="4" w:tplc="CB68DB02">
      <w:numFmt w:val="bullet"/>
      <w:lvlText w:val="•"/>
      <w:lvlJc w:val="left"/>
      <w:pPr>
        <w:ind w:left="4416" w:hanging="163"/>
      </w:pPr>
      <w:rPr>
        <w:rFonts w:hint="default"/>
      </w:rPr>
    </w:lvl>
    <w:lvl w:ilvl="5" w:tplc="71124ECE">
      <w:numFmt w:val="bullet"/>
      <w:lvlText w:val="•"/>
      <w:lvlJc w:val="left"/>
      <w:pPr>
        <w:ind w:left="5300" w:hanging="163"/>
      </w:pPr>
      <w:rPr>
        <w:rFonts w:hint="default"/>
      </w:rPr>
    </w:lvl>
    <w:lvl w:ilvl="6" w:tplc="C124FC62">
      <w:numFmt w:val="bullet"/>
      <w:lvlText w:val="•"/>
      <w:lvlJc w:val="left"/>
      <w:pPr>
        <w:ind w:left="6184" w:hanging="163"/>
      </w:pPr>
      <w:rPr>
        <w:rFonts w:hint="default"/>
      </w:rPr>
    </w:lvl>
    <w:lvl w:ilvl="7" w:tplc="C3E01752">
      <w:numFmt w:val="bullet"/>
      <w:lvlText w:val="•"/>
      <w:lvlJc w:val="left"/>
      <w:pPr>
        <w:ind w:left="7068" w:hanging="163"/>
      </w:pPr>
      <w:rPr>
        <w:rFonts w:hint="default"/>
      </w:rPr>
    </w:lvl>
    <w:lvl w:ilvl="8" w:tplc="EE1E768A">
      <w:numFmt w:val="bullet"/>
      <w:lvlText w:val="•"/>
      <w:lvlJc w:val="left"/>
      <w:pPr>
        <w:ind w:left="7952" w:hanging="163"/>
      </w:pPr>
      <w:rPr>
        <w:rFonts w:hint="default"/>
      </w:rPr>
    </w:lvl>
  </w:abstractNum>
  <w:abstractNum w:abstractNumId="32" w15:restartNumberingAfterBreak="0">
    <w:nsid w:val="2D863278"/>
    <w:multiLevelType w:val="hybridMultilevel"/>
    <w:tmpl w:val="DBD87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883ACC"/>
    <w:multiLevelType w:val="hybridMultilevel"/>
    <w:tmpl w:val="C29A002C"/>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0124DC3"/>
    <w:multiLevelType w:val="hybridMultilevel"/>
    <w:tmpl w:val="DA7AF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AC4CD2"/>
    <w:multiLevelType w:val="hybridMultilevel"/>
    <w:tmpl w:val="ADE8083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C6197C"/>
    <w:multiLevelType w:val="hybridMultilevel"/>
    <w:tmpl w:val="A7666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8C3667"/>
    <w:multiLevelType w:val="hybridMultilevel"/>
    <w:tmpl w:val="8746F1EE"/>
    <w:lvl w:ilvl="0" w:tplc="04090001">
      <w:start w:val="1"/>
      <w:numFmt w:val="bullet"/>
      <w:lvlText w:val=""/>
      <w:lvlJc w:val="left"/>
      <w:pPr>
        <w:ind w:left="720" w:hanging="360"/>
      </w:pPr>
      <w:rPr>
        <w:rFonts w:ascii="Symbol" w:hAnsi="Symbol"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970286"/>
    <w:multiLevelType w:val="hybridMultilevel"/>
    <w:tmpl w:val="9AA0967A"/>
    <w:lvl w:ilvl="0" w:tplc="04090001">
      <w:start w:val="1"/>
      <w:numFmt w:val="bullet"/>
      <w:lvlText w:val=""/>
      <w:lvlJc w:val="left"/>
      <w:pPr>
        <w:ind w:left="879" w:hanging="163"/>
      </w:pPr>
      <w:rPr>
        <w:rFonts w:ascii="Symbol" w:hAnsi="Symbol" w:hint="default"/>
        <w:w w:val="99"/>
        <w:sz w:val="26"/>
        <w:szCs w:val="26"/>
      </w:rPr>
    </w:lvl>
    <w:lvl w:ilvl="1" w:tplc="8CFAFB38">
      <w:numFmt w:val="bullet"/>
      <w:lvlText w:val="•"/>
      <w:lvlJc w:val="left"/>
      <w:pPr>
        <w:ind w:left="1764" w:hanging="163"/>
      </w:pPr>
      <w:rPr>
        <w:rFonts w:hint="default"/>
      </w:rPr>
    </w:lvl>
    <w:lvl w:ilvl="2" w:tplc="1A522A0C">
      <w:numFmt w:val="bullet"/>
      <w:lvlText w:val="•"/>
      <w:lvlJc w:val="left"/>
      <w:pPr>
        <w:ind w:left="2648" w:hanging="163"/>
      </w:pPr>
      <w:rPr>
        <w:rFonts w:hint="default"/>
      </w:rPr>
    </w:lvl>
    <w:lvl w:ilvl="3" w:tplc="7BC6D728">
      <w:numFmt w:val="bullet"/>
      <w:lvlText w:val="•"/>
      <w:lvlJc w:val="left"/>
      <w:pPr>
        <w:ind w:left="3532" w:hanging="163"/>
      </w:pPr>
      <w:rPr>
        <w:rFonts w:hint="default"/>
      </w:rPr>
    </w:lvl>
    <w:lvl w:ilvl="4" w:tplc="CB68DB02">
      <w:numFmt w:val="bullet"/>
      <w:lvlText w:val="•"/>
      <w:lvlJc w:val="left"/>
      <w:pPr>
        <w:ind w:left="4416" w:hanging="163"/>
      </w:pPr>
      <w:rPr>
        <w:rFonts w:hint="default"/>
      </w:rPr>
    </w:lvl>
    <w:lvl w:ilvl="5" w:tplc="71124ECE">
      <w:numFmt w:val="bullet"/>
      <w:lvlText w:val="•"/>
      <w:lvlJc w:val="left"/>
      <w:pPr>
        <w:ind w:left="5300" w:hanging="163"/>
      </w:pPr>
      <w:rPr>
        <w:rFonts w:hint="default"/>
      </w:rPr>
    </w:lvl>
    <w:lvl w:ilvl="6" w:tplc="C124FC62">
      <w:numFmt w:val="bullet"/>
      <w:lvlText w:val="•"/>
      <w:lvlJc w:val="left"/>
      <w:pPr>
        <w:ind w:left="6184" w:hanging="163"/>
      </w:pPr>
      <w:rPr>
        <w:rFonts w:hint="default"/>
      </w:rPr>
    </w:lvl>
    <w:lvl w:ilvl="7" w:tplc="C3E01752">
      <w:numFmt w:val="bullet"/>
      <w:lvlText w:val="•"/>
      <w:lvlJc w:val="left"/>
      <w:pPr>
        <w:ind w:left="7068" w:hanging="163"/>
      </w:pPr>
      <w:rPr>
        <w:rFonts w:hint="default"/>
      </w:rPr>
    </w:lvl>
    <w:lvl w:ilvl="8" w:tplc="EE1E768A">
      <w:numFmt w:val="bullet"/>
      <w:lvlText w:val="•"/>
      <w:lvlJc w:val="left"/>
      <w:pPr>
        <w:ind w:left="7952" w:hanging="163"/>
      </w:pPr>
      <w:rPr>
        <w:rFonts w:hint="default"/>
      </w:rPr>
    </w:lvl>
  </w:abstractNum>
  <w:abstractNum w:abstractNumId="39" w15:restartNumberingAfterBreak="0">
    <w:nsid w:val="37E74BCF"/>
    <w:multiLevelType w:val="hybridMultilevel"/>
    <w:tmpl w:val="FBBE6CDE"/>
    <w:lvl w:ilvl="0" w:tplc="F5FEC65C">
      <w:start w:val="8"/>
      <w:numFmt w:val="decimal"/>
      <w:lvlText w:val="%1."/>
      <w:lvlJc w:val="left"/>
      <w:pPr>
        <w:ind w:left="1190" w:hanging="260"/>
        <w:jc w:val="right"/>
      </w:pPr>
      <w:rPr>
        <w:rFonts w:ascii="Times New Roman" w:eastAsia="Times New Roman" w:hAnsi="Times New Roman" w:cs="Times New Roman" w:hint="default"/>
        <w:spacing w:val="-1"/>
        <w:w w:val="99"/>
        <w:sz w:val="26"/>
        <w:szCs w:val="26"/>
      </w:rPr>
    </w:lvl>
    <w:lvl w:ilvl="1" w:tplc="2CC01D4E">
      <w:numFmt w:val="bullet"/>
      <w:lvlText w:val="•"/>
      <w:lvlJc w:val="left"/>
      <w:pPr>
        <w:ind w:left="1928" w:hanging="260"/>
      </w:pPr>
      <w:rPr>
        <w:rFonts w:hint="default"/>
      </w:rPr>
    </w:lvl>
    <w:lvl w:ilvl="2" w:tplc="AC0E1446">
      <w:numFmt w:val="bullet"/>
      <w:lvlText w:val="•"/>
      <w:lvlJc w:val="left"/>
      <w:pPr>
        <w:ind w:left="2657" w:hanging="260"/>
      </w:pPr>
      <w:rPr>
        <w:rFonts w:hint="default"/>
      </w:rPr>
    </w:lvl>
    <w:lvl w:ilvl="3" w:tplc="087E201A">
      <w:numFmt w:val="bullet"/>
      <w:lvlText w:val="•"/>
      <w:lvlJc w:val="left"/>
      <w:pPr>
        <w:ind w:left="3385" w:hanging="260"/>
      </w:pPr>
      <w:rPr>
        <w:rFonts w:hint="default"/>
      </w:rPr>
    </w:lvl>
    <w:lvl w:ilvl="4" w:tplc="F53C91AC">
      <w:numFmt w:val="bullet"/>
      <w:lvlText w:val="•"/>
      <w:lvlJc w:val="left"/>
      <w:pPr>
        <w:ind w:left="4114" w:hanging="260"/>
      </w:pPr>
      <w:rPr>
        <w:rFonts w:hint="default"/>
      </w:rPr>
    </w:lvl>
    <w:lvl w:ilvl="5" w:tplc="1EB08840">
      <w:numFmt w:val="bullet"/>
      <w:lvlText w:val="•"/>
      <w:lvlJc w:val="left"/>
      <w:pPr>
        <w:ind w:left="4843" w:hanging="260"/>
      </w:pPr>
      <w:rPr>
        <w:rFonts w:hint="default"/>
      </w:rPr>
    </w:lvl>
    <w:lvl w:ilvl="6" w:tplc="79F42C0C">
      <w:numFmt w:val="bullet"/>
      <w:lvlText w:val="•"/>
      <w:lvlJc w:val="left"/>
      <w:pPr>
        <w:ind w:left="5571" w:hanging="260"/>
      </w:pPr>
      <w:rPr>
        <w:rFonts w:hint="default"/>
      </w:rPr>
    </w:lvl>
    <w:lvl w:ilvl="7" w:tplc="1AF80520">
      <w:numFmt w:val="bullet"/>
      <w:lvlText w:val="•"/>
      <w:lvlJc w:val="left"/>
      <w:pPr>
        <w:ind w:left="6300" w:hanging="260"/>
      </w:pPr>
      <w:rPr>
        <w:rFonts w:hint="default"/>
      </w:rPr>
    </w:lvl>
    <w:lvl w:ilvl="8" w:tplc="EA8694D0">
      <w:numFmt w:val="bullet"/>
      <w:lvlText w:val="•"/>
      <w:lvlJc w:val="left"/>
      <w:pPr>
        <w:ind w:left="7029" w:hanging="260"/>
      </w:pPr>
      <w:rPr>
        <w:rFonts w:hint="default"/>
      </w:rPr>
    </w:lvl>
  </w:abstractNum>
  <w:abstractNum w:abstractNumId="40" w15:restartNumberingAfterBreak="0">
    <w:nsid w:val="38AA210A"/>
    <w:multiLevelType w:val="hybridMultilevel"/>
    <w:tmpl w:val="89E48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070342"/>
    <w:multiLevelType w:val="hybridMultilevel"/>
    <w:tmpl w:val="FEF6B80C"/>
    <w:lvl w:ilvl="0" w:tplc="522CC00A">
      <w:start w:val="1"/>
      <w:numFmt w:val="decimal"/>
      <w:lvlText w:val="%1."/>
      <w:lvlJc w:val="left"/>
      <w:pPr>
        <w:ind w:left="450" w:hanging="360"/>
      </w:pPr>
      <w:rPr>
        <w:rFonts w:hint="default"/>
        <w:b/>
        <w:bCs w:val="0"/>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2" w15:restartNumberingAfterBreak="0">
    <w:nsid w:val="392623E4"/>
    <w:multiLevelType w:val="hybridMultilevel"/>
    <w:tmpl w:val="3C446DD6"/>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A14302"/>
    <w:multiLevelType w:val="hybridMultilevel"/>
    <w:tmpl w:val="B8F88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AE0DA4"/>
    <w:multiLevelType w:val="hybridMultilevel"/>
    <w:tmpl w:val="6B9A81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F9C7526"/>
    <w:multiLevelType w:val="hybridMultilevel"/>
    <w:tmpl w:val="EA4274D0"/>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C82879"/>
    <w:multiLevelType w:val="hybridMultilevel"/>
    <w:tmpl w:val="D81C63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53D0578"/>
    <w:multiLevelType w:val="multilevel"/>
    <w:tmpl w:val="E3D63FC2"/>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67718F4"/>
    <w:multiLevelType w:val="hybridMultilevel"/>
    <w:tmpl w:val="148CC5B0"/>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67F4999"/>
    <w:multiLevelType w:val="hybridMultilevel"/>
    <w:tmpl w:val="DE0C22DA"/>
    <w:lvl w:ilvl="0" w:tplc="56E273A8">
      <w:start w:val="2"/>
      <w:numFmt w:val="bullet"/>
      <w:lvlText w:val=""/>
      <w:lvlJc w:val="left"/>
      <w:pPr>
        <w:ind w:left="720" w:hanging="360"/>
      </w:pPr>
      <w:rPr>
        <w:rFonts w:ascii="Symbol" w:eastAsia="Times New Roman" w:hAnsi="Symbol" w:cs="Arial" w:hint="default"/>
      </w:rPr>
    </w:lvl>
    <w:lvl w:ilvl="1" w:tplc="04090003">
      <w:start w:val="1"/>
      <w:numFmt w:val="bullet"/>
      <w:lvlText w:val="o"/>
      <w:lvlJc w:val="left"/>
      <w:pPr>
        <w:ind w:left="1440" w:hanging="360"/>
      </w:pPr>
      <w:rPr>
        <w:rFonts w:ascii="Courier New" w:hAnsi="Courier New" w:cs="Courier New" w:hint="default"/>
      </w:rPr>
    </w:lvl>
    <w:lvl w:ilvl="2" w:tplc="89585E12">
      <w:numFmt w:val="bullet"/>
      <w:lvlText w:val="-"/>
      <w:lvlJc w:val="left"/>
      <w:pPr>
        <w:ind w:left="2160" w:hanging="360"/>
      </w:pPr>
      <w:rPr>
        <w:rFonts w:ascii="Times New Roman" w:eastAsiaTheme="minorHAnsi" w:hAnsi="Times New Roman" w:cs="Times New Roman" w:hint="default"/>
        <w:i/>
        <w:sz w:val="28"/>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B7684C"/>
    <w:multiLevelType w:val="hybridMultilevel"/>
    <w:tmpl w:val="CE4E313A"/>
    <w:lvl w:ilvl="0" w:tplc="C6C05B52">
      <w:numFmt w:val="bullet"/>
      <w:lvlText w:val="-"/>
      <w:lvlJc w:val="left"/>
      <w:pPr>
        <w:ind w:left="108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C5C289C"/>
    <w:multiLevelType w:val="hybridMultilevel"/>
    <w:tmpl w:val="42B47A44"/>
    <w:lvl w:ilvl="0" w:tplc="9C30654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CF10071"/>
    <w:multiLevelType w:val="hybridMultilevel"/>
    <w:tmpl w:val="50DA3694"/>
    <w:lvl w:ilvl="0" w:tplc="04090003">
      <w:start w:val="1"/>
      <w:numFmt w:val="bullet"/>
      <w:lvlText w:val="o"/>
      <w:lvlJc w:val="left"/>
      <w:pPr>
        <w:ind w:left="879" w:hanging="163"/>
      </w:pPr>
      <w:rPr>
        <w:rFonts w:ascii="Courier New" w:hAnsi="Courier New" w:cs="Courier New" w:hint="default"/>
        <w:w w:val="99"/>
        <w:sz w:val="26"/>
        <w:szCs w:val="26"/>
      </w:rPr>
    </w:lvl>
    <w:lvl w:ilvl="1" w:tplc="8CFAFB38">
      <w:numFmt w:val="bullet"/>
      <w:lvlText w:val="•"/>
      <w:lvlJc w:val="left"/>
      <w:pPr>
        <w:ind w:left="1764" w:hanging="163"/>
      </w:pPr>
      <w:rPr>
        <w:rFonts w:hint="default"/>
      </w:rPr>
    </w:lvl>
    <w:lvl w:ilvl="2" w:tplc="1A522A0C">
      <w:numFmt w:val="bullet"/>
      <w:lvlText w:val="•"/>
      <w:lvlJc w:val="left"/>
      <w:pPr>
        <w:ind w:left="2648" w:hanging="163"/>
      </w:pPr>
      <w:rPr>
        <w:rFonts w:hint="default"/>
      </w:rPr>
    </w:lvl>
    <w:lvl w:ilvl="3" w:tplc="7BC6D728">
      <w:numFmt w:val="bullet"/>
      <w:lvlText w:val="•"/>
      <w:lvlJc w:val="left"/>
      <w:pPr>
        <w:ind w:left="3532" w:hanging="163"/>
      </w:pPr>
      <w:rPr>
        <w:rFonts w:hint="default"/>
      </w:rPr>
    </w:lvl>
    <w:lvl w:ilvl="4" w:tplc="CB68DB02">
      <w:numFmt w:val="bullet"/>
      <w:lvlText w:val="•"/>
      <w:lvlJc w:val="left"/>
      <w:pPr>
        <w:ind w:left="4416" w:hanging="163"/>
      </w:pPr>
      <w:rPr>
        <w:rFonts w:hint="default"/>
      </w:rPr>
    </w:lvl>
    <w:lvl w:ilvl="5" w:tplc="71124ECE">
      <w:numFmt w:val="bullet"/>
      <w:lvlText w:val="•"/>
      <w:lvlJc w:val="left"/>
      <w:pPr>
        <w:ind w:left="5300" w:hanging="163"/>
      </w:pPr>
      <w:rPr>
        <w:rFonts w:hint="default"/>
      </w:rPr>
    </w:lvl>
    <w:lvl w:ilvl="6" w:tplc="C124FC62">
      <w:numFmt w:val="bullet"/>
      <w:lvlText w:val="•"/>
      <w:lvlJc w:val="left"/>
      <w:pPr>
        <w:ind w:left="6184" w:hanging="163"/>
      </w:pPr>
      <w:rPr>
        <w:rFonts w:hint="default"/>
      </w:rPr>
    </w:lvl>
    <w:lvl w:ilvl="7" w:tplc="C3E01752">
      <w:numFmt w:val="bullet"/>
      <w:lvlText w:val="•"/>
      <w:lvlJc w:val="left"/>
      <w:pPr>
        <w:ind w:left="7068" w:hanging="163"/>
      </w:pPr>
      <w:rPr>
        <w:rFonts w:hint="default"/>
      </w:rPr>
    </w:lvl>
    <w:lvl w:ilvl="8" w:tplc="EE1E768A">
      <w:numFmt w:val="bullet"/>
      <w:lvlText w:val="•"/>
      <w:lvlJc w:val="left"/>
      <w:pPr>
        <w:ind w:left="7952" w:hanging="163"/>
      </w:pPr>
      <w:rPr>
        <w:rFonts w:hint="default"/>
      </w:rPr>
    </w:lvl>
  </w:abstractNum>
  <w:abstractNum w:abstractNumId="53" w15:restartNumberingAfterBreak="0">
    <w:nsid w:val="4EC06C5B"/>
    <w:multiLevelType w:val="hybridMultilevel"/>
    <w:tmpl w:val="7E24A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D86946"/>
    <w:multiLevelType w:val="hybridMultilevel"/>
    <w:tmpl w:val="CA98D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0F33A9B"/>
    <w:multiLevelType w:val="hybridMultilevel"/>
    <w:tmpl w:val="1F36CA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4F268B"/>
    <w:multiLevelType w:val="hybridMultilevel"/>
    <w:tmpl w:val="99C21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28324F"/>
    <w:multiLevelType w:val="hybridMultilevel"/>
    <w:tmpl w:val="9540545C"/>
    <w:lvl w:ilvl="0" w:tplc="8BC0BDB8">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5722DEE"/>
    <w:multiLevelType w:val="multilevel"/>
    <w:tmpl w:val="5A4CA21E"/>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557F1DD7"/>
    <w:multiLevelType w:val="hybridMultilevel"/>
    <w:tmpl w:val="E4981E74"/>
    <w:lvl w:ilvl="0" w:tplc="04090003">
      <w:start w:val="1"/>
      <w:numFmt w:val="bullet"/>
      <w:lvlText w:val="o"/>
      <w:lvlJc w:val="left"/>
      <w:pPr>
        <w:ind w:left="1599" w:hanging="360"/>
      </w:pPr>
      <w:rPr>
        <w:rFonts w:ascii="Courier New" w:hAnsi="Courier New" w:cs="Courier New"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60" w15:restartNumberingAfterBreak="0">
    <w:nsid w:val="56C87FAA"/>
    <w:multiLevelType w:val="hybridMultilevel"/>
    <w:tmpl w:val="DADA7C0E"/>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576E9D"/>
    <w:multiLevelType w:val="hybridMultilevel"/>
    <w:tmpl w:val="B3EA85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57A76E69"/>
    <w:multiLevelType w:val="hybridMultilevel"/>
    <w:tmpl w:val="0854DB3A"/>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7BE66FF"/>
    <w:multiLevelType w:val="hybridMultilevel"/>
    <w:tmpl w:val="14C293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84760BC"/>
    <w:multiLevelType w:val="hybridMultilevel"/>
    <w:tmpl w:val="B87E5262"/>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560178"/>
    <w:multiLevelType w:val="hybridMultilevel"/>
    <w:tmpl w:val="F5BA8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740A09"/>
    <w:multiLevelType w:val="hybridMultilevel"/>
    <w:tmpl w:val="B16A9EF2"/>
    <w:lvl w:ilvl="0" w:tplc="7054D18C">
      <w:start w:val="1"/>
      <w:numFmt w:val="bullet"/>
      <w:lvlText w:val="-"/>
      <w:lvlJc w:val="left"/>
      <w:pPr>
        <w:ind w:left="720" w:hanging="360"/>
      </w:pPr>
      <w:rPr>
        <w:rFonts w:ascii="Arial" w:hAnsi="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5E8267BF"/>
    <w:multiLevelType w:val="hybridMultilevel"/>
    <w:tmpl w:val="BC0CBD02"/>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5A5988"/>
    <w:multiLevelType w:val="hybridMultilevel"/>
    <w:tmpl w:val="130CF6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0445C03"/>
    <w:multiLevelType w:val="hybridMultilevel"/>
    <w:tmpl w:val="61021D7C"/>
    <w:lvl w:ilvl="0" w:tplc="04090001">
      <w:start w:val="1"/>
      <w:numFmt w:val="bullet"/>
      <w:lvlText w:val=""/>
      <w:lvlJc w:val="left"/>
      <w:pPr>
        <w:ind w:left="1599" w:hanging="360"/>
      </w:pPr>
      <w:rPr>
        <w:rFonts w:ascii="Symbol" w:hAnsi="Symbol" w:hint="default"/>
        <w:w w:val="99"/>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2A07304"/>
    <w:multiLevelType w:val="hybridMultilevel"/>
    <w:tmpl w:val="4C443F9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3502EBF"/>
    <w:multiLevelType w:val="hybridMultilevel"/>
    <w:tmpl w:val="2FBEDD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D37405"/>
    <w:multiLevelType w:val="hybridMultilevel"/>
    <w:tmpl w:val="5BEE4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7A4974"/>
    <w:multiLevelType w:val="hybridMultilevel"/>
    <w:tmpl w:val="5C32607A"/>
    <w:lvl w:ilvl="0" w:tplc="C6727836">
      <w:start w:val="1"/>
      <w:numFmt w:val="decimal"/>
      <w:lvlText w:val="%1."/>
      <w:lvlJc w:val="left"/>
      <w:pPr>
        <w:ind w:left="782" w:hanging="264"/>
      </w:pPr>
      <w:rPr>
        <w:rFonts w:ascii="Times New Roman" w:eastAsia="Times New Roman" w:hAnsi="Times New Roman" w:cs="Times New Roman" w:hint="default"/>
        <w:spacing w:val="-1"/>
        <w:w w:val="99"/>
        <w:sz w:val="26"/>
        <w:szCs w:val="26"/>
      </w:rPr>
    </w:lvl>
    <w:lvl w:ilvl="1" w:tplc="1B68C482">
      <w:numFmt w:val="bullet"/>
      <w:lvlText w:val="•"/>
      <w:lvlJc w:val="left"/>
      <w:pPr>
        <w:ind w:left="1674" w:hanging="264"/>
      </w:pPr>
      <w:rPr>
        <w:rFonts w:hint="default"/>
      </w:rPr>
    </w:lvl>
    <w:lvl w:ilvl="2" w:tplc="594AE71C">
      <w:numFmt w:val="bullet"/>
      <w:lvlText w:val="•"/>
      <w:lvlJc w:val="left"/>
      <w:pPr>
        <w:ind w:left="2568" w:hanging="264"/>
      </w:pPr>
      <w:rPr>
        <w:rFonts w:hint="default"/>
      </w:rPr>
    </w:lvl>
    <w:lvl w:ilvl="3" w:tplc="D8503272">
      <w:numFmt w:val="bullet"/>
      <w:lvlText w:val="•"/>
      <w:lvlJc w:val="left"/>
      <w:pPr>
        <w:ind w:left="3462" w:hanging="264"/>
      </w:pPr>
      <w:rPr>
        <w:rFonts w:hint="default"/>
      </w:rPr>
    </w:lvl>
    <w:lvl w:ilvl="4" w:tplc="BFF47E68">
      <w:numFmt w:val="bullet"/>
      <w:lvlText w:val="•"/>
      <w:lvlJc w:val="left"/>
      <w:pPr>
        <w:ind w:left="4356" w:hanging="264"/>
      </w:pPr>
      <w:rPr>
        <w:rFonts w:hint="default"/>
      </w:rPr>
    </w:lvl>
    <w:lvl w:ilvl="5" w:tplc="FF30641E">
      <w:numFmt w:val="bullet"/>
      <w:lvlText w:val="•"/>
      <w:lvlJc w:val="left"/>
      <w:pPr>
        <w:ind w:left="5250" w:hanging="264"/>
      </w:pPr>
      <w:rPr>
        <w:rFonts w:hint="default"/>
      </w:rPr>
    </w:lvl>
    <w:lvl w:ilvl="6" w:tplc="51AA708C">
      <w:numFmt w:val="bullet"/>
      <w:lvlText w:val="•"/>
      <w:lvlJc w:val="left"/>
      <w:pPr>
        <w:ind w:left="6144" w:hanging="264"/>
      </w:pPr>
      <w:rPr>
        <w:rFonts w:hint="default"/>
      </w:rPr>
    </w:lvl>
    <w:lvl w:ilvl="7" w:tplc="1A546B88">
      <w:numFmt w:val="bullet"/>
      <w:lvlText w:val="•"/>
      <w:lvlJc w:val="left"/>
      <w:pPr>
        <w:ind w:left="7038" w:hanging="264"/>
      </w:pPr>
      <w:rPr>
        <w:rFonts w:hint="default"/>
      </w:rPr>
    </w:lvl>
    <w:lvl w:ilvl="8" w:tplc="B928C8DE">
      <w:numFmt w:val="bullet"/>
      <w:lvlText w:val="•"/>
      <w:lvlJc w:val="left"/>
      <w:pPr>
        <w:ind w:left="7932" w:hanging="264"/>
      </w:pPr>
      <w:rPr>
        <w:rFonts w:hint="default"/>
      </w:rPr>
    </w:lvl>
  </w:abstractNum>
  <w:abstractNum w:abstractNumId="74" w15:restartNumberingAfterBreak="0">
    <w:nsid w:val="65C049F7"/>
    <w:multiLevelType w:val="multilevel"/>
    <w:tmpl w:val="2A86BB24"/>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69CE6176"/>
    <w:multiLevelType w:val="hybridMultilevel"/>
    <w:tmpl w:val="B5B6BACA"/>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B37767C"/>
    <w:multiLevelType w:val="hybridMultilevel"/>
    <w:tmpl w:val="6990186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A65A71"/>
    <w:multiLevelType w:val="hybridMultilevel"/>
    <w:tmpl w:val="DC3A1D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9242F7"/>
    <w:multiLevelType w:val="hybridMultilevel"/>
    <w:tmpl w:val="8CFC0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A75799"/>
    <w:multiLevelType w:val="hybridMultilevel"/>
    <w:tmpl w:val="B7FE333C"/>
    <w:lvl w:ilvl="0" w:tplc="BC48BD9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6FEF069E"/>
    <w:multiLevelType w:val="hybridMultilevel"/>
    <w:tmpl w:val="3A4CD174"/>
    <w:lvl w:ilvl="0" w:tplc="C6C05B52">
      <w:numFmt w:val="bullet"/>
      <w:lvlText w:val="-"/>
      <w:lvlJc w:val="left"/>
      <w:pPr>
        <w:ind w:left="720" w:hanging="360"/>
      </w:pPr>
      <w:rPr>
        <w:rFonts w:ascii="Times New Roman" w:eastAsia="Times New Roman" w:hAnsi="Times New Roman" w:cs="Times New Roman" w:hint="default"/>
        <w:w w:val="101"/>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2B25B6E"/>
    <w:multiLevelType w:val="hybridMultilevel"/>
    <w:tmpl w:val="B0E605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3263ACA"/>
    <w:multiLevelType w:val="hybridMultilevel"/>
    <w:tmpl w:val="2C809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4384B59"/>
    <w:multiLevelType w:val="hybridMultilevel"/>
    <w:tmpl w:val="BC08F4A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744D0CC4"/>
    <w:multiLevelType w:val="hybridMultilevel"/>
    <w:tmpl w:val="B24EEA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53A029A"/>
    <w:multiLevelType w:val="multilevel"/>
    <w:tmpl w:val="D9FACCA4"/>
    <w:lvl w:ilvl="0">
      <w:start w:val="1"/>
      <w:numFmt w:val="decimal"/>
      <w:lvlText w:val="%1."/>
      <w:lvlJc w:val="left"/>
      <w:pPr>
        <w:ind w:left="390" w:hanging="390"/>
      </w:pPr>
      <w:rPr>
        <w:rFonts w:hint="default"/>
        <w:b/>
        <w:bCs/>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7905090A"/>
    <w:multiLevelType w:val="hybridMultilevel"/>
    <w:tmpl w:val="0C929658"/>
    <w:lvl w:ilvl="0" w:tplc="9C30654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AEB5DF4"/>
    <w:multiLevelType w:val="multilevel"/>
    <w:tmpl w:val="FB9E65E4"/>
    <w:lvl w:ilvl="0">
      <w:start w:val="1"/>
      <w:numFmt w:val="none"/>
      <w:suff w:val="space"/>
      <w:lvlText w:val=""/>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1980" w:firstLine="0"/>
      </w:pPr>
      <w:rPr>
        <w:rFonts w:hint="default"/>
      </w:rPr>
    </w:lvl>
    <w:lvl w:ilvl="3">
      <w:start w:val="1"/>
      <w:numFmt w:val="lowerLetter"/>
      <w:suff w:val="space"/>
      <w:lvlText w:val="%4."/>
      <w:lvlJc w:val="left"/>
      <w:pPr>
        <w:ind w:left="90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1"/>
  </w:num>
  <w:num w:numId="2">
    <w:abstractNumId w:val="3"/>
  </w:num>
  <w:num w:numId="3">
    <w:abstractNumId w:val="27"/>
  </w:num>
  <w:num w:numId="4">
    <w:abstractNumId w:val="18"/>
  </w:num>
  <w:num w:numId="5">
    <w:abstractNumId w:val="32"/>
  </w:num>
  <w:num w:numId="6">
    <w:abstractNumId w:val="20"/>
  </w:num>
  <w:num w:numId="7">
    <w:abstractNumId w:val="13"/>
  </w:num>
  <w:num w:numId="8">
    <w:abstractNumId w:val="86"/>
  </w:num>
  <w:num w:numId="9">
    <w:abstractNumId w:val="81"/>
  </w:num>
  <w:num w:numId="10">
    <w:abstractNumId w:val="28"/>
  </w:num>
  <w:num w:numId="11">
    <w:abstractNumId w:val="44"/>
  </w:num>
  <w:num w:numId="12">
    <w:abstractNumId w:val="29"/>
  </w:num>
  <w:num w:numId="13">
    <w:abstractNumId w:val="51"/>
  </w:num>
  <w:num w:numId="14">
    <w:abstractNumId w:val="7"/>
  </w:num>
  <w:num w:numId="15">
    <w:abstractNumId w:val="47"/>
  </w:num>
  <w:num w:numId="16">
    <w:abstractNumId w:val="70"/>
  </w:num>
  <w:num w:numId="17">
    <w:abstractNumId w:val="61"/>
  </w:num>
  <w:num w:numId="18">
    <w:abstractNumId w:val="50"/>
  </w:num>
  <w:num w:numId="19">
    <w:abstractNumId w:val="85"/>
  </w:num>
  <w:num w:numId="20">
    <w:abstractNumId w:val="10"/>
  </w:num>
  <w:num w:numId="21">
    <w:abstractNumId w:val="12"/>
  </w:num>
  <w:num w:numId="22">
    <w:abstractNumId w:val="78"/>
  </w:num>
  <w:num w:numId="23">
    <w:abstractNumId w:val="19"/>
  </w:num>
  <w:num w:numId="24">
    <w:abstractNumId w:val="17"/>
  </w:num>
  <w:num w:numId="25">
    <w:abstractNumId w:val="63"/>
  </w:num>
  <w:num w:numId="26">
    <w:abstractNumId w:val="36"/>
  </w:num>
  <w:num w:numId="27">
    <w:abstractNumId w:val="41"/>
  </w:num>
  <w:num w:numId="28">
    <w:abstractNumId w:val="6"/>
  </w:num>
  <w:num w:numId="29">
    <w:abstractNumId w:val="23"/>
  </w:num>
  <w:num w:numId="30">
    <w:abstractNumId w:val="87"/>
  </w:num>
  <w:num w:numId="31">
    <w:abstractNumId w:val="49"/>
  </w:num>
  <w:num w:numId="32">
    <w:abstractNumId w:val="57"/>
  </w:num>
  <w:num w:numId="33">
    <w:abstractNumId w:val="84"/>
  </w:num>
  <w:num w:numId="34">
    <w:abstractNumId w:val="83"/>
  </w:num>
  <w:num w:numId="35">
    <w:abstractNumId w:val="34"/>
  </w:num>
  <w:num w:numId="36">
    <w:abstractNumId w:val="67"/>
  </w:num>
  <w:num w:numId="37">
    <w:abstractNumId w:val="66"/>
  </w:num>
  <w:num w:numId="38">
    <w:abstractNumId w:val="75"/>
  </w:num>
  <w:num w:numId="39">
    <w:abstractNumId w:val="33"/>
  </w:num>
  <w:num w:numId="40">
    <w:abstractNumId w:val="15"/>
  </w:num>
  <w:num w:numId="41">
    <w:abstractNumId w:val="11"/>
  </w:num>
  <w:num w:numId="42">
    <w:abstractNumId w:val="48"/>
  </w:num>
  <w:num w:numId="43">
    <w:abstractNumId w:val="5"/>
  </w:num>
  <w:num w:numId="44">
    <w:abstractNumId w:val="21"/>
  </w:num>
  <w:num w:numId="45">
    <w:abstractNumId w:val="80"/>
  </w:num>
  <w:num w:numId="46">
    <w:abstractNumId w:val="37"/>
  </w:num>
  <w:num w:numId="47">
    <w:abstractNumId w:val="82"/>
  </w:num>
  <w:num w:numId="48">
    <w:abstractNumId w:val="71"/>
  </w:num>
  <w:num w:numId="49">
    <w:abstractNumId w:val="53"/>
  </w:num>
  <w:num w:numId="50">
    <w:abstractNumId w:val="39"/>
  </w:num>
  <w:num w:numId="51">
    <w:abstractNumId w:val="73"/>
  </w:num>
  <w:num w:numId="52">
    <w:abstractNumId w:val="64"/>
  </w:num>
  <w:num w:numId="53">
    <w:abstractNumId w:val="30"/>
  </w:num>
  <w:num w:numId="54">
    <w:abstractNumId w:val="56"/>
  </w:num>
  <w:num w:numId="55">
    <w:abstractNumId w:val="9"/>
  </w:num>
  <w:num w:numId="56">
    <w:abstractNumId w:val="45"/>
  </w:num>
  <w:num w:numId="57">
    <w:abstractNumId w:val="40"/>
  </w:num>
  <w:num w:numId="58">
    <w:abstractNumId w:val="58"/>
  </w:num>
  <w:num w:numId="59">
    <w:abstractNumId w:val="54"/>
  </w:num>
  <w:num w:numId="60">
    <w:abstractNumId w:val="46"/>
  </w:num>
  <w:num w:numId="61">
    <w:abstractNumId w:val="22"/>
  </w:num>
  <w:num w:numId="62">
    <w:abstractNumId w:val="2"/>
  </w:num>
  <w:num w:numId="63">
    <w:abstractNumId w:val="74"/>
  </w:num>
  <w:num w:numId="64">
    <w:abstractNumId w:val="69"/>
  </w:num>
  <w:num w:numId="65">
    <w:abstractNumId w:val="72"/>
  </w:num>
  <w:num w:numId="66">
    <w:abstractNumId w:val="43"/>
  </w:num>
  <w:num w:numId="67">
    <w:abstractNumId w:val="24"/>
  </w:num>
  <w:num w:numId="68">
    <w:abstractNumId w:val="25"/>
  </w:num>
  <w:num w:numId="69">
    <w:abstractNumId w:val="16"/>
  </w:num>
  <w:num w:numId="70">
    <w:abstractNumId w:val="77"/>
  </w:num>
  <w:num w:numId="71">
    <w:abstractNumId w:val="35"/>
  </w:num>
  <w:num w:numId="72">
    <w:abstractNumId w:val="68"/>
  </w:num>
  <w:num w:numId="73">
    <w:abstractNumId w:val="0"/>
  </w:num>
  <w:num w:numId="74">
    <w:abstractNumId w:val="76"/>
  </w:num>
  <w:num w:numId="75">
    <w:abstractNumId w:val="26"/>
  </w:num>
  <w:num w:numId="76">
    <w:abstractNumId w:val="59"/>
  </w:num>
  <w:num w:numId="77">
    <w:abstractNumId w:val="65"/>
  </w:num>
  <w:num w:numId="78">
    <w:abstractNumId w:val="38"/>
  </w:num>
  <w:num w:numId="79">
    <w:abstractNumId w:val="55"/>
  </w:num>
  <w:num w:numId="80">
    <w:abstractNumId w:val="52"/>
  </w:num>
  <w:num w:numId="81">
    <w:abstractNumId w:val="31"/>
  </w:num>
  <w:num w:numId="82">
    <w:abstractNumId w:val="8"/>
  </w:num>
  <w:num w:numId="83">
    <w:abstractNumId w:val="14"/>
  </w:num>
  <w:num w:numId="84">
    <w:abstractNumId w:val="42"/>
  </w:num>
  <w:num w:numId="85">
    <w:abstractNumId w:val="60"/>
  </w:num>
  <w:num w:numId="86">
    <w:abstractNumId w:val="4"/>
  </w:num>
  <w:num w:numId="87">
    <w:abstractNumId w:val="62"/>
  </w:num>
  <w:num w:numId="88">
    <w:abstractNumId w:val="79"/>
  </w:num>
  <w:numIdMacAtCleanup w:val="8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GUYỄN ĐỨC KẾ">
    <w15:presenceInfo w15:providerId="None" w15:userId="NGUYỄN ĐỨC KẾ"/>
  </w15:person>
  <w15:person w15:author="Hoan Ng">
    <w15:presenceInfo w15:providerId="None" w15:userId="Hoan 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7902"/>
    <w:rsid w:val="00005E1F"/>
    <w:rsid w:val="000107CE"/>
    <w:rsid w:val="00011E6B"/>
    <w:rsid w:val="00013282"/>
    <w:rsid w:val="00014B1D"/>
    <w:rsid w:val="00014D8F"/>
    <w:rsid w:val="00025D91"/>
    <w:rsid w:val="00036459"/>
    <w:rsid w:val="000405B0"/>
    <w:rsid w:val="00040AE5"/>
    <w:rsid w:val="000475FF"/>
    <w:rsid w:val="00050647"/>
    <w:rsid w:val="0005140D"/>
    <w:rsid w:val="00051CA3"/>
    <w:rsid w:val="0005252B"/>
    <w:rsid w:val="00057EAC"/>
    <w:rsid w:val="0007339D"/>
    <w:rsid w:val="00074861"/>
    <w:rsid w:val="00074DF5"/>
    <w:rsid w:val="000765BA"/>
    <w:rsid w:val="00077402"/>
    <w:rsid w:val="00080567"/>
    <w:rsid w:val="00081196"/>
    <w:rsid w:val="00085E8D"/>
    <w:rsid w:val="00086145"/>
    <w:rsid w:val="0009492A"/>
    <w:rsid w:val="000A3CB1"/>
    <w:rsid w:val="000B1248"/>
    <w:rsid w:val="000B50E3"/>
    <w:rsid w:val="000B5444"/>
    <w:rsid w:val="000B7414"/>
    <w:rsid w:val="000C476D"/>
    <w:rsid w:val="000C7BC5"/>
    <w:rsid w:val="000C7C73"/>
    <w:rsid w:val="000E12D7"/>
    <w:rsid w:val="000E5B0D"/>
    <w:rsid w:val="000F0C37"/>
    <w:rsid w:val="000F0E98"/>
    <w:rsid w:val="000F3D47"/>
    <w:rsid w:val="000F4A64"/>
    <w:rsid w:val="000F4EC3"/>
    <w:rsid w:val="000F63A8"/>
    <w:rsid w:val="000F6DDC"/>
    <w:rsid w:val="001002FA"/>
    <w:rsid w:val="00100936"/>
    <w:rsid w:val="00103250"/>
    <w:rsid w:val="001079CD"/>
    <w:rsid w:val="0011276B"/>
    <w:rsid w:val="00112876"/>
    <w:rsid w:val="001142A0"/>
    <w:rsid w:val="00114E8A"/>
    <w:rsid w:val="00116DA4"/>
    <w:rsid w:val="001307BD"/>
    <w:rsid w:val="00132B56"/>
    <w:rsid w:val="0013416B"/>
    <w:rsid w:val="00134D62"/>
    <w:rsid w:val="00136A24"/>
    <w:rsid w:val="00137E67"/>
    <w:rsid w:val="001403A1"/>
    <w:rsid w:val="001411A7"/>
    <w:rsid w:val="00141E66"/>
    <w:rsid w:val="00143695"/>
    <w:rsid w:val="001516EF"/>
    <w:rsid w:val="00155250"/>
    <w:rsid w:val="001610C6"/>
    <w:rsid w:val="00161962"/>
    <w:rsid w:val="00163EBA"/>
    <w:rsid w:val="0017046C"/>
    <w:rsid w:val="00171889"/>
    <w:rsid w:val="0017260E"/>
    <w:rsid w:val="00172737"/>
    <w:rsid w:val="00173BD0"/>
    <w:rsid w:val="00191634"/>
    <w:rsid w:val="00191C33"/>
    <w:rsid w:val="0019617E"/>
    <w:rsid w:val="001A023B"/>
    <w:rsid w:val="001A7D0D"/>
    <w:rsid w:val="001B2A66"/>
    <w:rsid w:val="001B64F1"/>
    <w:rsid w:val="001B7A71"/>
    <w:rsid w:val="001C2C6D"/>
    <w:rsid w:val="001D080A"/>
    <w:rsid w:val="001D3D85"/>
    <w:rsid w:val="001E0C97"/>
    <w:rsid w:val="001E20E3"/>
    <w:rsid w:val="001F320A"/>
    <w:rsid w:val="001F3D6B"/>
    <w:rsid w:val="00203356"/>
    <w:rsid w:val="0020371C"/>
    <w:rsid w:val="00206EE9"/>
    <w:rsid w:val="00207B3D"/>
    <w:rsid w:val="002126D8"/>
    <w:rsid w:val="0021645B"/>
    <w:rsid w:val="00217FFE"/>
    <w:rsid w:val="002205CD"/>
    <w:rsid w:val="00223413"/>
    <w:rsid w:val="00224624"/>
    <w:rsid w:val="00230B0E"/>
    <w:rsid w:val="002312AE"/>
    <w:rsid w:val="002365A8"/>
    <w:rsid w:val="00241E6D"/>
    <w:rsid w:val="0024789A"/>
    <w:rsid w:val="002518B5"/>
    <w:rsid w:val="002562AC"/>
    <w:rsid w:val="00261530"/>
    <w:rsid w:val="00261FC3"/>
    <w:rsid w:val="002659D1"/>
    <w:rsid w:val="00272984"/>
    <w:rsid w:val="00273021"/>
    <w:rsid w:val="002744CA"/>
    <w:rsid w:val="0029256D"/>
    <w:rsid w:val="00296D6A"/>
    <w:rsid w:val="002A5D52"/>
    <w:rsid w:val="002A6503"/>
    <w:rsid w:val="002A7631"/>
    <w:rsid w:val="002A7C10"/>
    <w:rsid w:val="002A7D2C"/>
    <w:rsid w:val="002B15E2"/>
    <w:rsid w:val="002B1B9C"/>
    <w:rsid w:val="002B39B3"/>
    <w:rsid w:val="002B432D"/>
    <w:rsid w:val="002B6304"/>
    <w:rsid w:val="002C4EDD"/>
    <w:rsid w:val="002C50B5"/>
    <w:rsid w:val="002C6C36"/>
    <w:rsid w:val="002E1C83"/>
    <w:rsid w:val="002E1DB8"/>
    <w:rsid w:val="002E5F81"/>
    <w:rsid w:val="002E7EC4"/>
    <w:rsid w:val="002F0214"/>
    <w:rsid w:val="002F17DA"/>
    <w:rsid w:val="002F2C3E"/>
    <w:rsid w:val="002F570B"/>
    <w:rsid w:val="002F5716"/>
    <w:rsid w:val="002F6AED"/>
    <w:rsid w:val="00300817"/>
    <w:rsid w:val="00301BA5"/>
    <w:rsid w:val="00301C9E"/>
    <w:rsid w:val="00301FEA"/>
    <w:rsid w:val="003076BA"/>
    <w:rsid w:val="003131D1"/>
    <w:rsid w:val="003225C1"/>
    <w:rsid w:val="00325ACC"/>
    <w:rsid w:val="003272F7"/>
    <w:rsid w:val="00330103"/>
    <w:rsid w:val="003376AB"/>
    <w:rsid w:val="00350237"/>
    <w:rsid w:val="00350574"/>
    <w:rsid w:val="00350960"/>
    <w:rsid w:val="00350D72"/>
    <w:rsid w:val="00357445"/>
    <w:rsid w:val="003630DE"/>
    <w:rsid w:val="003667BE"/>
    <w:rsid w:val="00366A35"/>
    <w:rsid w:val="00366B34"/>
    <w:rsid w:val="0037336D"/>
    <w:rsid w:val="00376B38"/>
    <w:rsid w:val="00380242"/>
    <w:rsid w:val="00380AA3"/>
    <w:rsid w:val="003861FB"/>
    <w:rsid w:val="0038679A"/>
    <w:rsid w:val="0038715C"/>
    <w:rsid w:val="0039585F"/>
    <w:rsid w:val="003A1A71"/>
    <w:rsid w:val="003A1D51"/>
    <w:rsid w:val="003A218C"/>
    <w:rsid w:val="003A500A"/>
    <w:rsid w:val="003B004D"/>
    <w:rsid w:val="003B2648"/>
    <w:rsid w:val="003B4DD8"/>
    <w:rsid w:val="003B78A1"/>
    <w:rsid w:val="003C1316"/>
    <w:rsid w:val="003C335F"/>
    <w:rsid w:val="003C5B91"/>
    <w:rsid w:val="003C7646"/>
    <w:rsid w:val="003D2671"/>
    <w:rsid w:val="003D6168"/>
    <w:rsid w:val="003E0C53"/>
    <w:rsid w:val="003E0E71"/>
    <w:rsid w:val="003E1197"/>
    <w:rsid w:val="003E25B9"/>
    <w:rsid w:val="003E5E92"/>
    <w:rsid w:val="003E7843"/>
    <w:rsid w:val="003F1D16"/>
    <w:rsid w:val="003F3521"/>
    <w:rsid w:val="003F627D"/>
    <w:rsid w:val="003F6B3E"/>
    <w:rsid w:val="003F7DFA"/>
    <w:rsid w:val="00403D7D"/>
    <w:rsid w:val="00404A58"/>
    <w:rsid w:val="004059DC"/>
    <w:rsid w:val="00407E7C"/>
    <w:rsid w:val="0041059B"/>
    <w:rsid w:val="004113FD"/>
    <w:rsid w:val="0041166F"/>
    <w:rsid w:val="00412581"/>
    <w:rsid w:val="00413043"/>
    <w:rsid w:val="0041586E"/>
    <w:rsid w:val="00421F2C"/>
    <w:rsid w:val="00423D57"/>
    <w:rsid w:val="00423FB1"/>
    <w:rsid w:val="00425052"/>
    <w:rsid w:val="00425764"/>
    <w:rsid w:val="004338F9"/>
    <w:rsid w:val="00440AB5"/>
    <w:rsid w:val="0044261E"/>
    <w:rsid w:val="0045076A"/>
    <w:rsid w:val="00452625"/>
    <w:rsid w:val="004539E8"/>
    <w:rsid w:val="00453CE9"/>
    <w:rsid w:val="0045511B"/>
    <w:rsid w:val="00457112"/>
    <w:rsid w:val="00461FAE"/>
    <w:rsid w:val="004652F2"/>
    <w:rsid w:val="004670A8"/>
    <w:rsid w:val="00473565"/>
    <w:rsid w:val="00476544"/>
    <w:rsid w:val="00480F9F"/>
    <w:rsid w:val="004919F8"/>
    <w:rsid w:val="004A22F3"/>
    <w:rsid w:val="004A512E"/>
    <w:rsid w:val="004A7C00"/>
    <w:rsid w:val="004B1A90"/>
    <w:rsid w:val="004C01A0"/>
    <w:rsid w:val="004C0379"/>
    <w:rsid w:val="004C3AF5"/>
    <w:rsid w:val="004C58EE"/>
    <w:rsid w:val="004C61A3"/>
    <w:rsid w:val="004C750B"/>
    <w:rsid w:val="004D4A11"/>
    <w:rsid w:val="004E02D8"/>
    <w:rsid w:val="004E060D"/>
    <w:rsid w:val="004E15A4"/>
    <w:rsid w:val="004E37F9"/>
    <w:rsid w:val="004F2631"/>
    <w:rsid w:val="004F7950"/>
    <w:rsid w:val="00501515"/>
    <w:rsid w:val="0050482B"/>
    <w:rsid w:val="005057D0"/>
    <w:rsid w:val="00507733"/>
    <w:rsid w:val="00514722"/>
    <w:rsid w:val="00521CB7"/>
    <w:rsid w:val="00523552"/>
    <w:rsid w:val="00524158"/>
    <w:rsid w:val="00524463"/>
    <w:rsid w:val="005260FB"/>
    <w:rsid w:val="00526C55"/>
    <w:rsid w:val="00526D7F"/>
    <w:rsid w:val="00531B58"/>
    <w:rsid w:val="00532976"/>
    <w:rsid w:val="005336CE"/>
    <w:rsid w:val="00545036"/>
    <w:rsid w:val="00546305"/>
    <w:rsid w:val="00552B4E"/>
    <w:rsid w:val="0055384A"/>
    <w:rsid w:val="005628D4"/>
    <w:rsid w:val="00564771"/>
    <w:rsid w:val="005658A7"/>
    <w:rsid w:val="00566391"/>
    <w:rsid w:val="00566DFA"/>
    <w:rsid w:val="005705F0"/>
    <w:rsid w:val="00570A6D"/>
    <w:rsid w:val="00573255"/>
    <w:rsid w:val="00575C4D"/>
    <w:rsid w:val="00577D2A"/>
    <w:rsid w:val="00582D00"/>
    <w:rsid w:val="00583BAE"/>
    <w:rsid w:val="00585E59"/>
    <w:rsid w:val="00590FF6"/>
    <w:rsid w:val="005A4D18"/>
    <w:rsid w:val="005A6352"/>
    <w:rsid w:val="005A773C"/>
    <w:rsid w:val="005A7B9F"/>
    <w:rsid w:val="005C01C5"/>
    <w:rsid w:val="005C2BBA"/>
    <w:rsid w:val="005C4786"/>
    <w:rsid w:val="005C52D6"/>
    <w:rsid w:val="005C5A97"/>
    <w:rsid w:val="005C66F2"/>
    <w:rsid w:val="005C7313"/>
    <w:rsid w:val="005D1A8D"/>
    <w:rsid w:val="005D526B"/>
    <w:rsid w:val="005E0BBB"/>
    <w:rsid w:val="005E1250"/>
    <w:rsid w:val="005E1FBB"/>
    <w:rsid w:val="005E219C"/>
    <w:rsid w:val="005E2475"/>
    <w:rsid w:val="005E355D"/>
    <w:rsid w:val="005F5AAA"/>
    <w:rsid w:val="005F7BE2"/>
    <w:rsid w:val="00603FF2"/>
    <w:rsid w:val="0060412B"/>
    <w:rsid w:val="00611291"/>
    <w:rsid w:val="00611CB2"/>
    <w:rsid w:val="00613392"/>
    <w:rsid w:val="00625495"/>
    <w:rsid w:val="006265E9"/>
    <w:rsid w:val="00630D96"/>
    <w:rsid w:val="00631DC1"/>
    <w:rsid w:val="00633FE0"/>
    <w:rsid w:val="00634A27"/>
    <w:rsid w:val="00634ABF"/>
    <w:rsid w:val="006364F1"/>
    <w:rsid w:val="00644CDD"/>
    <w:rsid w:val="0064719E"/>
    <w:rsid w:val="006540ED"/>
    <w:rsid w:val="00655209"/>
    <w:rsid w:val="00656B3A"/>
    <w:rsid w:val="00667647"/>
    <w:rsid w:val="00670227"/>
    <w:rsid w:val="006721D5"/>
    <w:rsid w:val="006743BB"/>
    <w:rsid w:val="006759F3"/>
    <w:rsid w:val="00677C15"/>
    <w:rsid w:val="00687A18"/>
    <w:rsid w:val="00687CF4"/>
    <w:rsid w:val="00693DCA"/>
    <w:rsid w:val="00697967"/>
    <w:rsid w:val="00697E04"/>
    <w:rsid w:val="006A1E52"/>
    <w:rsid w:val="006A29A5"/>
    <w:rsid w:val="006A3EE9"/>
    <w:rsid w:val="006B1508"/>
    <w:rsid w:val="006B41C0"/>
    <w:rsid w:val="006C58F1"/>
    <w:rsid w:val="006C6C43"/>
    <w:rsid w:val="006D22E0"/>
    <w:rsid w:val="006D7910"/>
    <w:rsid w:val="006E5EBC"/>
    <w:rsid w:val="006F1D63"/>
    <w:rsid w:val="006F3455"/>
    <w:rsid w:val="006F608D"/>
    <w:rsid w:val="006F7BF7"/>
    <w:rsid w:val="007014E6"/>
    <w:rsid w:val="00702965"/>
    <w:rsid w:val="0070603B"/>
    <w:rsid w:val="00713158"/>
    <w:rsid w:val="0071559E"/>
    <w:rsid w:val="00715A08"/>
    <w:rsid w:val="00720AF0"/>
    <w:rsid w:val="007213A1"/>
    <w:rsid w:val="007245E6"/>
    <w:rsid w:val="00724BF8"/>
    <w:rsid w:val="00725FE5"/>
    <w:rsid w:val="007313E1"/>
    <w:rsid w:val="00733068"/>
    <w:rsid w:val="007378AF"/>
    <w:rsid w:val="007413C1"/>
    <w:rsid w:val="007429E9"/>
    <w:rsid w:val="007476FC"/>
    <w:rsid w:val="00764602"/>
    <w:rsid w:val="00764FA0"/>
    <w:rsid w:val="00771537"/>
    <w:rsid w:val="00774CB2"/>
    <w:rsid w:val="00775172"/>
    <w:rsid w:val="00777472"/>
    <w:rsid w:val="00780E46"/>
    <w:rsid w:val="00781326"/>
    <w:rsid w:val="0078599F"/>
    <w:rsid w:val="00791E26"/>
    <w:rsid w:val="00793B31"/>
    <w:rsid w:val="00794799"/>
    <w:rsid w:val="00795A94"/>
    <w:rsid w:val="00796FCF"/>
    <w:rsid w:val="007A12A1"/>
    <w:rsid w:val="007A4BFB"/>
    <w:rsid w:val="007A7655"/>
    <w:rsid w:val="007B49B3"/>
    <w:rsid w:val="007B4D6D"/>
    <w:rsid w:val="007B6877"/>
    <w:rsid w:val="007B7563"/>
    <w:rsid w:val="007C0912"/>
    <w:rsid w:val="007C3383"/>
    <w:rsid w:val="007C420F"/>
    <w:rsid w:val="007D3411"/>
    <w:rsid w:val="007E1A1E"/>
    <w:rsid w:val="007E7B28"/>
    <w:rsid w:val="007E7C71"/>
    <w:rsid w:val="007F288A"/>
    <w:rsid w:val="007F4E8F"/>
    <w:rsid w:val="007F7A1A"/>
    <w:rsid w:val="007F7C46"/>
    <w:rsid w:val="00802AF2"/>
    <w:rsid w:val="00802B3F"/>
    <w:rsid w:val="008035E8"/>
    <w:rsid w:val="0080401C"/>
    <w:rsid w:val="00805874"/>
    <w:rsid w:val="00805BFF"/>
    <w:rsid w:val="008172C0"/>
    <w:rsid w:val="008178B9"/>
    <w:rsid w:val="0082160E"/>
    <w:rsid w:val="00821A2B"/>
    <w:rsid w:val="00823D23"/>
    <w:rsid w:val="00823DC2"/>
    <w:rsid w:val="00824BD0"/>
    <w:rsid w:val="008251BF"/>
    <w:rsid w:val="00831FAC"/>
    <w:rsid w:val="00832863"/>
    <w:rsid w:val="00836F28"/>
    <w:rsid w:val="008371F9"/>
    <w:rsid w:val="00840685"/>
    <w:rsid w:val="00843F8E"/>
    <w:rsid w:val="008460FA"/>
    <w:rsid w:val="0084624B"/>
    <w:rsid w:val="00846359"/>
    <w:rsid w:val="00847ABE"/>
    <w:rsid w:val="00850FB3"/>
    <w:rsid w:val="00852B67"/>
    <w:rsid w:val="008530AD"/>
    <w:rsid w:val="00853174"/>
    <w:rsid w:val="00853C45"/>
    <w:rsid w:val="008566A6"/>
    <w:rsid w:val="00857308"/>
    <w:rsid w:val="008604C2"/>
    <w:rsid w:val="00860D97"/>
    <w:rsid w:val="00861947"/>
    <w:rsid w:val="008649C3"/>
    <w:rsid w:val="00870A89"/>
    <w:rsid w:val="0087287D"/>
    <w:rsid w:val="00874213"/>
    <w:rsid w:val="00875C92"/>
    <w:rsid w:val="008803A0"/>
    <w:rsid w:val="00883874"/>
    <w:rsid w:val="00886DDB"/>
    <w:rsid w:val="008877D3"/>
    <w:rsid w:val="0089374A"/>
    <w:rsid w:val="008A5F19"/>
    <w:rsid w:val="008B2750"/>
    <w:rsid w:val="008B2DCC"/>
    <w:rsid w:val="008B3CAE"/>
    <w:rsid w:val="008B415A"/>
    <w:rsid w:val="008B59E0"/>
    <w:rsid w:val="008B5EF1"/>
    <w:rsid w:val="008B6DF6"/>
    <w:rsid w:val="008C117D"/>
    <w:rsid w:val="008C1375"/>
    <w:rsid w:val="008C5311"/>
    <w:rsid w:val="008C64BE"/>
    <w:rsid w:val="008D1EB8"/>
    <w:rsid w:val="008D3787"/>
    <w:rsid w:val="008D4137"/>
    <w:rsid w:val="008D50C8"/>
    <w:rsid w:val="008E70C2"/>
    <w:rsid w:val="008F3765"/>
    <w:rsid w:val="008F69DE"/>
    <w:rsid w:val="00902943"/>
    <w:rsid w:val="009031F9"/>
    <w:rsid w:val="00906C8B"/>
    <w:rsid w:val="00907910"/>
    <w:rsid w:val="00911633"/>
    <w:rsid w:val="0091518F"/>
    <w:rsid w:val="00915531"/>
    <w:rsid w:val="0091712B"/>
    <w:rsid w:val="0091734D"/>
    <w:rsid w:val="00920ACB"/>
    <w:rsid w:val="0092272D"/>
    <w:rsid w:val="009244A9"/>
    <w:rsid w:val="00926FF0"/>
    <w:rsid w:val="0092736C"/>
    <w:rsid w:val="0092780D"/>
    <w:rsid w:val="0093589F"/>
    <w:rsid w:val="00936A49"/>
    <w:rsid w:val="009375C4"/>
    <w:rsid w:val="009400CE"/>
    <w:rsid w:val="0094151B"/>
    <w:rsid w:val="0094165A"/>
    <w:rsid w:val="0094279A"/>
    <w:rsid w:val="00944FFA"/>
    <w:rsid w:val="00952B6D"/>
    <w:rsid w:val="009535ED"/>
    <w:rsid w:val="00954A6C"/>
    <w:rsid w:val="009559B3"/>
    <w:rsid w:val="00956A52"/>
    <w:rsid w:val="009614FE"/>
    <w:rsid w:val="00966400"/>
    <w:rsid w:val="00966B8E"/>
    <w:rsid w:val="009715C5"/>
    <w:rsid w:val="00973C1F"/>
    <w:rsid w:val="00977EAE"/>
    <w:rsid w:val="009836B6"/>
    <w:rsid w:val="00984066"/>
    <w:rsid w:val="0098415B"/>
    <w:rsid w:val="009852AD"/>
    <w:rsid w:val="00987AC7"/>
    <w:rsid w:val="00990160"/>
    <w:rsid w:val="00994402"/>
    <w:rsid w:val="00994C9F"/>
    <w:rsid w:val="00995D09"/>
    <w:rsid w:val="00997A1A"/>
    <w:rsid w:val="009A0F40"/>
    <w:rsid w:val="009A305C"/>
    <w:rsid w:val="009A5D4F"/>
    <w:rsid w:val="009A5ECD"/>
    <w:rsid w:val="009A5F88"/>
    <w:rsid w:val="009A69B2"/>
    <w:rsid w:val="009B078C"/>
    <w:rsid w:val="009B103A"/>
    <w:rsid w:val="009B3C49"/>
    <w:rsid w:val="009B7BBB"/>
    <w:rsid w:val="009C114D"/>
    <w:rsid w:val="009C1184"/>
    <w:rsid w:val="009C3D66"/>
    <w:rsid w:val="009C4640"/>
    <w:rsid w:val="009C4DEA"/>
    <w:rsid w:val="009C5338"/>
    <w:rsid w:val="009C5C2F"/>
    <w:rsid w:val="009C79C1"/>
    <w:rsid w:val="009D020E"/>
    <w:rsid w:val="009D34BD"/>
    <w:rsid w:val="009D3BAE"/>
    <w:rsid w:val="009D5225"/>
    <w:rsid w:val="009D619D"/>
    <w:rsid w:val="009E38A2"/>
    <w:rsid w:val="009E71F1"/>
    <w:rsid w:val="009F0049"/>
    <w:rsid w:val="009F00F4"/>
    <w:rsid w:val="009F08B5"/>
    <w:rsid w:val="009F1764"/>
    <w:rsid w:val="009F41EC"/>
    <w:rsid w:val="009F5921"/>
    <w:rsid w:val="009F61E7"/>
    <w:rsid w:val="009F7291"/>
    <w:rsid w:val="00A00246"/>
    <w:rsid w:val="00A02617"/>
    <w:rsid w:val="00A054AF"/>
    <w:rsid w:val="00A10F06"/>
    <w:rsid w:val="00A11BF1"/>
    <w:rsid w:val="00A23047"/>
    <w:rsid w:val="00A24334"/>
    <w:rsid w:val="00A265EC"/>
    <w:rsid w:val="00A26A9F"/>
    <w:rsid w:val="00A30B78"/>
    <w:rsid w:val="00A37278"/>
    <w:rsid w:val="00A37E29"/>
    <w:rsid w:val="00A441BA"/>
    <w:rsid w:val="00A45530"/>
    <w:rsid w:val="00A45FF1"/>
    <w:rsid w:val="00A46875"/>
    <w:rsid w:val="00A53B44"/>
    <w:rsid w:val="00A54363"/>
    <w:rsid w:val="00A624EA"/>
    <w:rsid w:val="00A67F09"/>
    <w:rsid w:val="00A805E1"/>
    <w:rsid w:val="00A83E03"/>
    <w:rsid w:val="00A8484F"/>
    <w:rsid w:val="00A848AF"/>
    <w:rsid w:val="00A84D11"/>
    <w:rsid w:val="00A85D55"/>
    <w:rsid w:val="00A912A8"/>
    <w:rsid w:val="00A95E07"/>
    <w:rsid w:val="00AA1B7D"/>
    <w:rsid w:val="00AA1E75"/>
    <w:rsid w:val="00AB31B9"/>
    <w:rsid w:val="00AB4AD6"/>
    <w:rsid w:val="00AB4CFD"/>
    <w:rsid w:val="00AB54CB"/>
    <w:rsid w:val="00AC049B"/>
    <w:rsid w:val="00AC0F6D"/>
    <w:rsid w:val="00AC2451"/>
    <w:rsid w:val="00AD017B"/>
    <w:rsid w:val="00AD0F37"/>
    <w:rsid w:val="00AE20E5"/>
    <w:rsid w:val="00AE236C"/>
    <w:rsid w:val="00AE55F7"/>
    <w:rsid w:val="00AF4B7D"/>
    <w:rsid w:val="00AF7902"/>
    <w:rsid w:val="00B01030"/>
    <w:rsid w:val="00B128A8"/>
    <w:rsid w:val="00B12CD5"/>
    <w:rsid w:val="00B1461F"/>
    <w:rsid w:val="00B152CC"/>
    <w:rsid w:val="00B22015"/>
    <w:rsid w:val="00B22913"/>
    <w:rsid w:val="00B23079"/>
    <w:rsid w:val="00B26F22"/>
    <w:rsid w:val="00B278F8"/>
    <w:rsid w:val="00B27ED2"/>
    <w:rsid w:val="00B336D4"/>
    <w:rsid w:val="00B34883"/>
    <w:rsid w:val="00B37D1A"/>
    <w:rsid w:val="00B401AD"/>
    <w:rsid w:val="00B445A4"/>
    <w:rsid w:val="00B45B36"/>
    <w:rsid w:val="00B46E9B"/>
    <w:rsid w:val="00B50BB4"/>
    <w:rsid w:val="00B5388D"/>
    <w:rsid w:val="00B558C2"/>
    <w:rsid w:val="00B62BE1"/>
    <w:rsid w:val="00B66134"/>
    <w:rsid w:val="00B81C6E"/>
    <w:rsid w:val="00B861AF"/>
    <w:rsid w:val="00B86B57"/>
    <w:rsid w:val="00B92598"/>
    <w:rsid w:val="00BA19F8"/>
    <w:rsid w:val="00BA4BC4"/>
    <w:rsid w:val="00BB07B4"/>
    <w:rsid w:val="00BB2366"/>
    <w:rsid w:val="00BB396B"/>
    <w:rsid w:val="00BB6B42"/>
    <w:rsid w:val="00BB7A99"/>
    <w:rsid w:val="00BC37A4"/>
    <w:rsid w:val="00BC426D"/>
    <w:rsid w:val="00BC4C33"/>
    <w:rsid w:val="00BD188F"/>
    <w:rsid w:val="00BD47AC"/>
    <w:rsid w:val="00BE02CC"/>
    <w:rsid w:val="00BE0FC9"/>
    <w:rsid w:val="00BE241E"/>
    <w:rsid w:val="00BE470E"/>
    <w:rsid w:val="00BE56B0"/>
    <w:rsid w:val="00BF0210"/>
    <w:rsid w:val="00C01CF6"/>
    <w:rsid w:val="00C03A5C"/>
    <w:rsid w:val="00C04C5B"/>
    <w:rsid w:val="00C056EB"/>
    <w:rsid w:val="00C06AC1"/>
    <w:rsid w:val="00C06CCD"/>
    <w:rsid w:val="00C1016E"/>
    <w:rsid w:val="00C10CE3"/>
    <w:rsid w:val="00C1198D"/>
    <w:rsid w:val="00C12321"/>
    <w:rsid w:val="00C126C2"/>
    <w:rsid w:val="00C150C5"/>
    <w:rsid w:val="00C172AA"/>
    <w:rsid w:val="00C21FEF"/>
    <w:rsid w:val="00C22715"/>
    <w:rsid w:val="00C236F7"/>
    <w:rsid w:val="00C268B5"/>
    <w:rsid w:val="00C305F3"/>
    <w:rsid w:val="00C30C77"/>
    <w:rsid w:val="00C41D84"/>
    <w:rsid w:val="00C42DED"/>
    <w:rsid w:val="00C5014F"/>
    <w:rsid w:val="00C505D3"/>
    <w:rsid w:val="00C50A52"/>
    <w:rsid w:val="00C50FF7"/>
    <w:rsid w:val="00C56D8D"/>
    <w:rsid w:val="00C56F59"/>
    <w:rsid w:val="00C62221"/>
    <w:rsid w:val="00C667A1"/>
    <w:rsid w:val="00C83308"/>
    <w:rsid w:val="00C90820"/>
    <w:rsid w:val="00C913E0"/>
    <w:rsid w:val="00C93419"/>
    <w:rsid w:val="00CA2565"/>
    <w:rsid w:val="00CA3831"/>
    <w:rsid w:val="00CA495A"/>
    <w:rsid w:val="00CA5380"/>
    <w:rsid w:val="00CB399D"/>
    <w:rsid w:val="00CB7BC0"/>
    <w:rsid w:val="00CC21FF"/>
    <w:rsid w:val="00CC659A"/>
    <w:rsid w:val="00CC7AC8"/>
    <w:rsid w:val="00CD0574"/>
    <w:rsid w:val="00CD0A9E"/>
    <w:rsid w:val="00CD2687"/>
    <w:rsid w:val="00CD32A8"/>
    <w:rsid w:val="00CD7E26"/>
    <w:rsid w:val="00CE2FA5"/>
    <w:rsid w:val="00CF4241"/>
    <w:rsid w:val="00CF6455"/>
    <w:rsid w:val="00D03E80"/>
    <w:rsid w:val="00D0677B"/>
    <w:rsid w:val="00D120F1"/>
    <w:rsid w:val="00D136D2"/>
    <w:rsid w:val="00D148B8"/>
    <w:rsid w:val="00D14E34"/>
    <w:rsid w:val="00D17637"/>
    <w:rsid w:val="00D224F4"/>
    <w:rsid w:val="00D271C2"/>
    <w:rsid w:val="00D275CA"/>
    <w:rsid w:val="00D328E8"/>
    <w:rsid w:val="00D3344F"/>
    <w:rsid w:val="00D33BC9"/>
    <w:rsid w:val="00D34BF4"/>
    <w:rsid w:val="00D37C37"/>
    <w:rsid w:val="00D40DF4"/>
    <w:rsid w:val="00D44462"/>
    <w:rsid w:val="00D51141"/>
    <w:rsid w:val="00D513DC"/>
    <w:rsid w:val="00D51D65"/>
    <w:rsid w:val="00D523E1"/>
    <w:rsid w:val="00D52D00"/>
    <w:rsid w:val="00D57156"/>
    <w:rsid w:val="00D571DC"/>
    <w:rsid w:val="00D61174"/>
    <w:rsid w:val="00D67372"/>
    <w:rsid w:val="00D7064B"/>
    <w:rsid w:val="00D722AB"/>
    <w:rsid w:val="00D737E0"/>
    <w:rsid w:val="00D76127"/>
    <w:rsid w:val="00D774E0"/>
    <w:rsid w:val="00D81ECC"/>
    <w:rsid w:val="00D83267"/>
    <w:rsid w:val="00D83899"/>
    <w:rsid w:val="00D83DAC"/>
    <w:rsid w:val="00D84A76"/>
    <w:rsid w:val="00D91EEB"/>
    <w:rsid w:val="00D945D5"/>
    <w:rsid w:val="00D974B2"/>
    <w:rsid w:val="00DA3ADE"/>
    <w:rsid w:val="00DA3AFD"/>
    <w:rsid w:val="00DA7EC4"/>
    <w:rsid w:val="00DB2A91"/>
    <w:rsid w:val="00DB524D"/>
    <w:rsid w:val="00DC0187"/>
    <w:rsid w:val="00DC46B5"/>
    <w:rsid w:val="00DC58D9"/>
    <w:rsid w:val="00DC61E2"/>
    <w:rsid w:val="00DC7581"/>
    <w:rsid w:val="00DD47F9"/>
    <w:rsid w:val="00DD6ECE"/>
    <w:rsid w:val="00DD714F"/>
    <w:rsid w:val="00DE31F9"/>
    <w:rsid w:val="00DE3B06"/>
    <w:rsid w:val="00DE3CFB"/>
    <w:rsid w:val="00DE45D4"/>
    <w:rsid w:val="00DF31C6"/>
    <w:rsid w:val="00DF5F1F"/>
    <w:rsid w:val="00E00B0A"/>
    <w:rsid w:val="00E00B55"/>
    <w:rsid w:val="00E05E20"/>
    <w:rsid w:val="00E06ECC"/>
    <w:rsid w:val="00E10523"/>
    <w:rsid w:val="00E16628"/>
    <w:rsid w:val="00E16F07"/>
    <w:rsid w:val="00E26475"/>
    <w:rsid w:val="00E27DF6"/>
    <w:rsid w:val="00E304AF"/>
    <w:rsid w:val="00E31217"/>
    <w:rsid w:val="00E33CB1"/>
    <w:rsid w:val="00E33FFC"/>
    <w:rsid w:val="00E350EA"/>
    <w:rsid w:val="00E37BC3"/>
    <w:rsid w:val="00E45E4B"/>
    <w:rsid w:val="00E55511"/>
    <w:rsid w:val="00E658F2"/>
    <w:rsid w:val="00E67364"/>
    <w:rsid w:val="00E710D0"/>
    <w:rsid w:val="00E8065A"/>
    <w:rsid w:val="00E813A3"/>
    <w:rsid w:val="00E84B98"/>
    <w:rsid w:val="00E87665"/>
    <w:rsid w:val="00E91C0F"/>
    <w:rsid w:val="00E951C0"/>
    <w:rsid w:val="00E96FB4"/>
    <w:rsid w:val="00EA36E2"/>
    <w:rsid w:val="00EA6443"/>
    <w:rsid w:val="00EB5AD4"/>
    <w:rsid w:val="00EC35C3"/>
    <w:rsid w:val="00EC564B"/>
    <w:rsid w:val="00ED025F"/>
    <w:rsid w:val="00ED0CED"/>
    <w:rsid w:val="00ED4094"/>
    <w:rsid w:val="00EE55BC"/>
    <w:rsid w:val="00EF1F9D"/>
    <w:rsid w:val="00EF3D86"/>
    <w:rsid w:val="00EF724F"/>
    <w:rsid w:val="00F04545"/>
    <w:rsid w:val="00F04937"/>
    <w:rsid w:val="00F1486E"/>
    <w:rsid w:val="00F15521"/>
    <w:rsid w:val="00F1600E"/>
    <w:rsid w:val="00F16B74"/>
    <w:rsid w:val="00F17AB6"/>
    <w:rsid w:val="00F17FD0"/>
    <w:rsid w:val="00F219A0"/>
    <w:rsid w:val="00F33D0E"/>
    <w:rsid w:val="00F3440E"/>
    <w:rsid w:val="00F40807"/>
    <w:rsid w:val="00F430F6"/>
    <w:rsid w:val="00F442E8"/>
    <w:rsid w:val="00F45672"/>
    <w:rsid w:val="00F55BB3"/>
    <w:rsid w:val="00F56C9E"/>
    <w:rsid w:val="00F601AE"/>
    <w:rsid w:val="00F6416D"/>
    <w:rsid w:val="00F64F8A"/>
    <w:rsid w:val="00F71255"/>
    <w:rsid w:val="00F718A7"/>
    <w:rsid w:val="00F7252B"/>
    <w:rsid w:val="00F81EFE"/>
    <w:rsid w:val="00F96815"/>
    <w:rsid w:val="00FA28F6"/>
    <w:rsid w:val="00FB3C04"/>
    <w:rsid w:val="00FB3E4F"/>
    <w:rsid w:val="00FB6074"/>
    <w:rsid w:val="00FB7F80"/>
    <w:rsid w:val="00FC252A"/>
    <w:rsid w:val="00FD12A7"/>
    <w:rsid w:val="00FD2C07"/>
    <w:rsid w:val="00FD2E3A"/>
    <w:rsid w:val="00FD45AB"/>
    <w:rsid w:val="00FD45F1"/>
    <w:rsid w:val="00FD6479"/>
    <w:rsid w:val="00FD6DCE"/>
    <w:rsid w:val="00FD73C4"/>
    <w:rsid w:val="00FD7EEF"/>
    <w:rsid w:val="00FE2349"/>
    <w:rsid w:val="00FE3346"/>
    <w:rsid w:val="00FE3A25"/>
    <w:rsid w:val="00FE45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D30E78"/>
  <w15:chartTrackingRefBased/>
  <w15:docId w15:val="{F64C80D4-A614-4220-ABE4-A212117B9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heme="minorBidi"/>
        <w:sz w:val="26"/>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AF7902"/>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1"/>
    <w:unhideWhenUsed/>
    <w:qFormat/>
    <w:rsid w:val="00AF7902"/>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1"/>
    <w:unhideWhenUsed/>
    <w:qFormat/>
    <w:rsid w:val="009715C5"/>
    <w:pPr>
      <w:keepNext/>
      <w:keepLines/>
      <w:spacing w:before="40" w:after="0"/>
      <w:outlineLvl w:val="2"/>
    </w:pPr>
    <w:rPr>
      <w:rFonts w:eastAsiaTheme="majorEastAsia" w:cstheme="majorBidi"/>
      <w:b/>
      <w:i/>
      <w:szCs w:val="24"/>
    </w:rPr>
  </w:style>
  <w:style w:type="paragraph" w:styleId="Heading4">
    <w:name w:val="heading 4"/>
    <w:basedOn w:val="Normal"/>
    <w:next w:val="Normal"/>
    <w:link w:val="Heading4Char"/>
    <w:uiPriority w:val="1"/>
    <w:unhideWhenUsed/>
    <w:qFormat/>
    <w:rsid w:val="008371F9"/>
    <w:pPr>
      <w:keepNext/>
      <w:keepLines/>
      <w:spacing w:before="40" w:after="0"/>
      <w:outlineLvl w:val="3"/>
    </w:pPr>
    <w:rPr>
      <w:rFonts w:eastAsiaTheme="majorEastAsia" w:cstheme="majorBidi"/>
      <w:b/>
      <w:i/>
      <w:iCs/>
      <w:color w:val="000000" w:themeColor="text1"/>
    </w:rPr>
  </w:style>
  <w:style w:type="paragraph" w:styleId="Heading5">
    <w:name w:val="heading 5"/>
    <w:basedOn w:val="Normal"/>
    <w:next w:val="Normal"/>
    <w:link w:val="Heading5Char"/>
    <w:uiPriority w:val="9"/>
    <w:unhideWhenUsed/>
    <w:qFormat/>
    <w:rsid w:val="002C4EDD"/>
    <w:pPr>
      <w:keepNext/>
      <w:keepLines/>
      <w:spacing w:before="40" w:after="0"/>
      <w:outlineLvl w:val="4"/>
    </w:pPr>
    <w:rPr>
      <w:rFonts w:eastAsiaTheme="majorEastAsia" w:cstheme="majorBidi"/>
      <w:b/>
      <w:i/>
    </w:rPr>
  </w:style>
  <w:style w:type="paragraph" w:styleId="Heading6">
    <w:name w:val="heading 6"/>
    <w:basedOn w:val="Normal"/>
    <w:next w:val="Normal"/>
    <w:link w:val="Heading6Char"/>
    <w:uiPriority w:val="9"/>
    <w:semiHidden/>
    <w:unhideWhenUsed/>
    <w:qFormat/>
    <w:rsid w:val="00915531"/>
    <w:pPr>
      <w:keepNext/>
      <w:keepLines/>
      <w:spacing w:before="40" w:after="0" w:line="240" w:lineRule="auto"/>
      <w:ind w:left="3600"/>
      <w:jc w:val="both"/>
      <w:outlineLvl w:val="5"/>
    </w:pPr>
    <w:rPr>
      <w:rFonts w:asciiTheme="majorHAnsi" w:eastAsiaTheme="majorEastAsia" w:hAnsiTheme="majorHAnsi" w:cstheme="majorBidi"/>
      <w:color w:val="1F3763" w:themeColor="accent1" w:themeShade="7F"/>
      <w:lang w:eastAsia="en-US"/>
    </w:rPr>
  </w:style>
  <w:style w:type="paragraph" w:styleId="Heading7">
    <w:name w:val="heading 7"/>
    <w:basedOn w:val="Normal"/>
    <w:next w:val="Normal"/>
    <w:link w:val="Heading7Char"/>
    <w:uiPriority w:val="9"/>
    <w:semiHidden/>
    <w:unhideWhenUsed/>
    <w:qFormat/>
    <w:rsid w:val="00915531"/>
    <w:pPr>
      <w:keepNext/>
      <w:keepLines/>
      <w:spacing w:before="40" w:after="0" w:line="240" w:lineRule="auto"/>
      <w:ind w:left="4320"/>
      <w:jc w:val="both"/>
      <w:outlineLvl w:val="6"/>
    </w:pPr>
    <w:rPr>
      <w:rFonts w:asciiTheme="majorHAnsi" w:eastAsiaTheme="majorEastAsia" w:hAnsiTheme="majorHAnsi" w:cstheme="majorBidi"/>
      <w:i/>
      <w:iCs/>
      <w:color w:val="1F3763" w:themeColor="accent1" w:themeShade="7F"/>
      <w:lang w:eastAsia="en-US"/>
    </w:rPr>
  </w:style>
  <w:style w:type="paragraph" w:styleId="Heading8">
    <w:name w:val="heading 8"/>
    <w:basedOn w:val="Normal"/>
    <w:next w:val="Normal"/>
    <w:link w:val="Heading8Char"/>
    <w:uiPriority w:val="9"/>
    <w:semiHidden/>
    <w:unhideWhenUsed/>
    <w:qFormat/>
    <w:rsid w:val="00915531"/>
    <w:pPr>
      <w:keepNext/>
      <w:keepLines/>
      <w:spacing w:before="40" w:after="0" w:line="240" w:lineRule="auto"/>
      <w:ind w:left="5040"/>
      <w:jc w:val="both"/>
      <w:outlineLvl w:val="7"/>
    </w:pPr>
    <w:rPr>
      <w:rFonts w:asciiTheme="majorHAnsi" w:eastAsiaTheme="majorEastAsia" w:hAnsiTheme="majorHAnsi" w:cstheme="majorBidi"/>
      <w:color w:val="272727" w:themeColor="text1" w:themeTint="D8"/>
      <w:sz w:val="21"/>
      <w:szCs w:val="21"/>
      <w:lang w:eastAsia="en-US"/>
    </w:rPr>
  </w:style>
  <w:style w:type="paragraph" w:styleId="Heading9">
    <w:name w:val="heading 9"/>
    <w:basedOn w:val="Normal"/>
    <w:next w:val="Normal"/>
    <w:link w:val="Heading9Char"/>
    <w:uiPriority w:val="9"/>
    <w:semiHidden/>
    <w:unhideWhenUsed/>
    <w:qFormat/>
    <w:rsid w:val="00915531"/>
    <w:pPr>
      <w:keepNext/>
      <w:keepLines/>
      <w:spacing w:before="40" w:after="0" w:line="240" w:lineRule="auto"/>
      <w:ind w:left="5760"/>
      <w:jc w:val="both"/>
      <w:outlineLvl w:val="8"/>
    </w:pPr>
    <w:rPr>
      <w:rFonts w:asciiTheme="majorHAnsi" w:eastAsiaTheme="majorEastAsia" w:hAnsiTheme="majorHAnsi" w:cstheme="majorBidi"/>
      <w:i/>
      <w:iCs/>
      <w:color w:val="272727" w:themeColor="text1" w:themeTint="D8"/>
      <w:sz w:val="21"/>
      <w:szCs w:val="21"/>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902"/>
    <w:rPr>
      <w:rFonts w:eastAsiaTheme="majorEastAsia" w:cstheme="majorBidi"/>
      <w:b/>
      <w:sz w:val="32"/>
      <w:szCs w:val="32"/>
    </w:rPr>
  </w:style>
  <w:style w:type="paragraph" w:styleId="ListParagraph">
    <w:name w:val="List Paragraph"/>
    <w:basedOn w:val="Normal"/>
    <w:link w:val="ListParagraphChar"/>
    <w:uiPriority w:val="34"/>
    <w:qFormat/>
    <w:rsid w:val="00AF7902"/>
    <w:pPr>
      <w:ind w:left="720"/>
      <w:contextualSpacing/>
    </w:pPr>
  </w:style>
  <w:style w:type="character" w:customStyle="1" w:styleId="Heading2Char">
    <w:name w:val="Heading 2 Char"/>
    <w:basedOn w:val="DefaultParagraphFont"/>
    <w:link w:val="Heading2"/>
    <w:uiPriority w:val="9"/>
    <w:rsid w:val="00AF7902"/>
    <w:rPr>
      <w:rFonts w:eastAsiaTheme="majorEastAsia" w:cstheme="majorBidi"/>
      <w:b/>
      <w:szCs w:val="26"/>
    </w:rPr>
  </w:style>
  <w:style w:type="table" w:styleId="TableGrid">
    <w:name w:val="Table Grid"/>
    <w:basedOn w:val="TableNormal"/>
    <w:uiPriority w:val="59"/>
    <w:rsid w:val="009715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9715C5"/>
    <w:rPr>
      <w:rFonts w:eastAsiaTheme="majorEastAsia" w:cstheme="majorBidi"/>
      <w:b/>
      <w:i/>
      <w:szCs w:val="24"/>
    </w:rPr>
  </w:style>
  <w:style w:type="character" w:customStyle="1" w:styleId="Heading4Char">
    <w:name w:val="Heading 4 Char"/>
    <w:basedOn w:val="DefaultParagraphFont"/>
    <w:link w:val="Heading4"/>
    <w:uiPriority w:val="9"/>
    <w:rsid w:val="008371F9"/>
    <w:rPr>
      <w:rFonts w:eastAsiaTheme="majorEastAsia" w:cstheme="majorBidi"/>
      <w:b/>
      <w:i/>
      <w:iCs/>
      <w:color w:val="000000" w:themeColor="text1"/>
    </w:rPr>
  </w:style>
  <w:style w:type="character" w:customStyle="1" w:styleId="Heading5Char">
    <w:name w:val="Heading 5 Char"/>
    <w:basedOn w:val="DefaultParagraphFont"/>
    <w:link w:val="Heading5"/>
    <w:uiPriority w:val="9"/>
    <w:rsid w:val="002C4EDD"/>
    <w:rPr>
      <w:rFonts w:eastAsiaTheme="majorEastAsia" w:cstheme="majorBidi"/>
      <w:b/>
      <w:i/>
    </w:rPr>
  </w:style>
  <w:style w:type="character" w:styleId="HTMLCode">
    <w:name w:val="HTML Code"/>
    <w:basedOn w:val="DefaultParagraphFont"/>
    <w:uiPriority w:val="99"/>
    <w:semiHidden/>
    <w:unhideWhenUsed/>
    <w:rsid w:val="009C4DEA"/>
    <w:rPr>
      <w:rFonts w:ascii="Courier New" w:eastAsia="Times New Roman" w:hAnsi="Courier New" w:cs="Courier New"/>
      <w:sz w:val="20"/>
      <w:szCs w:val="20"/>
    </w:rPr>
  </w:style>
  <w:style w:type="character" w:styleId="Hyperlink">
    <w:name w:val="Hyperlink"/>
    <w:basedOn w:val="DefaultParagraphFont"/>
    <w:uiPriority w:val="99"/>
    <w:unhideWhenUsed/>
    <w:rsid w:val="005E355D"/>
    <w:rPr>
      <w:color w:val="0563C1" w:themeColor="hyperlink"/>
      <w:u w:val="single"/>
    </w:rPr>
  </w:style>
  <w:style w:type="character" w:styleId="UnresolvedMention">
    <w:name w:val="Unresolved Mention"/>
    <w:basedOn w:val="DefaultParagraphFont"/>
    <w:uiPriority w:val="99"/>
    <w:semiHidden/>
    <w:unhideWhenUsed/>
    <w:rsid w:val="005E355D"/>
    <w:rPr>
      <w:color w:val="605E5C"/>
      <w:shd w:val="clear" w:color="auto" w:fill="E1DFDD"/>
    </w:rPr>
  </w:style>
  <w:style w:type="table" w:styleId="PlainTable2">
    <w:name w:val="Plain Table 2"/>
    <w:basedOn w:val="TableNormal"/>
    <w:uiPriority w:val="42"/>
    <w:rsid w:val="00141E6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4E060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6A29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DB2A91"/>
    <w:pPr>
      <w:spacing w:after="0" w:line="240" w:lineRule="auto"/>
      <w:jc w:val="both"/>
    </w:pPr>
    <w:rPr>
      <w:rFonts w:eastAsiaTheme="minorHAnsi"/>
      <w:lang w:eastAsia="en-US"/>
    </w:rPr>
  </w:style>
  <w:style w:type="character" w:customStyle="1" w:styleId="ListParagraphChar">
    <w:name w:val="List Paragraph Char"/>
    <w:basedOn w:val="DefaultParagraphFont"/>
    <w:link w:val="ListParagraph"/>
    <w:uiPriority w:val="34"/>
    <w:rsid w:val="008604C2"/>
  </w:style>
  <w:style w:type="paragraph" w:styleId="NormalWeb">
    <w:name w:val="Normal (Web)"/>
    <w:basedOn w:val="Normal"/>
    <w:uiPriority w:val="99"/>
    <w:unhideWhenUsed/>
    <w:rsid w:val="008604C2"/>
    <w:pPr>
      <w:spacing w:before="100" w:beforeAutospacing="1" w:after="100" w:afterAutospacing="1" w:line="240" w:lineRule="auto"/>
    </w:pPr>
    <w:rPr>
      <w:rFonts w:eastAsia="Times New Roman" w:cs="Times New Roman"/>
      <w:sz w:val="24"/>
      <w:szCs w:val="24"/>
      <w:lang w:eastAsia="en-US"/>
    </w:rPr>
  </w:style>
  <w:style w:type="character" w:customStyle="1" w:styleId="Heading6Char">
    <w:name w:val="Heading 6 Char"/>
    <w:basedOn w:val="DefaultParagraphFont"/>
    <w:link w:val="Heading6"/>
    <w:uiPriority w:val="9"/>
    <w:semiHidden/>
    <w:rsid w:val="00915531"/>
    <w:rPr>
      <w:rFonts w:asciiTheme="majorHAnsi" w:eastAsiaTheme="majorEastAsia" w:hAnsiTheme="majorHAnsi" w:cstheme="majorBidi"/>
      <w:color w:val="1F3763" w:themeColor="accent1" w:themeShade="7F"/>
      <w:lang w:eastAsia="en-US"/>
    </w:rPr>
  </w:style>
  <w:style w:type="character" w:customStyle="1" w:styleId="Heading7Char">
    <w:name w:val="Heading 7 Char"/>
    <w:basedOn w:val="DefaultParagraphFont"/>
    <w:link w:val="Heading7"/>
    <w:uiPriority w:val="9"/>
    <w:semiHidden/>
    <w:rsid w:val="00915531"/>
    <w:rPr>
      <w:rFonts w:asciiTheme="majorHAnsi" w:eastAsiaTheme="majorEastAsia" w:hAnsiTheme="majorHAnsi" w:cstheme="majorBidi"/>
      <w:i/>
      <w:iCs/>
      <w:color w:val="1F3763" w:themeColor="accent1" w:themeShade="7F"/>
      <w:lang w:eastAsia="en-US"/>
    </w:rPr>
  </w:style>
  <w:style w:type="character" w:customStyle="1" w:styleId="Heading8Char">
    <w:name w:val="Heading 8 Char"/>
    <w:basedOn w:val="DefaultParagraphFont"/>
    <w:link w:val="Heading8"/>
    <w:uiPriority w:val="9"/>
    <w:semiHidden/>
    <w:rsid w:val="00915531"/>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915531"/>
    <w:rPr>
      <w:rFonts w:asciiTheme="majorHAnsi" w:eastAsiaTheme="majorEastAsia" w:hAnsiTheme="majorHAnsi" w:cstheme="majorBidi"/>
      <w:i/>
      <w:iCs/>
      <w:color w:val="272727" w:themeColor="text1" w:themeTint="D8"/>
      <w:sz w:val="21"/>
      <w:szCs w:val="21"/>
      <w:lang w:eastAsia="en-US"/>
    </w:rPr>
  </w:style>
  <w:style w:type="paragraph" w:styleId="BalloonText">
    <w:name w:val="Balloon Text"/>
    <w:basedOn w:val="Normal"/>
    <w:link w:val="BalloonTextChar"/>
    <w:uiPriority w:val="99"/>
    <w:semiHidden/>
    <w:unhideWhenUsed/>
    <w:rsid w:val="00915531"/>
    <w:pPr>
      <w:spacing w:before="80" w:after="0" w:line="240" w:lineRule="auto"/>
      <w:ind w:firstLine="720"/>
      <w:jc w:val="both"/>
    </w:pPr>
    <w:rPr>
      <w:rFonts w:ascii="Segoe UI" w:eastAsiaTheme="minorHAnsi" w:hAnsi="Segoe UI" w:cs="Segoe UI"/>
      <w:sz w:val="18"/>
      <w:szCs w:val="18"/>
      <w:lang w:eastAsia="en-US"/>
    </w:rPr>
  </w:style>
  <w:style w:type="character" w:customStyle="1" w:styleId="BalloonTextChar">
    <w:name w:val="Balloon Text Char"/>
    <w:basedOn w:val="DefaultParagraphFont"/>
    <w:link w:val="BalloonText"/>
    <w:uiPriority w:val="99"/>
    <w:semiHidden/>
    <w:rsid w:val="00915531"/>
    <w:rPr>
      <w:rFonts w:ascii="Segoe UI" w:eastAsiaTheme="minorHAnsi" w:hAnsi="Segoe UI" w:cs="Segoe UI"/>
      <w:sz w:val="18"/>
      <w:szCs w:val="18"/>
      <w:lang w:eastAsia="en-US"/>
    </w:rPr>
  </w:style>
  <w:style w:type="paragraph" w:styleId="Revision">
    <w:name w:val="Revision"/>
    <w:hidden/>
    <w:uiPriority w:val="99"/>
    <w:semiHidden/>
    <w:rsid w:val="00915531"/>
    <w:pPr>
      <w:spacing w:after="0" w:line="240" w:lineRule="auto"/>
    </w:pPr>
    <w:rPr>
      <w:rFonts w:asciiTheme="minorHAnsi" w:eastAsiaTheme="minorHAnsi" w:hAnsiTheme="minorHAnsi"/>
      <w:sz w:val="22"/>
      <w:lang w:eastAsia="en-US"/>
    </w:rPr>
  </w:style>
  <w:style w:type="character" w:customStyle="1" w:styleId="instancename">
    <w:name w:val="instancename"/>
    <w:basedOn w:val="DefaultParagraphFont"/>
    <w:rsid w:val="00915531"/>
  </w:style>
  <w:style w:type="paragraph" w:styleId="Header">
    <w:name w:val="header"/>
    <w:basedOn w:val="Normal"/>
    <w:link w:val="HeaderChar"/>
    <w:uiPriority w:val="99"/>
    <w:unhideWhenUsed/>
    <w:rsid w:val="00915531"/>
    <w:pPr>
      <w:tabs>
        <w:tab w:val="center" w:pos="4680"/>
        <w:tab w:val="right" w:pos="9360"/>
      </w:tabs>
      <w:spacing w:before="80" w:after="0" w:line="240" w:lineRule="auto"/>
      <w:ind w:firstLine="720"/>
      <w:jc w:val="both"/>
    </w:pPr>
    <w:rPr>
      <w:rFonts w:eastAsiaTheme="minorHAnsi"/>
      <w:lang w:eastAsia="en-US"/>
    </w:rPr>
  </w:style>
  <w:style w:type="character" w:customStyle="1" w:styleId="HeaderChar">
    <w:name w:val="Header Char"/>
    <w:basedOn w:val="DefaultParagraphFont"/>
    <w:link w:val="Header"/>
    <w:uiPriority w:val="99"/>
    <w:rsid w:val="00915531"/>
    <w:rPr>
      <w:rFonts w:eastAsiaTheme="minorHAnsi"/>
      <w:lang w:eastAsia="en-US"/>
    </w:rPr>
  </w:style>
  <w:style w:type="paragraph" w:styleId="Footer">
    <w:name w:val="footer"/>
    <w:basedOn w:val="Normal"/>
    <w:link w:val="FooterChar"/>
    <w:uiPriority w:val="99"/>
    <w:unhideWhenUsed/>
    <w:rsid w:val="00915531"/>
    <w:pPr>
      <w:tabs>
        <w:tab w:val="center" w:pos="4680"/>
        <w:tab w:val="right" w:pos="9360"/>
      </w:tabs>
      <w:spacing w:before="80" w:after="0" w:line="240" w:lineRule="auto"/>
      <w:ind w:firstLine="720"/>
      <w:jc w:val="both"/>
    </w:pPr>
    <w:rPr>
      <w:rFonts w:eastAsiaTheme="minorHAnsi"/>
      <w:lang w:eastAsia="en-US"/>
    </w:rPr>
  </w:style>
  <w:style w:type="character" w:customStyle="1" w:styleId="FooterChar">
    <w:name w:val="Footer Char"/>
    <w:basedOn w:val="DefaultParagraphFont"/>
    <w:link w:val="Footer"/>
    <w:uiPriority w:val="99"/>
    <w:rsid w:val="00915531"/>
    <w:rPr>
      <w:rFonts w:eastAsiaTheme="minorHAnsi"/>
      <w:lang w:eastAsia="en-US"/>
    </w:rPr>
  </w:style>
  <w:style w:type="character" w:customStyle="1" w:styleId="apple-converted-space">
    <w:name w:val="apple-converted-space"/>
    <w:basedOn w:val="DefaultParagraphFont"/>
    <w:rsid w:val="00915531"/>
  </w:style>
  <w:style w:type="character" w:styleId="Strong">
    <w:name w:val="Strong"/>
    <w:basedOn w:val="DefaultParagraphFont"/>
    <w:uiPriority w:val="22"/>
    <w:qFormat/>
    <w:rsid w:val="00915531"/>
    <w:rPr>
      <w:b/>
      <w:bCs/>
    </w:rPr>
  </w:style>
  <w:style w:type="paragraph" w:styleId="TOCHeading">
    <w:name w:val="TOC Heading"/>
    <w:basedOn w:val="Heading1"/>
    <w:next w:val="Normal"/>
    <w:uiPriority w:val="39"/>
    <w:unhideWhenUsed/>
    <w:qFormat/>
    <w:rsid w:val="00915531"/>
    <w:pPr>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915531"/>
    <w:pPr>
      <w:tabs>
        <w:tab w:val="right" w:leader="dot" w:pos="9016"/>
      </w:tabs>
      <w:spacing w:before="80" w:after="100" w:line="240" w:lineRule="auto"/>
      <w:jc w:val="both"/>
    </w:pPr>
    <w:rPr>
      <w:rFonts w:eastAsiaTheme="minorHAnsi"/>
      <w:lang w:eastAsia="en-US"/>
    </w:rPr>
  </w:style>
  <w:style w:type="paragraph" w:styleId="TOC2">
    <w:name w:val="toc 2"/>
    <w:basedOn w:val="Normal"/>
    <w:next w:val="Normal"/>
    <w:autoRedefine/>
    <w:uiPriority w:val="39"/>
    <w:unhideWhenUsed/>
    <w:rsid w:val="00915531"/>
    <w:pPr>
      <w:spacing w:before="80" w:after="100" w:line="240" w:lineRule="auto"/>
      <w:ind w:left="260" w:firstLine="720"/>
      <w:jc w:val="both"/>
    </w:pPr>
    <w:rPr>
      <w:rFonts w:eastAsiaTheme="minorHAnsi"/>
      <w:lang w:eastAsia="en-US"/>
    </w:rPr>
  </w:style>
  <w:style w:type="paragraph" w:styleId="TOC3">
    <w:name w:val="toc 3"/>
    <w:basedOn w:val="Normal"/>
    <w:next w:val="Normal"/>
    <w:autoRedefine/>
    <w:uiPriority w:val="39"/>
    <w:unhideWhenUsed/>
    <w:rsid w:val="00915531"/>
    <w:pPr>
      <w:spacing w:before="80" w:after="100" w:line="240" w:lineRule="auto"/>
      <w:ind w:left="520" w:firstLine="720"/>
      <w:jc w:val="both"/>
    </w:pPr>
    <w:rPr>
      <w:rFonts w:eastAsiaTheme="minorHAnsi"/>
      <w:lang w:eastAsia="en-US"/>
    </w:rPr>
  </w:style>
  <w:style w:type="paragraph" w:styleId="BodyText">
    <w:name w:val="Body Text"/>
    <w:basedOn w:val="Normal"/>
    <w:link w:val="BodyTextChar"/>
    <w:uiPriority w:val="1"/>
    <w:qFormat/>
    <w:rsid w:val="00915531"/>
    <w:pPr>
      <w:spacing w:after="120" w:line="240" w:lineRule="auto"/>
    </w:pPr>
    <w:rPr>
      <w:rFonts w:ascii="VNI-Times" w:eastAsia="Times New Roman" w:hAnsi="VNI-Times" w:cs="Times New Roman"/>
      <w:b/>
      <w:sz w:val="24"/>
      <w:szCs w:val="24"/>
      <w:lang w:eastAsia="en-US"/>
    </w:rPr>
  </w:style>
  <w:style w:type="character" w:customStyle="1" w:styleId="BodyTextChar">
    <w:name w:val="Body Text Char"/>
    <w:basedOn w:val="DefaultParagraphFont"/>
    <w:link w:val="BodyText"/>
    <w:rsid w:val="00915531"/>
    <w:rPr>
      <w:rFonts w:ascii="VNI-Times" w:eastAsia="Times New Roman" w:hAnsi="VNI-Times" w:cs="Times New Roman"/>
      <w:b/>
      <w:sz w:val="24"/>
      <w:szCs w:val="24"/>
      <w:lang w:eastAsia="en-US"/>
    </w:rPr>
  </w:style>
  <w:style w:type="paragraph" w:styleId="Title">
    <w:name w:val="Title"/>
    <w:basedOn w:val="Normal"/>
    <w:next w:val="Normal"/>
    <w:link w:val="TitleChar"/>
    <w:qFormat/>
    <w:rsid w:val="00915531"/>
    <w:pPr>
      <w:pBdr>
        <w:bottom w:val="single" w:sz="8" w:space="4" w:color="5B9BD5"/>
      </w:pBdr>
      <w:spacing w:after="300" w:line="240" w:lineRule="auto"/>
      <w:contextualSpacing/>
    </w:pPr>
    <w:rPr>
      <w:rFonts w:ascii="Calibri Light" w:eastAsia="Times New Roman" w:hAnsi="Calibri Light" w:cs="Times New Roman"/>
      <w:color w:val="323E4F"/>
      <w:spacing w:val="5"/>
      <w:sz w:val="52"/>
      <w:szCs w:val="52"/>
    </w:rPr>
  </w:style>
  <w:style w:type="character" w:customStyle="1" w:styleId="TitleChar">
    <w:name w:val="Title Char"/>
    <w:basedOn w:val="DefaultParagraphFont"/>
    <w:link w:val="Title"/>
    <w:rsid w:val="00915531"/>
    <w:rPr>
      <w:rFonts w:ascii="Calibri Light" w:eastAsia="Times New Roman" w:hAnsi="Calibri Light" w:cs="Times New Roman"/>
      <w:color w:val="323E4F"/>
      <w:spacing w:val="5"/>
      <w:sz w:val="52"/>
      <w:szCs w:val="52"/>
    </w:rPr>
  </w:style>
  <w:style w:type="character" w:styleId="SubtleEmphasis">
    <w:name w:val="Subtle Emphasis"/>
    <w:basedOn w:val="DefaultParagraphFont"/>
    <w:uiPriority w:val="19"/>
    <w:qFormat/>
    <w:rsid w:val="00915531"/>
    <w:rPr>
      <w:i/>
      <w:iCs/>
      <w:color w:val="808080" w:themeColor="text1" w:themeTint="7F"/>
    </w:rPr>
  </w:style>
  <w:style w:type="paragraph" w:styleId="TOC4">
    <w:name w:val="toc 4"/>
    <w:basedOn w:val="Normal"/>
    <w:next w:val="Normal"/>
    <w:autoRedefine/>
    <w:uiPriority w:val="39"/>
    <w:unhideWhenUsed/>
    <w:rsid w:val="00915531"/>
    <w:pPr>
      <w:spacing w:after="100"/>
      <w:ind w:left="660"/>
    </w:pPr>
    <w:rPr>
      <w:rFonts w:asciiTheme="minorHAnsi" w:hAnsiTheme="minorHAnsi"/>
      <w:sz w:val="22"/>
      <w:lang w:eastAsia="en-US"/>
    </w:rPr>
  </w:style>
  <w:style w:type="paragraph" w:styleId="TOC5">
    <w:name w:val="toc 5"/>
    <w:basedOn w:val="Normal"/>
    <w:next w:val="Normal"/>
    <w:autoRedefine/>
    <w:uiPriority w:val="39"/>
    <w:unhideWhenUsed/>
    <w:rsid w:val="00915531"/>
    <w:pPr>
      <w:spacing w:after="100"/>
      <w:ind w:left="880"/>
    </w:pPr>
    <w:rPr>
      <w:rFonts w:asciiTheme="minorHAnsi" w:hAnsiTheme="minorHAnsi"/>
      <w:sz w:val="22"/>
      <w:lang w:eastAsia="en-US"/>
    </w:rPr>
  </w:style>
  <w:style w:type="paragraph" w:styleId="TOC6">
    <w:name w:val="toc 6"/>
    <w:basedOn w:val="Normal"/>
    <w:next w:val="Normal"/>
    <w:autoRedefine/>
    <w:uiPriority w:val="39"/>
    <w:unhideWhenUsed/>
    <w:rsid w:val="00915531"/>
    <w:pPr>
      <w:spacing w:after="100"/>
      <w:ind w:left="1100"/>
    </w:pPr>
    <w:rPr>
      <w:rFonts w:asciiTheme="minorHAnsi" w:hAnsiTheme="minorHAnsi"/>
      <w:sz w:val="22"/>
      <w:lang w:eastAsia="en-US"/>
    </w:rPr>
  </w:style>
  <w:style w:type="paragraph" w:styleId="TOC7">
    <w:name w:val="toc 7"/>
    <w:basedOn w:val="Normal"/>
    <w:next w:val="Normal"/>
    <w:autoRedefine/>
    <w:uiPriority w:val="39"/>
    <w:unhideWhenUsed/>
    <w:rsid w:val="00915531"/>
    <w:pPr>
      <w:spacing w:after="100"/>
      <w:ind w:left="1320"/>
    </w:pPr>
    <w:rPr>
      <w:rFonts w:asciiTheme="minorHAnsi" w:hAnsiTheme="minorHAnsi"/>
      <w:sz w:val="22"/>
      <w:lang w:eastAsia="en-US"/>
    </w:rPr>
  </w:style>
  <w:style w:type="paragraph" w:styleId="TOC8">
    <w:name w:val="toc 8"/>
    <w:basedOn w:val="Normal"/>
    <w:next w:val="Normal"/>
    <w:autoRedefine/>
    <w:uiPriority w:val="39"/>
    <w:unhideWhenUsed/>
    <w:rsid w:val="00915531"/>
    <w:pPr>
      <w:spacing w:after="100"/>
      <w:ind w:left="1540"/>
    </w:pPr>
    <w:rPr>
      <w:rFonts w:asciiTheme="minorHAnsi" w:hAnsiTheme="minorHAnsi"/>
      <w:sz w:val="22"/>
      <w:lang w:eastAsia="en-US"/>
    </w:rPr>
  </w:style>
  <w:style w:type="paragraph" w:styleId="TOC9">
    <w:name w:val="toc 9"/>
    <w:basedOn w:val="Normal"/>
    <w:next w:val="Normal"/>
    <w:autoRedefine/>
    <w:uiPriority w:val="39"/>
    <w:unhideWhenUsed/>
    <w:rsid w:val="00915531"/>
    <w:pPr>
      <w:spacing w:after="100"/>
      <w:ind w:left="1760"/>
    </w:pPr>
    <w:rPr>
      <w:rFonts w:asciiTheme="minorHAnsi" w:hAnsiTheme="minorHAnsi"/>
      <w:sz w:val="22"/>
      <w:lang w:eastAsia="en-US"/>
    </w:rPr>
  </w:style>
  <w:style w:type="table" w:customStyle="1" w:styleId="TableGrid1">
    <w:name w:val="Table Grid1"/>
    <w:basedOn w:val="TableNormal"/>
    <w:next w:val="TableGrid"/>
    <w:uiPriority w:val="59"/>
    <w:rsid w:val="00915531"/>
    <w:pPr>
      <w:spacing w:after="0" w:line="240" w:lineRule="auto"/>
    </w:pPr>
    <w:rPr>
      <w:rFonts w:asciiTheme="minorHAnsi" w:eastAsiaTheme="minorHAnsi" w:hAnsiTheme="minorHAnsi"/>
      <w:sz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15531"/>
    <w:pPr>
      <w:spacing w:after="0" w:line="240" w:lineRule="auto"/>
    </w:pPr>
    <w:rPr>
      <w:rFonts w:eastAsia="Yu Minch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2925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29256D"/>
    <w:rPr>
      <w:rFonts w:ascii="Courier New" w:eastAsia="Times New Roman" w:hAnsi="Courier New" w:cs="Courier New"/>
      <w:sz w:val="20"/>
      <w:szCs w:val="20"/>
      <w:lang w:val="vi-VN" w:eastAsia="vi-VN"/>
    </w:rPr>
  </w:style>
  <w:style w:type="paragraph" w:customStyle="1" w:styleId="TableParagraph">
    <w:name w:val="Table Paragraph"/>
    <w:basedOn w:val="Normal"/>
    <w:uiPriority w:val="1"/>
    <w:qFormat/>
    <w:rsid w:val="00EF3D86"/>
    <w:pPr>
      <w:widowControl w:val="0"/>
      <w:spacing w:after="0" w:line="240" w:lineRule="auto"/>
      <w:ind w:left="100"/>
    </w:pPr>
    <w:rPr>
      <w:rFonts w:eastAsia="Times New Roman" w:cs="Times New Roman"/>
      <w:sz w:val="22"/>
      <w:lang w:eastAsia="en-US"/>
    </w:rPr>
  </w:style>
  <w:style w:type="paragraph" w:customStyle="1" w:styleId="para">
    <w:name w:val="para"/>
    <w:basedOn w:val="Normal"/>
    <w:rsid w:val="00720AF0"/>
    <w:pPr>
      <w:spacing w:before="100" w:beforeAutospacing="1" w:after="100" w:afterAutospacing="1" w:line="240" w:lineRule="auto"/>
    </w:pPr>
    <w:rPr>
      <w:rFonts w:eastAsia="Times New Roman" w:cs="Times New Roman"/>
      <w:sz w:val="24"/>
      <w:szCs w:val="24"/>
      <w:lang w:eastAsia="en-US"/>
    </w:rPr>
  </w:style>
  <w:style w:type="paragraph" w:customStyle="1" w:styleId="item">
    <w:name w:val="item"/>
    <w:basedOn w:val="Normal"/>
    <w:rsid w:val="00720AF0"/>
    <w:pPr>
      <w:spacing w:before="100" w:beforeAutospacing="1" w:after="100" w:afterAutospacing="1" w:line="240" w:lineRule="auto"/>
    </w:pPr>
    <w:rPr>
      <w:rFonts w:eastAsia="Times New Roman" w:cs="Times New Roman"/>
      <w:sz w:val="24"/>
      <w:szCs w:val="24"/>
      <w:lang w:eastAsia="en-US"/>
    </w:rPr>
  </w:style>
  <w:style w:type="paragraph" w:styleId="Caption">
    <w:name w:val="caption"/>
    <w:basedOn w:val="Normal"/>
    <w:next w:val="Normal"/>
    <w:uiPriority w:val="35"/>
    <w:unhideWhenUsed/>
    <w:qFormat/>
    <w:rsid w:val="00CA495A"/>
    <w:pPr>
      <w:spacing w:after="200" w:line="240" w:lineRule="auto"/>
    </w:pPr>
    <w:rPr>
      <w:rFonts w:asciiTheme="minorHAnsi" w:eastAsiaTheme="minorHAnsi" w:hAnsiTheme="minorHAnsi"/>
      <w:b/>
      <w:bCs/>
      <w:color w:val="4472C4" w:themeColor="accent1"/>
      <w:sz w:val="18"/>
      <w:szCs w:val="18"/>
      <w:lang w:val="vi-V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1351599">
      <w:bodyDiv w:val="1"/>
      <w:marLeft w:val="0"/>
      <w:marRight w:val="0"/>
      <w:marTop w:val="0"/>
      <w:marBottom w:val="0"/>
      <w:divBdr>
        <w:top w:val="none" w:sz="0" w:space="0" w:color="auto"/>
        <w:left w:val="none" w:sz="0" w:space="0" w:color="auto"/>
        <w:bottom w:val="none" w:sz="0" w:space="0" w:color="auto"/>
        <w:right w:val="none" w:sz="0" w:space="0" w:color="auto"/>
      </w:divBdr>
    </w:div>
    <w:div w:id="1770277626">
      <w:bodyDiv w:val="1"/>
      <w:marLeft w:val="0"/>
      <w:marRight w:val="0"/>
      <w:marTop w:val="0"/>
      <w:marBottom w:val="0"/>
      <w:divBdr>
        <w:top w:val="none" w:sz="0" w:space="0" w:color="auto"/>
        <w:left w:val="none" w:sz="0" w:space="0" w:color="auto"/>
        <w:bottom w:val="none" w:sz="0" w:space="0" w:color="auto"/>
        <w:right w:val="none" w:sz="0" w:space="0" w:color="auto"/>
      </w:divBdr>
    </w:div>
    <w:div w:id="1807120335">
      <w:bodyDiv w:val="1"/>
      <w:marLeft w:val="0"/>
      <w:marRight w:val="0"/>
      <w:marTop w:val="0"/>
      <w:marBottom w:val="0"/>
      <w:divBdr>
        <w:top w:val="none" w:sz="0" w:space="0" w:color="auto"/>
        <w:left w:val="none" w:sz="0" w:space="0" w:color="auto"/>
        <w:bottom w:val="none" w:sz="0" w:space="0" w:color="auto"/>
        <w:right w:val="none" w:sz="0" w:space="0" w:color="auto"/>
      </w:divBdr>
    </w:div>
    <w:div w:id="2091006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3.emf"/><Relationship Id="rId42" Type="http://schemas.openxmlformats.org/officeDocument/2006/relationships/image" Target="media/image31.em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8.emf"/><Relationship Id="rId11" Type="http://schemas.openxmlformats.org/officeDocument/2006/relationships/image" Target="media/image4.png"/><Relationship Id="rId24" Type="http://schemas.openxmlformats.org/officeDocument/2006/relationships/hyperlink" Target="http://www.vnn.vn" TargetMode="External"/><Relationship Id="rId32" Type="http://schemas.openxmlformats.org/officeDocument/2006/relationships/image" Target="media/image21.emf"/><Relationship Id="rId37" Type="http://schemas.openxmlformats.org/officeDocument/2006/relationships/image" Target="media/image26.png"/><Relationship Id="rId40" Type="http://schemas.openxmlformats.org/officeDocument/2006/relationships/image" Target="media/image29.emf"/><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nostra13/Android-Universal-Image-Loader" TargetMode="External"/><Relationship Id="rId59" Type="http://schemas.openxmlformats.org/officeDocument/2006/relationships/image" Target="media/image47.png"/><Relationship Id="rId67" Type="http://schemas.microsoft.com/office/2011/relationships/people" Target="people.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sv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freeformatter.com/mime-types-list.html" TargetMode="External"/><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8C454D-90BC-47C8-AEE3-47401C259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TotalTime>
  <Pages>115</Pages>
  <Words>21370</Words>
  <Characters>121809</Characters>
  <Application>Microsoft Office Word</Application>
  <DocSecurity>0</DocSecurity>
  <Lines>1015</Lines>
  <Paragraphs>285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Hoàng Nguyễn</dc:creator>
  <cp:keywords/>
  <dc:description/>
  <cp:lastModifiedBy>Minh Hoàng Nguyễn</cp:lastModifiedBy>
  <cp:revision>789</cp:revision>
  <cp:lastPrinted>2020-01-03T18:24:00Z</cp:lastPrinted>
  <dcterms:created xsi:type="dcterms:W3CDTF">2020-01-02T14:09:00Z</dcterms:created>
  <dcterms:modified xsi:type="dcterms:W3CDTF">2020-01-03T18:24:00Z</dcterms:modified>
</cp:coreProperties>
</file>